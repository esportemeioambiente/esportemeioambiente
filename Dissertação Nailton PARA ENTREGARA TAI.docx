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tiff" ContentType="image/tiff"/>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word/commentsExtended.xml" ContentType="application/vnd.openxmlformats-officedocument.wordprocessingml.commentsExtended+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Override PartName="/word/people.xml" ContentType="application/vnd.openxmlformats-officedocument.wordprocessingml.peop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C764A" w:rsidRPr="00E41E0E" w:rsidRDefault="008C764A" w:rsidP="00DD3080">
      <w:pPr>
        <w:pStyle w:val="Ttulo3"/>
        <w:tabs>
          <w:tab w:val="left" w:pos="8647"/>
        </w:tabs>
        <w:spacing w:line="240" w:lineRule="auto"/>
        <w:rPr>
          <w:rFonts w:ascii="Arial" w:hAnsi="Arial" w:cs="Arial"/>
          <w:noProof/>
          <w:color w:val="000000" w:themeColor="text1"/>
        </w:rPr>
      </w:pPr>
      <w:bookmarkStart w:id="0" w:name="_Hlk501132140"/>
      <w:bookmarkEnd w:id="0"/>
      <w:r w:rsidRPr="00E41E0E">
        <w:rPr>
          <w:rFonts w:ascii="Arial" w:hAnsi="Arial" w:cs="Arial"/>
          <w:noProof/>
          <w:color w:val="000000" w:themeColor="text1"/>
        </w:rPr>
        <w:drawing>
          <wp:inline distT="0" distB="0" distL="0" distR="0">
            <wp:extent cx="2073275" cy="808355"/>
            <wp:effectExtent l="19050" t="0" r="3175" b="0"/>
            <wp:docPr id="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a:picLocks noChangeAspect="1" noChangeArrowheads="1"/>
                    </pic:cNvPicPr>
                  </pic:nvPicPr>
                  <pic:blipFill>
                    <a:blip r:embed="rId8" cstate="print"/>
                    <a:srcRect/>
                    <a:stretch>
                      <a:fillRect/>
                    </a:stretch>
                  </pic:blipFill>
                  <pic:spPr bwMode="auto">
                    <a:xfrm>
                      <a:off x="0" y="0"/>
                      <a:ext cx="2073275" cy="808355"/>
                    </a:xfrm>
                    <a:prstGeom prst="rect">
                      <a:avLst/>
                    </a:prstGeom>
                    <a:noFill/>
                    <a:ln w="9525">
                      <a:noFill/>
                      <a:miter lim="800000"/>
                      <a:headEnd/>
                      <a:tailEnd/>
                    </a:ln>
                  </pic:spPr>
                </pic:pic>
              </a:graphicData>
            </a:graphic>
          </wp:inline>
        </w:drawing>
      </w:r>
    </w:p>
    <w:p w:rsidR="008C764A" w:rsidRPr="00E41E0E" w:rsidRDefault="008C764A" w:rsidP="00DD3080">
      <w:pPr>
        <w:autoSpaceDE w:val="0"/>
        <w:autoSpaceDN w:val="0"/>
        <w:adjustRightInd w:val="0"/>
        <w:spacing w:after="0" w:line="240" w:lineRule="auto"/>
        <w:jc w:val="center"/>
        <w:rPr>
          <w:rFonts w:cs="Arial"/>
          <w:b/>
          <w:bCs/>
          <w:color w:val="000000" w:themeColor="text1"/>
          <w:szCs w:val="24"/>
        </w:rPr>
      </w:pPr>
      <w:r w:rsidRPr="00E41E0E">
        <w:rPr>
          <w:rFonts w:cs="Arial"/>
          <w:b/>
          <w:bCs/>
          <w:color w:val="000000" w:themeColor="text1"/>
          <w:szCs w:val="24"/>
        </w:rPr>
        <w:t>FACULDADE MARIA MILZA</w:t>
      </w:r>
    </w:p>
    <w:p w:rsidR="008C764A" w:rsidRPr="00E41E0E" w:rsidRDefault="008C764A" w:rsidP="00DD3080">
      <w:pPr>
        <w:autoSpaceDE w:val="0"/>
        <w:autoSpaceDN w:val="0"/>
        <w:adjustRightInd w:val="0"/>
        <w:spacing w:after="0" w:line="240" w:lineRule="auto"/>
        <w:jc w:val="center"/>
        <w:rPr>
          <w:rFonts w:cs="Arial"/>
          <w:b/>
          <w:bCs/>
          <w:color w:val="000000" w:themeColor="text1"/>
          <w:szCs w:val="24"/>
        </w:rPr>
      </w:pPr>
      <w:r w:rsidRPr="00E41E0E">
        <w:rPr>
          <w:rFonts w:cs="Arial"/>
          <w:b/>
          <w:bCs/>
          <w:color w:val="000000" w:themeColor="text1"/>
          <w:szCs w:val="24"/>
        </w:rPr>
        <w:t>PROGRAMA DE PÓS-GRADUAÇÃO EM DESENVOLVIMENTO REGIONAL E MEIO AMBIENTE</w:t>
      </w:r>
    </w:p>
    <w:p w:rsidR="008C764A" w:rsidRPr="00E41E0E" w:rsidRDefault="008C764A" w:rsidP="00DD3080">
      <w:pPr>
        <w:autoSpaceDE w:val="0"/>
        <w:autoSpaceDN w:val="0"/>
        <w:adjustRightInd w:val="0"/>
        <w:spacing w:after="0" w:line="240" w:lineRule="auto"/>
        <w:jc w:val="center"/>
        <w:rPr>
          <w:rFonts w:cs="Arial"/>
          <w:b/>
          <w:bCs/>
          <w:color w:val="000000" w:themeColor="text1"/>
          <w:szCs w:val="24"/>
        </w:rPr>
      </w:pPr>
    </w:p>
    <w:p w:rsidR="008C764A" w:rsidRPr="00E41E0E" w:rsidRDefault="008C764A" w:rsidP="00DD3080">
      <w:pPr>
        <w:autoSpaceDE w:val="0"/>
        <w:autoSpaceDN w:val="0"/>
        <w:adjustRightInd w:val="0"/>
        <w:spacing w:after="0" w:line="240" w:lineRule="auto"/>
        <w:jc w:val="center"/>
        <w:rPr>
          <w:rFonts w:cs="Arial"/>
          <w:b/>
          <w:bCs/>
          <w:color w:val="000000" w:themeColor="text1"/>
          <w:szCs w:val="24"/>
        </w:rPr>
      </w:pPr>
    </w:p>
    <w:p w:rsidR="008C764A" w:rsidRPr="00E41E0E" w:rsidRDefault="0070503F" w:rsidP="0070503F">
      <w:pPr>
        <w:tabs>
          <w:tab w:val="left" w:pos="7635"/>
        </w:tabs>
        <w:autoSpaceDE w:val="0"/>
        <w:autoSpaceDN w:val="0"/>
        <w:adjustRightInd w:val="0"/>
        <w:spacing w:after="0" w:line="240" w:lineRule="auto"/>
        <w:rPr>
          <w:rFonts w:cs="Arial"/>
          <w:b/>
          <w:bCs/>
          <w:color w:val="000000" w:themeColor="text1"/>
          <w:szCs w:val="24"/>
        </w:rPr>
      </w:pPr>
      <w:r w:rsidRPr="00E41E0E">
        <w:rPr>
          <w:rFonts w:cs="Arial"/>
          <w:b/>
          <w:bCs/>
          <w:color w:val="000000" w:themeColor="text1"/>
          <w:szCs w:val="24"/>
        </w:rPr>
        <w:tab/>
      </w:r>
    </w:p>
    <w:p w:rsidR="008C764A" w:rsidRPr="00E41E0E" w:rsidRDefault="008C764A" w:rsidP="00DD3080">
      <w:pPr>
        <w:autoSpaceDE w:val="0"/>
        <w:autoSpaceDN w:val="0"/>
        <w:adjustRightInd w:val="0"/>
        <w:spacing w:after="0" w:line="240" w:lineRule="auto"/>
        <w:jc w:val="center"/>
        <w:rPr>
          <w:rFonts w:cs="Arial"/>
          <w:b/>
          <w:bCs/>
          <w:color w:val="000000" w:themeColor="text1"/>
          <w:szCs w:val="24"/>
        </w:rPr>
      </w:pPr>
    </w:p>
    <w:p w:rsidR="008C764A" w:rsidRPr="00E41E0E" w:rsidRDefault="008C764A" w:rsidP="00DD3080">
      <w:pPr>
        <w:autoSpaceDE w:val="0"/>
        <w:autoSpaceDN w:val="0"/>
        <w:adjustRightInd w:val="0"/>
        <w:spacing w:after="0" w:line="240" w:lineRule="auto"/>
        <w:jc w:val="center"/>
        <w:rPr>
          <w:rFonts w:cs="Arial"/>
          <w:b/>
          <w:bCs/>
          <w:color w:val="000000" w:themeColor="text1"/>
          <w:szCs w:val="24"/>
        </w:rPr>
      </w:pPr>
    </w:p>
    <w:p w:rsidR="008C764A" w:rsidRPr="00E41E0E" w:rsidRDefault="008C764A" w:rsidP="00DD3080">
      <w:pPr>
        <w:autoSpaceDE w:val="0"/>
        <w:autoSpaceDN w:val="0"/>
        <w:adjustRightInd w:val="0"/>
        <w:spacing w:after="0" w:line="240" w:lineRule="auto"/>
        <w:jc w:val="center"/>
        <w:rPr>
          <w:rFonts w:cs="Arial"/>
          <w:b/>
          <w:bCs/>
          <w:color w:val="000000" w:themeColor="text1"/>
          <w:szCs w:val="24"/>
        </w:rPr>
      </w:pPr>
    </w:p>
    <w:p w:rsidR="008C764A" w:rsidRPr="00E41E0E" w:rsidRDefault="008C764A" w:rsidP="00DD3080">
      <w:pPr>
        <w:spacing w:after="0" w:line="240" w:lineRule="auto"/>
        <w:jc w:val="center"/>
        <w:rPr>
          <w:rFonts w:cs="Arial"/>
          <w:color w:val="000000" w:themeColor="text1"/>
          <w:szCs w:val="24"/>
        </w:rPr>
      </w:pPr>
      <w:r w:rsidRPr="00E41E0E">
        <w:rPr>
          <w:rFonts w:cs="Arial"/>
          <w:b/>
          <w:color w:val="000000" w:themeColor="text1"/>
          <w:szCs w:val="24"/>
        </w:rPr>
        <w:t>NAILTON CERQUEIRA DE SOUZA</w:t>
      </w:r>
    </w:p>
    <w:p w:rsidR="008C764A" w:rsidRPr="00E41E0E" w:rsidRDefault="008C764A" w:rsidP="00DD3080">
      <w:pPr>
        <w:tabs>
          <w:tab w:val="left" w:pos="6620"/>
        </w:tabs>
        <w:spacing w:after="0" w:line="240" w:lineRule="auto"/>
        <w:rPr>
          <w:rFonts w:cs="Arial"/>
          <w:color w:val="000000" w:themeColor="text1"/>
          <w:szCs w:val="24"/>
        </w:rPr>
      </w:pPr>
      <w:r w:rsidRPr="00E41E0E">
        <w:rPr>
          <w:rFonts w:cs="Arial"/>
          <w:color w:val="000000" w:themeColor="text1"/>
          <w:szCs w:val="24"/>
        </w:rPr>
        <w:tab/>
      </w:r>
    </w:p>
    <w:p w:rsidR="008C764A" w:rsidRPr="00E41E0E" w:rsidRDefault="008C764A" w:rsidP="00DD3080">
      <w:pPr>
        <w:spacing w:after="0" w:line="240" w:lineRule="auto"/>
        <w:jc w:val="center"/>
        <w:rPr>
          <w:rFonts w:cs="Arial"/>
          <w:color w:val="000000" w:themeColor="text1"/>
          <w:szCs w:val="24"/>
        </w:rPr>
      </w:pPr>
    </w:p>
    <w:p w:rsidR="008C764A" w:rsidRPr="00E41E0E" w:rsidRDefault="008C764A" w:rsidP="00DD3080">
      <w:pPr>
        <w:spacing w:after="0" w:line="240" w:lineRule="auto"/>
        <w:jc w:val="center"/>
        <w:rPr>
          <w:rFonts w:cs="Arial"/>
          <w:color w:val="000000" w:themeColor="text1"/>
          <w:szCs w:val="24"/>
        </w:rPr>
      </w:pPr>
    </w:p>
    <w:p w:rsidR="008C764A" w:rsidRPr="00E41E0E" w:rsidRDefault="008C764A" w:rsidP="00DD3080">
      <w:pPr>
        <w:spacing w:after="0" w:line="240" w:lineRule="auto"/>
        <w:jc w:val="center"/>
        <w:rPr>
          <w:rFonts w:cs="Arial"/>
          <w:color w:val="000000" w:themeColor="text1"/>
          <w:szCs w:val="24"/>
        </w:rPr>
      </w:pPr>
    </w:p>
    <w:p w:rsidR="008C764A" w:rsidRPr="00E41E0E" w:rsidRDefault="008C764A" w:rsidP="00DD3080">
      <w:pPr>
        <w:spacing w:after="0" w:line="240" w:lineRule="auto"/>
        <w:jc w:val="center"/>
        <w:rPr>
          <w:rFonts w:cs="Arial"/>
          <w:color w:val="000000" w:themeColor="text1"/>
          <w:szCs w:val="24"/>
        </w:rPr>
      </w:pPr>
    </w:p>
    <w:p w:rsidR="008C764A" w:rsidRPr="00E41E0E" w:rsidRDefault="008C764A" w:rsidP="00DD3080">
      <w:pPr>
        <w:spacing w:after="0" w:line="240" w:lineRule="auto"/>
        <w:jc w:val="center"/>
        <w:rPr>
          <w:rFonts w:cs="Arial"/>
          <w:color w:val="000000" w:themeColor="text1"/>
          <w:szCs w:val="24"/>
        </w:rPr>
      </w:pPr>
    </w:p>
    <w:p w:rsidR="008C764A" w:rsidRPr="00E41E0E" w:rsidRDefault="008C764A" w:rsidP="00DD3080">
      <w:pPr>
        <w:spacing w:after="0" w:line="240" w:lineRule="auto"/>
        <w:jc w:val="center"/>
        <w:rPr>
          <w:rFonts w:cs="Arial"/>
          <w:b/>
          <w:color w:val="000000" w:themeColor="text1"/>
          <w:szCs w:val="24"/>
        </w:rPr>
      </w:pPr>
    </w:p>
    <w:p w:rsidR="007F31D3" w:rsidRPr="00E41E0E" w:rsidRDefault="007F31D3" w:rsidP="007F31D3">
      <w:pPr>
        <w:spacing w:after="0" w:line="240" w:lineRule="auto"/>
        <w:jc w:val="center"/>
        <w:rPr>
          <w:rFonts w:cs="Arial"/>
          <w:b/>
          <w:color w:val="000000" w:themeColor="text1"/>
          <w:szCs w:val="24"/>
        </w:rPr>
      </w:pPr>
    </w:p>
    <w:p w:rsidR="007F31D3" w:rsidRPr="00E41E0E" w:rsidRDefault="007F31D3" w:rsidP="007F31D3">
      <w:pPr>
        <w:tabs>
          <w:tab w:val="left" w:pos="851"/>
          <w:tab w:val="left" w:pos="8222"/>
        </w:tabs>
        <w:spacing w:after="0" w:line="240" w:lineRule="auto"/>
        <w:jc w:val="center"/>
        <w:rPr>
          <w:rFonts w:cs="Arial"/>
          <w:b/>
          <w:color w:val="000000" w:themeColor="text1"/>
          <w:szCs w:val="24"/>
        </w:rPr>
      </w:pPr>
      <w:r w:rsidRPr="00E41E0E">
        <w:rPr>
          <w:rFonts w:cs="Arial"/>
          <w:b/>
          <w:color w:val="000000" w:themeColor="text1"/>
          <w:szCs w:val="24"/>
        </w:rPr>
        <w:t xml:space="preserve">INFLUÊNCIA DO </w:t>
      </w:r>
      <w:r w:rsidR="00164513">
        <w:rPr>
          <w:rFonts w:cs="Arial"/>
          <w:b/>
          <w:color w:val="000000" w:themeColor="text1"/>
          <w:szCs w:val="24"/>
        </w:rPr>
        <w:t>FUTEBOL EDUCACIONAL</w:t>
      </w:r>
      <w:r w:rsidRPr="00E41E0E">
        <w:rPr>
          <w:rFonts w:cs="Arial"/>
          <w:b/>
          <w:color w:val="000000" w:themeColor="text1"/>
          <w:szCs w:val="24"/>
        </w:rPr>
        <w:t xml:space="preserve"> SOBRE O COMPORTAMENTO S</w:t>
      </w:r>
      <w:r w:rsidR="00851B02">
        <w:rPr>
          <w:rFonts w:cs="Arial"/>
          <w:b/>
          <w:color w:val="000000" w:themeColor="text1"/>
          <w:szCs w:val="24"/>
        </w:rPr>
        <w:t>O</w:t>
      </w:r>
      <w:r w:rsidRPr="00E41E0E">
        <w:rPr>
          <w:rFonts w:cs="Arial"/>
          <w:b/>
          <w:color w:val="000000" w:themeColor="text1"/>
          <w:szCs w:val="24"/>
        </w:rPr>
        <w:t>CIOAMBIENTAL DE MEMBROS DO CENTRO DE REFERÊNCIA ESPORTIVA DO RECÔNCAVO DA BAHIA</w:t>
      </w:r>
    </w:p>
    <w:p w:rsidR="007F31D3" w:rsidRPr="00E41E0E" w:rsidRDefault="007F31D3" w:rsidP="007F31D3">
      <w:pPr>
        <w:tabs>
          <w:tab w:val="left" w:pos="5820"/>
        </w:tabs>
        <w:spacing w:after="0" w:line="240" w:lineRule="auto"/>
        <w:jc w:val="center"/>
        <w:rPr>
          <w:rFonts w:cs="Arial"/>
          <w:color w:val="000000" w:themeColor="text1"/>
          <w:szCs w:val="24"/>
        </w:rPr>
      </w:pPr>
    </w:p>
    <w:p w:rsidR="008C764A" w:rsidRPr="00E41E0E" w:rsidRDefault="008C764A" w:rsidP="00DD3080">
      <w:pPr>
        <w:spacing w:after="0" w:line="240" w:lineRule="auto"/>
        <w:jc w:val="center"/>
        <w:rPr>
          <w:rFonts w:cs="Arial"/>
          <w:b/>
          <w:color w:val="000000" w:themeColor="text1"/>
          <w:szCs w:val="24"/>
        </w:rPr>
      </w:pPr>
    </w:p>
    <w:p w:rsidR="008C764A" w:rsidRPr="00E41E0E" w:rsidRDefault="008C764A" w:rsidP="00DD3080">
      <w:pPr>
        <w:spacing w:after="0" w:line="240" w:lineRule="auto"/>
        <w:jc w:val="center"/>
        <w:rPr>
          <w:rFonts w:cs="Arial"/>
          <w:b/>
          <w:color w:val="000000" w:themeColor="text1"/>
          <w:szCs w:val="24"/>
        </w:rPr>
      </w:pPr>
    </w:p>
    <w:p w:rsidR="008C764A" w:rsidRPr="00E41E0E" w:rsidRDefault="008C764A" w:rsidP="00DD3080">
      <w:pPr>
        <w:spacing w:after="0" w:line="240" w:lineRule="auto"/>
        <w:jc w:val="center"/>
        <w:rPr>
          <w:rFonts w:cs="Arial"/>
          <w:b/>
          <w:color w:val="000000" w:themeColor="text1"/>
          <w:szCs w:val="24"/>
        </w:rPr>
      </w:pPr>
    </w:p>
    <w:p w:rsidR="008C764A" w:rsidRPr="00E41E0E" w:rsidRDefault="008C764A" w:rsidP="00DD3080">
      <w:pPr>
        <w:spacing w:after="0" w:line="240" w:lineRule="auto"/>
        <w:jc w:val="center"/>
        <w:rPr>
          <w:rFonts w:cs="Arial"/>
          <w:b/>
          <w:color w:val="000000" w:themeColor="text1"/>
          <w:szCs w:val="24"/>
        </w:rPr>
      </w:pPr>
    </w:p>
    <w:p w:rsidR="008C764A" w:rsidRPr="00E41E0E" w:rsidRDefault="008C764A" w:rsidP="00DD3080">
      <w:pPr>
        <w:spacing w:after="0" w:line="240" w:lineRule="auto"/>
        <w:jc w:val="center"/>
        <w:rPr>
          <w:rFonts w:cs="Arial"/>
          <w:b/>
          <w:color w:val="000000" w:themeColor="text1"/>
          <w:szCs w:val="24"/>
        </w:rPr>
      </w:pPr>
    </w:p>
    <w:p w:rsidR="008C764A" w:rsidRPr="00E41E0E" w:rsidRDefault="008C764A" w:rsidP="00DD3080">
      <w:pPr>
        <w:spacing w:after="0" w:line="240" w:lineRule="auto"/>
        <w:jc w:val="center"/>
        <w:rPr>
          <w:rFonts w:cs="Arial"/>
          <w:b/>
          <w:color w:val="000000" w:themeColor="text1"/>
          <w:szCs w:val="24"/>
        </w:rPr>
      </w:pPr>
    </w:p>
    <w:p w:rsidR="008C764A" w:rsidRPr="00E41E0E" w:rsidRDefault="008C764A" w:rsidP="00DD3080">
      <w:pPr>
        <w:spacing w:after="0" w:line="240" w:lineRule="auto"/>
        <w:jc w:val="center"/>
        <w:rPr>
          <w:rFonts w:cs="Arial"/>
          <w:b/>
          <w:color w:val="000000" w:themeColor="text1"/>
          <w:szCs w:val="24"/>
        </w:rPr>
      </w:pPr>
    </w:p>
    <w:p w:rsidR="008C764A" w:rsidRPr="00E41E0E" w:rsidRDefault="008C764A" w:rsidP="00DD3080">
      <w:pPr>
        <w:spacing w:after="0" w:line="240" w:lineRule="auto"/>
        <w:jc w:val="center"/>
        <w:rPr>
          <w:rFonts w:cs="Arial"/>
          <w:b/>
          <w:color w:val="000000" w:themeColor="text1"/>
          <w:szCs w:val="24"/>
        </w:rPr>
      </w:pPr>
    </w:p>
    <w:p w:rsidR="008C764A" w:rsidRPr="00E41E0E" w:rsidRDefault="008C764A" w:rsidP="00DD3080">
      <w:pPr>
        <w:spacing w:after="0" w:line="240" w:lineRule="auto"/>
        <w:jc w:val="center"/>
        <w:rPr>
          <w:rFonts w:cs="Arial"/>
          <w:b/>
          <w:color w:val="000000" w:themeColor="text1"/>
          <w:szCs w:val="24"/>
        </w:rPr>
      </w:pPr>
    </w:p>
    <w:p w:rsidR="008C764A" w:rsidRPr="00E41E0E" w:rsidRDefault="008C764A" w:rsidP="00DD3080">
      <w:pPr>
        <w:spacing w:after="0" w:line="240" w:lineRule="auto"/>
        <w:jc w:val="center"/>
        <w:rPr>
          <w:rFonts w:cs="Arial"/>
          <w:b/>
          <w:color w:val="000000" w:themeColor="text1"/>
          <w:szCs w:val="24"/>
        </w:rPr>
      </w:pPr>
    </w:p>
    <w:p w:rsidR="008C764A" w:rsidRPr="00E41E0E" w:rsidRDefault="008C764A" w:rsidP="00DD3080">
      <w:pPr>
        <w:spacing w:after="0" w:line="240" w:lineRule="auto"/>
        <w:jc w:val="center"/>
        <w:rPr>
          <w:rFonts w:cs="Arial"/>
          <w:b/>
          <w:color w:val="000000" w:themeColor="text1"/>
          <w:szCs w:val="24"/>
        </w:rPr>
      </w:pPr>
    </w:p>
    <w:p w:rsidR="008C764A" w:rsidRPr="00E41E0E" w:rsidRDefault="008C764A" w:rsidP="00DD3080">
      <w:pPr>
        <w:spacing w:after="0" w:line="240" w:lineRule="auto"/>
        <w:jc w:val="center"/>
        <w:rPr>
          <w:rFonts w:cs="Arial"/>
          <w:b/>
          <w:color w:val="000000" w:themeColor="text1"/>
          <w:szCs w:val="24"/>
        </w:rPr>
      </w:pPr>
    </w:p>
    <w:p w:rsidR="008C764A" w:rsidRPr="00E41E0E" w:rsidRDefault="008C764A" w:rsidP="00DD3080">
      <w:pPr>
        <w:spacing w:after="0" w:line="240" w:lineRule="auto"/>
        <w:jc w:val="center"/>
        <w:rPr>
          <w:rFonts w:cs="Arial"/>
          <w:b/>
          <w:color w:val="000000" w:themeColor="text1"/>
          <w:szCs w:val="24"/>
        </w:rPr>
      </w:pPr>
    </w:p>
    <w:p w:rsidR="008C764A" w:rsidRPr="00E41E0E" w:rsidRDefault="008C764A" w:rsidP="00DD3080">
      <w:pPr>
        <w:spacing w:after="0" w:line="240" w:lineRule="auto"/>
        <w:jc w:val="center"/>
        <w:rPr>
          <w:rFonts w:cs="Arial"/>
          <w:b/>
          <w:color w:val="000000" w:themeColor="text1"/>
          <w:szCs w:val="24"/>
        </w:rPr>
      </w:pPr>
    </w:p>
    <w:p w:rsidR="008C764A" w:rsidRPr="00E41E0E" w:rsidRDefault="008C764A" w:rsidP="00DD3080">
      <w:pPr>
        <w:spacing w:after="0" w:line="240" w:lineRule="auto"/>
        <w:jc w:val="center"/>
        <w:rPr>
          <w:rFonts w:cs="Arial"/>
          <w:b/>
          <w:color w:val="000000" w:themeColor="text1"/>
          <w:szCs w:val="24"/>
        </w:rPr>
      </w:pPr>
    </w:p>
    <w:p w:rsidR="008C764A" w:rsidRPr="00E41E0E" w:rsidRDefault="008C764A" w:rsidP="00DD3080">
      <w:pPr>
        <w:spacing w:after="0" w:line="240" w:lineRule="auto"/>
        <w:jc w:val="center"/>
        <w:rPr>
          <w:rFonts w:cs="Arial"/>
          <w:b/>
          <w:color w:val="000000" w:themeColor="text1"/>
          <w:szCs w:val="24"/>
        </w:rPr>
      </w:pPr>
    </w:p>
    <w:p w:rsidR="008C764A" w:rsidRPr="00E41E0E" w:rsidRDefault="008C764A" w:rsidP="00DD3080">
      <w:pPr>
        <w:spacing w:after="0" w:line="240" w:lineRule="auto"/>
        <w:jc w:val="center"/>
        <w:rPr>
          <w:rFonts w:cs="Arial"/>
          <w:b/>
          <w:color w:val="000000" w:themeColor="text1"/>
          <w:szCs w:val="24"/>
        </w:rPr>
      </w:pPr>
    </w:p>
    <w:p w:rsidR="008C764A" w:rsidRPr="00E41E0E" w:rsidRDefault="008C764A" w:rsidP="00DD3080">
      <w:pPr>
        <w:spacing w:after="0" w:line="240" w:lineRule="auto"/>
        <w:jc w:val="center"/>
        <w:rPr>
          <w:rFonts w:cs="Arial"/>
          <w:b/>
          <w:color w:val="000000" w:themeColor="text1"/>
          <w:szCs w:val="24"/>
        </w:rPr>
      </w:pPr>
    </w:p>
    <w:p w:rsidR="008C764A" w:rsidRPr="00E41E0E" w:rsidRDefault="008C764A" w:rsidP="00DD3080">
      <w:pPr>
        <w:spacing w:after="0" w:line="240" w:lineRule="auto"/>
        <w:jc w:val="center"/>
        <w:rPr>
          <w:rFonts w:cs="Arial"/>
          <w:b/>
          <w:color w:val="000000" w:themeColor="text1"/>
          <w:szCs w:val="24"/>
        </w:rPr>
      </w:pPr>
    </w:p>
    <w:p w:rsidR="008C764A" w:rsidRPr="00E41E0E" w:rsidRDefault="008C764A" w:rsidP="00DD3080">
      <w:pPr>
        <w:spacing w:after="0" w:line="240" w:lineRule="auto"/>
        <w:jc w:val="center"/>
        <w:rPr>
          <w:rFonts w:cs="Arial"/>
          <w:b/>
          <w:color w:val="000000" w:themeColor="text1"/>
          <w:szCs w:val="24"/>
        </w:rPr>
      </w:pPr>
    </w:p>
    <w:p w:rsidR="008C764A" w:rsidRPr="00E41E0E" w:rsidRDefault="008C764A" w:rsidP="00DD3080">
      <w:pPr>
        <w:spacing w:after="0" w:line="240" w:lineRule="auto"/>
        <w:rPr>
          <w:rFonts w:cs="Arial"/>
          <w:b/>
          <w:color w:val="000000" w:themeColor="text1"/>
          <w:szCs w:val="24"/>
        </w:rPr>
      </w:pPr>
    </w:p>
    <w:p w:rsidR="007F31D3" w:rsidRPr="00E41E0E" w:rsidRDefault="007F31D3" w:rsidP="00DD3080">
      <w:pPr>
        <w:spacing w:after="0" w:line="240" w:lineRule="auto"/>
        <w:rPr>
          <w:rFonts w:cs="Arial"/>
          <w:b/>
          <w:color w:val="000000" w:themeColor="text1"/>
          <w:szCs w:val="24"/>
        </w:rPr>
      </w:pPr>
    </w:p>
    <w:p w:rsidR="008C764A" w:rsidRPr="00E41E0E" w:rsidRDefault="008C764A" w:rsidP="00DD3080">
      <w:pPr>
        <w:spacing w:after="0" w:line="240" w:lineRule="auto"/>
        <w:jc w:val="center"/>
        <w:rPr>
          <w:rFonts w:cs="Arial"/>
          <w:b/>
          <w:color w:val="000000" w:themeColor="text1"/>
          <w:szCs w:val="24"/>
        </w:rPr>
      </w:pPr>
      <w:r w:rsidRPr="00E41E0E">
        <w:rPr>
          <w:rFonts w:cs="Arial"/>
          <w:b/>
          <w:color w:val="000000" w:themeColor="text1"/>
          <w:szCs w:val="24"/>
        </w:rPr>
        <w:t>GOVERNADOR MANGABEIRA-BA</w:t>
      </w:r>
    </w:p>
    <w:p w:rsidR="008C764A" w:rsidRPr="00E41E0E" w:rsidRDefault="008C764A" w:rsidP="00DD3080">
      <w:pPr>
        <w:spacing w:after="0" w:line="240" w:lineRule="auto"/>
        <w:jc w:val="center"/>
        <w:rPr>
          <w:rFonts w:cs="Arial"/>
          <w:b/>
          <w:color w:val="000000" w:themeColor="text1"/>
          <w:szCs w:val="24"/>
        </w:rPr>
      </w:pPr>
      <w:r w:rsidRPr="00E41E0E">
        <w:rPr>
          <w:rFonts w:cs="Arial"/>
          <w:b/>
          <w:color w:val="000000" w:themeColor="text1"/>
          <w:szCs w:val="24"/>
        </w:rPr>
        <w:t>201</w:t>
      </w:r>
      <w:r w:rsidR="007F31D3" w:rsidRPr="00E41E0E">
        <w:rPr>
          <w:rFonts w:cs="Arial"/>
          <w:b/>
          <w:color w:val="000000" w:themeColor="text1"/>
          <w:szCs w:val="24"/>
        </w:rPr>
        <w:t>8</w:t>
      </w:r>
    </w:p>
    <w:p w:rsidR="008C764A" w:rsidRPr="00E41E0E" w:rsidRDefault="008C764A" w:rsidP="00DD3080">
      <w:pPr>
        <w:spacing w:after="0" w:line="240" w:lineRule="auto"/>
        <w:jc w:val="center"/>
        <w:rPr>
          <w:rFonts w:cs="Arial"/>
          <w:color w:val="000000" w:themeColor="text1"/>
          <w:szCs w:val="24"/>
        </w:rPr>
      </w:pPr>
      <w:r w:rsidRPr="00E41E0E">
        <w:rPr>
          <w:rFonts w:cs="Arial"/>
          <w:b/>
          <w:color w:val="000000" w:themeColor="text1"/>
          <w:szCs w:val="24"/>
        </w:rPr>
        <w:lastRenderedPageBreak/>
        <w:t>NAILTON CERQUEIRA DE SOUZA</w:t>
      </w:r>
    </w:p>
    <w:p w:rsidR="008C764A" w:rsidRPr="00E41E0E" w:rsidRDefault="008C764A" w:rsidP="00DD3080">
      <w:pPr>
        <w:spacing w:after="0" w:line="240" w:lineRule="auto"/>
        <w:jc w:val="center"/>
        <w:rPr>
          <w:rFonts w:cs="Arial"/>
          <w:color w:val="000000" w:themeColor="text1"/>
          <w:szCs w:val="24"/>
        </w:rPr>
      </w:pPr>
    </w:p>
    <w:p w:rsidR="008C764A" w:rsidRPr="00E41E0E" w:rsidRDefault="008C764A" w:rsidP="00DD3080">
      <w:pPr>
        <w:spacing w:after="0" w:line="240" w:lineRule="auto"/>
        <w:jc w:val="center"/>
        <w:rPr>
          <w:rFonts w:cs="Arial"/>
          <w:color w:val="000000" w:themeColor="text1"/>
          <w:szCs w:val="24"/>
        </w:rPr>
      </w:pPr>
    </w:p>
    <w:p w:rsidR="008C764A" w:rsidRPr="00E41E0E" w:rsidRDefault="008C764A" w:rsidP="00DD3080">
      <w:pPr>
        <w:spacing w:after="0" w:line="240" w:lineRule="auto"/>
        <w:jc w:val="center"/>
        <w:rPr>
          <w:rFonts w:cs="Arial"/>
          <w:color w:val="000000" w:themeColor="text1"/>
          <w:szCs w:val="24"/>
        </w:rPr>
      </w:pPr>
    </w:p>
    <w:p w:rsidR="008C764A" w:rsidRPr="00E41E0E" w:rsidRDefault="008C764A" w:rsidP="00DD3080">
      <w:pPr>
        <w:spacing w:after="0" w:line="240" w:lineRule="auto"/>
        <w:jc w:val="center"/>
        <w:rPr>
          <w:rFonts w:cs="Arial"/>
          <w:color w:val="000000" w:themeColor="text1"/>
          <w:szCs w:val="24"/>
        </w:rPr>
      </w:pPr>
    </w:p>
    <w:p w:rsidR="008C764A" w:rsidRPr="00E41E0E" w:rsidRDefault="008C764A" w:rsidP="00DD3080">
      <w:pPr>
        <w:spacing w:after="0" w:line="240" w:lineRule="auto"/>
        <w:jc w:val="center"/>
        <w:rPr>
          <w:rFonts w:cs="Arial"/>
          <w:color w:val="000000" w:themeColor="text1"/>
          <w:szCs w:val="24"/>
        </w:rPr>
      </w:pPr>
    </w:p>
    <w:p w:rsidR="008C764A" w:rsidRPr="00E41E0E" w:rsidRDefault="008C764A" w:rsidP="00DD3080">
      <w:pPr>
        <w:spacing w:after="0" w:line="240" w:lineRule="auto"/>
        <w:jc w:val="center"/>
        <w:rPr>
          <w:rFonts w:cs="Arial"/>
          <w:color w:val="000000" w:themeColor="text1"/>
          <w:szCs w:val="24"/>
        </w:rPr>
      </w:pPr>
    </w:p>
    <w:p w:rsidR="008C764A" w:rsidRPr="00E41E0E" w:rsidRDefault="008C764A" w:rsidP="00DD3080">
      <w:pPr>
        <w:spacing w:after="0" w:line="240" w:lineRule="auto"/>
        <w:jc w:val="center"/>
        <w:rPr>
          <w:rFonts w:cs="Arial"/>
          <w:color w:val="000000" w:themeColor="text1"/>
          <w:szCs w:val="24"/>
        </w:rPr>
      </w:pPr>
    </w:p>
    <w:p w:rsidR="008C764A" w:rsidRPr="00E41E0E" w:rsidRDefault="008C764A" w:rsidP="00DD3080">
      <w:pPr>
        <w:spacing w:after="0" w:line="240" w:lineRule="auto"/>
        <w:jc w:val="center"/>
        <w:rPr>
          <w:rFonts w:cs="Arial"/>
          <w:color w:val="000000" w:themeColor="text1"/>
          <w:szCs w:val="24"/>
        </w:rPr>
      </w:pPr>
    </w:p>
    <w:p w:rsidR="008C764A" w:rsidRPr="00E41E0E" w:rsidRDefault="008C764A" w:rsidP="00DD3080">
      <w:pPr>
        <w:spacing w:after="0" w:line="240" w:lineRule="auto"/>
        <w:jc w:val="center"/>
        <w:rPr>
          <w:rFonts w:cs="Arial"/>
          <w:color w:val="000000" w:themeColor="text1"/>
          <w:szCs w:val="24"/>
        </w:rPr>
      </w:pPr>
    </w:p>
    <w:p w:rsidR="008C764A" w:rsidRPr="00E41E0E" w:rsidRDefault="008C764A" w:rsidP="00DD3080">
      <w:pPr>
        <w:spacing w:after="0" w:line="240" w:lineRule="auto"/>
        <w:jc w:val="center"/>
        <w:rPr>
          <w:rFonts w:cs="Arial"/>
          <w:color w:val="000000" w:themeColor="text1"/>
          <w:szCs w:val="24"/>
        </w:rPr>
      </w:pPr>
    </w:p>
    <w:p w:rsidR="008C764A" w:rsidRPr="00E41E0E" w:rsidRDefault="008C764A" w:rsidP="00DD3080">
      <w:pPr>
        <w:spacing w:after="0" w:line="240" w:lineRule="auto"/>
        <w:jc w:val="center"/>
        <w:rPr>
          <w:rFonts w:cs="Arial"/>
          <w:color w:val="000000" w:themeColor="text1"/>
          <w:szCs w:val="24"/>
        </w:rPr>
      </w:pPr>
    </w:p>
    <w:p w:rsidR="008C764A" w:rsidRPr="00E41E0E" w:rsidRDefault="008C764A" w:rsidP="00DD3080">
      <w:pPr>
        <w:spacing w:after="0" w:line="240" w:lineRule="auto"/>
        <w:jc w:val="center"/>
        <w:rPr>
          <w:rFonts w:cs="Arial"/>
          <w:color w:val="000000" w:themeColor="text1"/>
          <w:szCs w:val="24"/>
        </w:rPr>
      </w:pPr>
    </w:p>
    <w:p w:rsidR="008C764A" w:rsidRPr="00E41E0E" w:rsidRDefault="008C764A" w:rsidP="00DD3080">
      <w:pPr>
        <w:spacing w:after="0" w:line="240" w:lineRule="auto"/>
        <w:jc w:val="center"/>
        <w:rPr>
          <w:rFonts w:cs="Arial"/>
          <w:b/>
          <w:color w:val="000000" w:themeColor="text1"/>
          <w:szCs w:val="24"/>
        </w:rPr>
      </w:pPr>
    </w:p>
    <w:p w:rsidR="007F31D3" w:rsidRPr="00E41E0E" w:rsidRDefault="007F31D3" w:rsidP="007F31D3">
      <w:pPr>
        <w:spacing w:after="0" w:line="240" w:lineRule="auto"/>
        <w:jc w:val="center"/>
        <w:rPr>
          <w:rFonts w:cs="Arial"/>
          <w:b/>
          <w:color w:val="000000" w:themeColor="text1"/>
          <w:szCs w:val="24"/>
        </w:rPr>
      </w:pPr>
    </w:p>
    <w:p w:rsidR="007F31D3" w:rsidRPr="00E41E0E" w:rsidRDefault="007F31D3" w:rsidP="007F31D3">
      <w:pPr>
        <w:tabs>
          <w:tab w:val="left" w:pos="851"/>
          <w:tab w:val="left" w:pos="8222"/>
        </w:tabs>
        <w:spacing w:after="0" w:line="240" w:lineRule="auto"/>
        <w:jc w:val="center"/>
        <w:rPr>
          <w:rFonts w:cs="Arial"/>
          <w:b/>
          <w:color w:val="000000" w:themeColor="text1"/>
          <w:szCs w:val="24"/>
        </w:rPr>
      </w:pPr>
      <w:r w:rsidRPr="00E41E0E">
        <w:rPr>
          <w:rFonts w:cs="Arial"/>
          <w:b/>
          <w:color w:val="000000" w:themeColor="text1"/>
          <w:szCs w:val="24"/>
        </w:rPr>
        <w:t xml:space="preserve">INFLUÊNCIA DO </w:t>
      </w:r>
      <w:r w:rsidR="00164513">
        <w:rPr>
          <w:rFonts w:cs="Arial"/>
          <w:b/>
          <w:color w:val="000000" w:themeColor="text1"/>
          <w:szCs w:val="24"/>
        </w:rPr>
        <w:t>FUTEBOL EDUCACIONAL</w:t>
      </w:r>
      <w:r w:rsidRPr="00E41E0E">
        <w:rPr>
          <w:rFonts w:cs="Arial"/>
          <w:b/>
          <w:color w:val="000000" w:themeColor="text1"/>
          <w:szCs w:val="24"/>
        </w:rPr>
        <w:t xml:space="preserve"> SOBRE O COMPORTAMENTO S</w:t>
      </w:r>
      <w:r w:rsidR="00851B02">
        <w:rPr>
          <w:rFonts w:cs="Arial"/>
          <w:b/>
          <w:color w:val="000000" w:themeColor="text1"/>
          <w:szCs w:val="24"/>
        </w:rPr>
        <w:t>O</w:t>
      </w:r>
      <w:r w:rsidRPr="00E41E0E">
        <w:rPr>
          <w:rFonts w:cs="Arial"/>
          <w:b/>
          <w:color w:val="000000" w:themeColor="text1"/>
          <w:szCs w:val="24"/>
        </w:rPr>
        <w:t>CIOAMBIENTAL DE MEMBROS DO CENTRO DE REFERÊNCIA ESPORTIVA DO RECÔNCAVO DA BAHIA</w:t>
      </w:r>
    </w:p>
    <w:p w:rsidR="007F31D3" w:rsidRPr="00E41E0E" w:rsidRDefault="007F31D3" w:rsidP="007F31D3">
      <w:pPr>
        <w:tabs>
          <w:tab w:val="left" w:pos="5820"/>
        </w:tabs>
        <w:spacing w:after="0" w:line="240" w:lineRule="auto"/>
        <w:jc w:val="center"/>
        <w:rPr>
          <w:rFonts w:cs="Arial"/>
          <w:color w:val="000000" w:themeColor="text1"/>
          <w:szCs w:val="24"/>
        </w:rPr>
      </w:pPr>
    </w:p>
    <w:p w:rsidR="008C764A" w:rsidRPr="00E41E0E" w:rsidRDefault="008C764A" w:rsidP="007F31D3">
      <w:pPr>
        <w:spacing w:after="0" w:line="240" w:lineRule="auto"/>
        <w:rPr>
          <w:rFonts w:cs="Arial"/>
          <w:b/>
          <w:color w:val="000000" w:themeColor="text1"/>
          <w:szCs w:val="24"/>
        </w:rPr>
      </w:pPr>
    </w:p>
    <w:p w:rsidR="008C764A" w:rsidRPr="00E41E0E" w:rsidRDefault="008C764A" w:rsidP="00DD3080">
      <w:pPr>
        <w:spacing w:after="0" w:line="240" w:lineRule="auto"/>
        <w:jc w:val="center"/>
        <w:rPr>
          <w:rFonts w:cs="Arial"/>
          <w:b/>
          <w:color w:val="000000" w:themeColor="text1"/>
          <w:szCs w:val="24"/>
        </w:rPr>
      </w:pPr>
    </w:p>
    <w:p w:rsidR="008C764A" w:rsidRPr="00E41E0E" w:rsidRDefault="008C764A" w:rsidP="00DD3080">
      <w:pPr>
        <w:spacing w:after="0" w:line="240" w:lineRule="auto"/>
        <w:jc w:val="center"/>
        <w:rPr>
          <w:rFonts w:cs="Arial"/>
          <w:b/>
          <w:color w:val="000000" w:themeColor="text1"/>
          <w:szCs w:val="24"/>
        </w:rPr>
      </w:pPr>
    </w:p>
    <w:p w:rsidR="008C764A" w:rsidRPr="00E41E0E" w:rsidRDefault="008C764A" w:rsidP="00DD3080">
      <w:pPr>
        <w:spacing w:after="0" w:line="240" w:lineRule="auto"/>
        <w:jc w:val="center"/>
        <w:rPr>
          <w:rFonts w:cs="Arial"/>
          <w:b/>
          <w:color w:val="000000" w:themeColor="text1"/>
          <w:szCs w:val="24"/>
        </w:rPr>
      </w:pPr>
    </w:p>
    <w:p w:rsidR="008C764A" w:rsidRPr="00E41E0E" w:rsidRDefault="008C764A" w:rsidP="00DD3080">
      <w:pPr>
        <w:spacing w:after="0" w:line="240" w:lineRule="auto"/>
        <w:jc w:val="center"/>
        <w:rPr>
          <w:rFonts w:cs="Arial"/>
          <w:b/>
          <w:color w:val="000000" w:themeColor="text1"/>
          <w:szCs w:val="24"/>
        </w:rPr>
      </w:pPr>
    </w:p>
    <w:p w:rsidR="008C764A" w:rsidRPr="00E41E0E" w:rsidRDefault="008C764A" w:rsidP="00DD3080">
      <w:pPr>
        <w:spacing w:after="0" w:line="240" w:lineRule="auto"/>
        <w:jc w:val="center"/>
        <w:rPr>
          <w:rFonts w:cs="Arial"/>
          <w:b/>
          <w:color w:val="000000" w:themeColor="text1"/>
          <w:szCs w:val="24"/>
        </w:rPr>
      </w:pPr>
    </w:p>
    <w:p w:rsidR="008C764A" w:rsidRPr="00E41E0E" w:rsidRDefault="008C764A" w:rsidP="00DD3080">
      <w:pPr>
        <w:spacing w:after="0" w:line="240" w:lineRule="auto"/>
        <w:ind w:left="4536"/>
        <w:jc w:val="both"/>
        <w:rPr>
          <w:rFonts w:cs="Arial"/>
          <w:color w:val="000000" w:themeColor="text1"/>
          <w:szCs w:val="24"/>
        </w:rPr>
      </w:pPr>
      <w:r w:rsidRPr="00E41E0E">
        <w:rPr>
          <w:rFonts w:cs="Arial"/>
          <w:color w:val="000000" w:themeColor="text1"/>
          <w:szCs w:val="24"/>
        </w:rPr>
        <w:t xml:space="preserve">Dissertação apresentada ao Programa de Pós-graduação </w:t>
      </w:r>
      <w:proofErr w:type="spellStart"/>
      <w:r w:rsidRPr="00E41E0E">
        <w:rPr>
          <w:rFonts w:cs="Arial"/>
          <w:i/>
          <w:color w:val="000000" w:themeColor="text1"/>
          <w:szCs w:val="24"/>
        </w:rPr>
        <w:t>Stricto</w:t>
      </w:r>
      <w:proofErr w:type="spellEnd"/>
      <w:r w:rsidRPr="00E41E0E">
        <w:rPr>
          <w:rFonts w:cs="Arial"/>
          <w:i/>
          <w:color w:val="000000" w:themeColor="text1"/>
          <w:szCs w:val="24"/>
        </w:rPr>
        <w:t xml:space="preserve"> </w:t>
      </w:r>
      <w:proofErr w:type="spellStart"/>
      <w:r w:rsidRPr="00E41E0E">
        <w:rPr>
          <w:rFonts w:cs="Arial"/>
          <w:i/>
          <w:color w:val="000000" w:themeColor="text1"/>
          <w:szCs w:val="24"/>
        </w:rPr>
        <w:t>Sensu</w:t>
      </w:r>
      <w:proofErr w:type="spellEnd"/>
      <w:r w:rsidRPr="00E41E0E">
        <w:rPr>
          <w:rFonts w:cs="Arial"/>
          <w:color w:val="000000" w:themeColor="text1"/>
          <w:szCs w:val="24"/>
        </w:rPr>
        <w:t xml:space="preserve"> Mestrado em Desenvolvimento Regional e Meio Ambiente da Faculdade Maria </w:t>
      </w:r>
      <w:proofErr w:type="spellStart"/>
      <w:r w:rsidRPr="00E41E0E">
        <w:rPr>
          <w:rFonts w:cs="Arial"/>
          <w:color w:val="000000" w:themeColor="text1"/>
          <w:szCs w:val="24"/>
        </w:rPr>
        <w:t>Milza</w:t>
      </w:r>
      <w:proofErr w:type="spellEnd"/>
      <w:r w:rsidRPr="00E41E0E">
        <w:rPr>
          <w:rFonts w:cs="Arial"/>
          <w:color w:val="000000" w:themeColor="text1"/>
          <w:szCs w:val="24"/>
        </w:rPr>
        <w:t xml:space="preserve"> FAMAM, como requisito para o título de mestre.</w:t>
      </w:r>
    </w:p>
    <w:p w:rsidR="008C764A" w:rsidRPr="00E41E0E" w:rsidRDefault="008C764A" w:rsidP="00DD3080">
      <w:pPr>
        <w:spacing w:after="0" w:line="240" w:lineRule="auto"/>
        <w:ind w:left="4536"/>
        <w:jc w:val="both"/>
        <w:rPr>
          <w:rFonts w:cs="Arial"/>
          <w:color w:val="000000" w:themeColor="text1"/>
          <w:szCs w:val="24"/>
        </w:rPr>
      </w:pPr>
    </w:p>
    <w:p w:rsidR="008C764A" w:rsidRPr="00E41E0E" w:rsidRDefault="008C764A" w:rsidP="00DD3080">
      <w:pPr>
        <w:spacing w:after="0" w:line="240" w:lineRule="auto"/>
        <w:ind w:left="4536"/>
        <w:jc w:val="both"/>
        <w:rPr>
          <w:rFonts w:cs="Arial"/>
          <w:color w:val="000000" w:themeColor="text1"/>
          <w:szCs w:val="24"/>
        </w:rPr>
      </w:pPr>
    </w:p>
    <w:p w:rsidR="008C764A" w:rsidRPr="00E41E0E" w:rsidRDefault="008C764A" w:rsidP="00DD3080">
      <w:pPr>
        <w:spacing w:after="0" w:line="240" w:lineRule="auto"/>
        <w:ind w:left="4536"/>
        <w:jc w:val="both"/>
        <w:rPr>
          <w:rFonts w:cs="Arial"/>
          <w:color w:val="000000" w:themeColor="text1"/>
          <w:szCs w:val="24"/>
        </w:rPr>
      </w:pPr>
      <w:r w:rsidRPr="00E41E0E">
        <w:rPr>
          <w:rFonts w:cs="Arial"/>
          <w:color w:val="000000" w:themeColor="text1"/>
          <w:szCs w:val="24"/>
        </w:rPr>
        <w:t>Área de Concentração:</w:t>
      </w:r>
      <w:r w:rsidRPr="00E41E0E">
        <w:rPr>
          <w:rFonts w:cs="Arial"/>
          <w:color w:val="000000" w:themeColor="text1"/>
          <w:szCs w:val="24"/>
          <w:shd w:val="clear" w:color="auto" w:fill="FFFFFF"/>
        </w:rPr>
        <w:t xml:space="preserve"> Dinâmica Regional e Desenvolvimento Sustentável</w:t>
      </w:r>
    </w:p>
    <w:p w:rsidR="008C764A" w:rsidRPr="00E41E0E" w:rsidRDefault="008C764A" w:rsidP="00DD3080">
      <w:pPr>
        <w:spacing w:after="0" w:line="240" w:lineRule="auto"/>
        <w:ind w:left="4536"/>
        <w:jc w:val="both"/>
        <w:rPr>
          <w:rFonts w:cs="Arial"/>
          <w:color w:val="000000" w:themeColor="text1"/>
          <w:szCs w:val="24"/>
        </w:rPr>
      </w:pPr>
    </w:p>
    <w:p w:rsidR="008C764A" w:rsidRPr="00E41E0E" w:rsidRDefault="008C764A" w:rsidP="00DD3080">
      <w:pPr>
        <w:spacing w:after="0" w:line="240" w:lineRule="auto"/>
        <w:ind w:left="4535"/>
        <w:jc w:val="both"/>
        <w:rPr>
          <w:rFonts w:cs="Arial"/>
          <w:bCs/>
          <w:color w:val="000000" w:themeColor="text1"/>
          <w:szCs w:val="24"/>
        </w:rPr>
      </w:pPr>
      <w:r w:rsidRPr="00E41E0E">
        <w:rPr>
          <w:rFonts w:cs="Arial"/>
          <w:bCs/>
          <w:color w:val="000000" w:themeColor="text1"/>
          <w:szCs w:val="24"/>
        </w:rPr>
        <w:t xml:space="preserve">Orientadora: </w:t>
      </w:r>
      <w:proofErr w:type="spellStart"/>
      <w:r w:rsidRPr="00E41E0E">
        <w:rPr>
          <w:rFonts w:cs="Arial"/>
          <w:bCs/>
          <w:color w:val="000000" w:themeColor="text1"/>
          <w:szCs w:val="24"/>
        </w:rPr>
        <w:t>Profª</w:t>
      </w:r>
      <w:proofErr w:type="spellEnd"/>
      <w:r w:rsidRPr="00E41E0E">
        <w:rPr>
          <w:rFonts w:cs="Arial"/>
          <w:bCs/>
          <w:color w:val="000000" w:themeColor="text1"/>
          <w:szCs w:val="24"/>
        </w:rPr>
        <w:t xml:space="preserve"> </w:t>
      </w:r>
      <w:proofErr w:type="spellStart"/>
      <w:r w:rsidRPr="00E41E0E">
        <w:rPr>
          <w:rFonts w:cs="Arial"/>
          <w:bCs/>
          <w:color w:val="000000" w:themeColor="text1"/>
          <w:szCs w:val="24"/>
        </w:rPr>
        <w:t>Drª</w:t>
      </w:r>
      <w:proofErr w:type="spellEnd"/>
      <w:r w:rsidRPr="00E41E0E">
        <w:rPr>
          <w:rFonts w:cs="Arial"/>
          <w:bCs/>
          <w:color w:val="000000" w:themeColor="text1"/>
          <w:szCs w:val="24"/>
        </w:rPr>
        <w:t xml:space="preserve">. </w:t>
      </w:r>
      <w:proofErr w:type="spellStart"/>
      <w:r w:rsidRPr="00E41E0E">
        <w:rPr>
          <w:rFonts w:cs="Arial"/>
          <w:bCs/>
          <w:color w:val="000000" w:themeColor="text1"/>
          <w:szCs w:val="24"/>
        </w:rPr>
        <w:t>Isabele</w:t>
      </w:r>
      <w:proofErr w:type="spellEnd"/>
      <w:r w:rsidRPr="00E41E0E">
        <w:rPr>
          <w:rFonts w:cs="Arial"/>
          <w:bCs/>
          <w:color w:val="000000" w:themeColor="text1"/>
          <w:szCs w:val="24"/>
        </w:rPr>
        <w:t xml:space="preserve"> Cardoso Vieira De Castro. </w:t>
      </w:r>
    </w:p>
    <w:p w:rsidR="008C764A" w:rsidRPr="00E41E0E" w:rsidRDefault="008C764A" w:rsidP="00DD3080">
      <w:pPr>
        <w:spacing w:after="0" w:line="240" w:lineRule="auto"/>
        <w:jc w:val="center"/>
        <w:rPr>
          <w:rFonts w:cs="Arial"/>
          <w:b/>
          <w:color w:val="000000" w:themeColor="text1"/>
          <w:szCs w:val="24"/>
        </w:rPr>
      </w:pPr>
    </w:p>
    <w:p w:rsidR="008C764A" w:rsidRPr="00E41E0E" w:rsidRDefault="008C764A" w:rsidP="00DD3080">
      <w:pPr>
        <w:spacing w:after="0" w:line="240" w:lineRule="auto"/>
        <w:jc w:val="center"/>
        <w:rPr>
          <w:rFonts w:cs="Arial"/>
          <w:b/>
          <w:color w:val="000000" w:themeColor="text1"/>
          <w:szCs w:val="24"/>
        </w:rPr>
      </w:pPr>
    </w:p>
    <w:p w:rsidR="008C764A" w:rsidRPr="00E41E0E" w:rsidRDefault="008C764A" w:rsidP="00DD3080">
      <w:pPr>
        <w:tabs>
          <w:tab w:val="left" w:pos="5820"/>
        </w:tabs>
        <w:spacing w:after="0" w:line="240" w:lineRule="auto"/>
        <w:jc w:val="center"/>
        <w:rPr>
          <w:rFonts w:cs="Arial"/>
          <w:color w:val="000000" w:themeColor="text1"/>
          <w:szCs w:val="24"/>
        </w:rPr>
      </w:pPr>
    </w:p>
    <w:p w:rsidR="008C764A" w:rsidRPr="00E41E0E" w:rsidRDefault="008C764A" w:rsidP="00DD3080">
      <w:pPr>
        <w:spacing w:after="0" w:line="240" w:lineRule="auto"/>
        <w:jc w:val="center"/>
        <w:rPr>
          <w:rFonts w:cs="Arial"/>
          <w:color w:val="000000" w:themeColor="text1"/>
          <w:szCs w:val="24"/>
        </w:rPr>
      </w:pPr>
    </w:p>
    <w:p w:rsidR="008C764A" w:rsidRPr="00E41E0E" w:rsidRDefault="008C764A" w:rsidP="00DD3080">
      <w:pPr>
        <w:spacing w:after="0" w:line="240" w:lineRule="auto"/>
        <w:jc w:val="center"/>
        <w:rPr>
          <w:rFonts w:cs="Arial"/>
          <w:b/>
          <w:color w:val="000000" w:themeColor="text1"/>
          <w:szCs w:val="24"/>
        </w:rPr>
      </w:pPr>
    </w:p>
    <w:p w:rsidR="008C764A" w:rsidRPr="00E41E0E" w:rsidRDefault="008C764A" w:rsidP="00DD3080">
      <w:pPr>
        <w:spacing w:after="0" w:line="240" w:lineRule="auto"/>
        <w:jc w:val="center"/>
        <w:rPr>
          <w:rFonts w:cs="Arial"/>
          <w:b/>
          <w:color w:val="000000" w:themeColor="text1"/>
          <w:szCs w:val="24"/>
        </w:rPr>
      </w:pPr>
    </w:p>
    <w:p w:rsidR="008C764A" w:rsidRPr="00E41E0E" w:rsidRDefault="008C764A" w:rsidP="00DD3080">
      <w:pPr>
        <w:spacing w:after="0" w:line="240" w:lineRule="auto"/>
        <w:jc w:val="center"/>
        <w:rPr>
          <w:rFonts w:cs="Arial"/>
          <w:b/>
          <w:color w:val="000000" w:themeColor="text1"/>
          <w:szCs w:val="24"/>
        </w:rPr>
      </w:pPr>
    </w:p>
    <w:p w:rsidR="008C764A" w:rsidRPr="00E41E0E" w:rsidRDefault="008C764A" w:rsidP="00DD3080">
      <w:pPr>
        <w:spacing w:after="0" w:line="240" w:lineRule="auto"/>
        <w:jc w:val="center"/>
        <w:rPr>
          <w:rFonts w:cs="Arial"/>
          <w:b/>
          <w:color w:val="000000" w:themeColor="text1"/>
          <w:szCs w:val="24"/>
        </w:rPr>
      </w:pPr>
    </w:p>
    <w:p w:rsidR="008C764A" w:rsidRPr="00E41E0E" w:rsidRDefault="008C764A" w:rsidP="00DD3080">
      <w:pPr>
        <w:spacing w:after="0" w:line="240" w:lineRule="auto"/>
        <w:rPr>
          <w:rFonts w:cs="Arial"/>
          <w:b/>
          <w:color w:val="000000" w:themeColor="text1"/>
          <w:szCs w:val="24"/>
        </w:rPr>
      </w:pPr>
    </w:p>
    <w:p w:rsidR="008C764A" w:rsidRPr="00E41E0E" w:rsidRDefault="008C764A" w:rsidP="00DD3080">
      <w:pPr>
        <w:spacing w:after="0" w:line="240" w:lineRule="auto"/>
        <w:rPr>
          <w:rFonts w:cs="Arial"/>
          <w:b/>
          <w:color w:val="000000" w:themeColor="text1"/>
          <w:szCs w:val="24"/>
        </w:rPr>
      </w:pPr>
    </w:p>
    <w:p w:rsidR="008C764A" w:rsidRPr="00E41E0E" w:rsidRDefault="008C764A" w:rsidP="00DD3080">
      <w:pPr>
        <w:spacing w:after="0" w:line="240" w:lineRule="auto"/>
        <w:jc w:val="center"/>
        <w:rPr>
          <w:rFonts w:cs="Arial"/>
          <w:b/>
          <w:color w:val="000000" w:themeColor="text1"/>
          <w:szCs w:val="24"/>
        </w:rPr>
      </w:pPr>
      <w:r w:rsidRPr="00E41E0E">
        <w:rPr>
          <w:rFonts w:cs="Arial"/>
          <w:b/>
          <w:color w:val="000000" w:themeColor="text1"/>
          <w:szCs w:val="24"/>
        </w:rPr>
        <w:t>GOVERNADOR MANGABEIRA-BA</w:t>
      </w:r>
    </w:p>
    <w:p w:rsidR="008C764A" w:rsidRPr="00E41E0E" w:rsidRDefault="008C764A" w:rsidP="00DD3080">
      <w:pPr>
        <w:spacing w:after="0" w:line="240" w:lineRule="auto"/>
        <w:jc w:val="center"/>
        <w:rPr>
          <w:rFonts w:cs="Arial"/>
          <w:b/>
          <w:color w:val="000000" w:themeColor="text1"/>
          <w:szCs w:val="24"/>
        </w:rPr>
      </w:pPr>
      <w:r w:rsidRPr="00E41E0E">
        <w:rPr>
          <w:rFonts w:cs="Arial"/>
          <w:b/>
          <w:color w:val="000000" w:themeColor="text1"/>
          <w:szCs w:val="24"/>
        </w:rPr>
        <w:t>201</w:t>
      </w:r>
      <w:r w:rsidR="007F31D3" w:rsidRPr="00E41E0E">
        <w:rPr>
          <w:rFonts w:cs="Arial"/>
          <w:b/>
          <w:color w:val="000000" w:themeColor="text1"/>
          <w:szCs w:val="24"/>
        </w:rPr>
        <w:t>8</w:t>
      </w:r>
    </w:p>
    <w:p w:rsidR="008C764A" w:rsidRPr="00E41E0E" w:rsidRDefault="008C764A" w:rsidP="00DD3080">
      <w:pPr>
        <w:spacing w:after="0" w:line="240" w:lineRule="auto"/>
        <w:jc w:val="center"/>
        <w:rPr>
          <w:rFonts w:cs="Arial"/>
          <w:b/>
          <w:color w:val="000000" w:themeColor="text1"/>
          <w:szCs w:val="24"/>
        </w:rPr>
      </w:pPr>
      <w:r w:rsidRPr="00E41E0E">
        <w:rPr>
          <w:rFonts w:cs="Arial"/>
          <w:b/>
          <w:color w:val="000000" w:themeColor="text1"/>
          <w:szCs w:val="24"/>
        </w:rPr>
        <w:lastRenderedPageBreak/>
        <w:t>NAILTON CERQUEIRA DE SOUZA</w:t>
      </w:r>
    </w:p>
    <w:p w:rsidR="008C764A" w:rsidRPr="00E41E0E" w:rsidRDefault="008C764A" w:rsidP="00DD3080">
      <w:pPr>
        <w:spacing w:after="0" w:line="240" w:lineRule="auto"/>
        <w:jc w:val="center"/>
        <w:rPr>
          <w:rFonts w:cs="Arial"/>
          <w:b/>
          <w:color w:val="000000" w:themeColor="text1"/>
          <w:szCs w:val="24"/>
        </w:rPr>
      </w:pPr>
    </w:p>
    <w:p w:rsidR="008C764A" w:rsidRPr="00E41E0E" w:rsidRDefault="008C764A" w:rsidP="00DD3080">
      <w:pPr>
        <w:spacing w:after="0" w:line="240" w:lineRule="auto"/>
        <w:jc w:val="center"/>
        <w:rPr>
          <w:rFonts w:cs="Arial"/>
          <w:b/>
          <w:color w:val="000000" w:themeColor="text1"/>
          <w:szCs w:val="24"/>
        </w:rPr>
      </w:pPr>
    </w:p>
    <w:p w:rsidR="007F31D3" w:rsidRPr="00E41E0E" w:rsidRDefault="007F31D3" w:rsidP="007F31D3">
      <w:pPr>
        <w:spacing w:after="0" w:line="240" w:lineRule="auto"/>
        <w:jc w:val="center"/>
        <w:rPr>
          <w:rFonts w:cs="Arial"/>
          <w:b/>
          <w:color w:val="000000" w:themeColor="text1"/>
          <w:szCs w:val="24"/>
        </w:rPr>
      </w:pPr>
    </w:p>
    <w:p w:rsidR="007F31D3" w:rsidRPr="00E41E0E" w:rsidRDefault="007F31D3" w:rsidP="007F31D3">
      <w:pPr>
        <w:tabs>
          <w:tab w:val="left" w:pos="851"/>
          <w:tab w:val="left" w:pos="8222"/>
        </w:tabs>
        <w:spacing w:after="0" w:line="240" w:lineRule="auto"/>
        <w:jc w:val="center"/>
        <w:rPr>
          <w:rFonts w:cs="Arial"/>
          <w:b/>
          <w:color w:val="000000" w:themeColor="text1"/>
          <w:szCs w:val="24"/>
        </w:rPr>
      </w:pPr>
      <w:r w:rsidRPr="00E41E0E">
        <w:rPr>
          <w:rFonts w:cs="Arial"/>
          <w:b/>
          <w:color w:val="000000" w:themeColor="text1"/>
          <w:szCs w:val="24"/>
        </w:rPr>
        <w:t xml:space="preserve">INFLUÊNCIA DO </w:t>
      </w:r>
      <w:r w:rsidR="00164513">
        <w:rPr>
          <w:rFonts w:cs="Arial"/>
          <w:b/>
          <w:color w:val="000000" w:themeColor="text1"/>
          <w:szCs w:val="24"/>
        </w:rPr>
        <w:t>FUTEBOL EDUCACIONAL</w:t>
      </w:r>
      <w:r w:rsidRPr="00E41E0E">
        <w:rPr>
          <w:rFonts w:cs="Arial"/>
          <w:b/>
          <w:color w:val="000000" w:themeColor="text1"/>
          <w:szCs w:val="24"/>
        </w:rPr>
        <w:t xml:space="preserve"> SOBRE O COMPORTAMENTO S</w:t>
      </w:r>
      <w:r w:rsidR="00851B02">
        <w:rPr>
          <w:rFonts w:cs="Arial"/>
          <w:b/>
          <w:color w:val="000000" w:themeColor="text1"/>
          <w:szCs w:val="24"/>
        </w:rPr>
        <w:t>O</w:t>
      </w:r>
      <w:r w:rsidRPr="00E41E0E">
        <w:rPr>
          <w:rFonts w:cs="Arial"/>
          <w:b/>
          <w:color w:val="000000" w:themeColor="text1"/>
          <w:szCs w:val="24"/>
        </w:rPr>
        <w:t>CIOAMBIENTAL DE MEMBROS DO CENTRO DE REFERÊNCIA ESPORTIVA DO RECÔNCAVO DA BAHIA</w:t>
      </w:r>
    </w:p>
    <w:p w:rsidR="008C764A" w:rsidRPr="00E41E0E" w:rsidRDefault="008C764A" w:rsidP="007F31D3">
      <w:pPr>
        <w:spacing w:after="0" w:line="240" w:lineRule="auto"/>
        <w:rPr>
          <w:rFonts w:cs="Arial"/>
          <w:color w:val="000000" w:themeColor="text1"/>
          <w:szCs w:val="24"/>
        </w:rPr>
      </w:pPr>
    </w:p>
    <w:p w:rsidR="008C764A" w:rsidRPr="00E41E0E" w:rsidRDefault="008C764A" w:rsidP="00DD3080">
      <w:pPr>
        <w:spacing w:after="0" w:line="240" w:lineRule="auto"/>
        <w:jc w:val="center"/>
        <w:rPr>
          <w:rFonts w:cs="Arial"/>
          <w:color w:val="000000" w:themeColor="text1"/>
          <w:szCs w:val="24"/>
        </w:rPr>
      </w:pPr>
    </w:p>
    <w:p w:rsidR="008C764A" w:rsidRPr="00E41E0E" w:rsidRDefault="008C764A" w:rsidP="00DD3080">
      <w:pPr>
        <w:spacing w:after="0" w:line="240" w:lineRule="auto"/>
        <w:ind w:left="4536"/>
        <w:jc w:val="both"/>
        <w:rPr>
          <w:rFonts w:cs="Arial"/>
          <w:color w:val="000000" w:themeColor="text1"/>
          <w:szCs w:val="24"/>
        </w:rPr>
      </w:pPr>
      <w:r w:rsidRPr="00E41E0E">
        <w:rPr>
          <w:rFonts w:cs="Arial"/>
          <w:color w:val="000000" w:themeColor="text1"/>
          <w:szCs w:val="24"/>
        </w:rPr>
        <w:t xml:space="preserve">Dissertação apresentada ao Programa de Pós-graduação </w:t>
      </w:r>
      <w:proofErr w:type="spellStart"/>
      <w:r w:rsidRPr="00E41E0E">
        <w:rPr>
          <w:rFonts w:cs="Arial"/>
          <w:i/>
          <w:color w:val="000000" w:themeColor="text1"/>
          <w:szCs w:val="24"/>
        </w:rPr>
        <w:t>Stricto</w:t>
      </w:r>
      <w:proofErr w:type="spellEnd"/>
      <w:r w:rsidRPr="00E41E0E">
        <w:rPr>
          <w:rFonts w:cs="Arial"/>
          <w:i/>
          <w:color w:val="000000" w:themeColor="text1"/>
          <w:szCs w:val="24"/>
        </w:rPr>
        <w:t xml:space="preserve"> </w:t>
      </w:r>
      <w:proofErr w:type="spellStart"/>
      <w:r w:rsidRPr="00E41E0E">
        <w:rPr>
          <w:rFonts w:cs="Arial"/>
          <w:i/>
          <w:color w:val="000000" w:themeColor="text1"/>
          <w:szCs w:val="24"/>
        </w:rPr>
        <w:t>Sensu</w:t>
      </w:r>
      <w:proofErr w:type="spellEnd"/>
      <w:r w:rsidRPr="00E41E0E">
        <w:rPr>
          <w:rFonts w:cs="Arial"/>
          <w:color w:val="000000" w:themeColor="text1"/>
          <w:szCs w:val="24"/>
        </w:rPr>
        <w:t xml:space="preserve"> Mestrado em Desenvolvimento Regional e Meio Ambiente da Faculdade Maria </w:t>
      </w:r>
      <w:proofErr w:type="spellStart"/>
      <w:r w:rsidRPr="00E41E0E">
        <w:rPr>
          <w:rFonts w:cs="Arial"/>
          <w:color w:val="000000" w:themeColor="text1"/>
          <w:szCs w:val="24"/>
        </w:rPr>
        <w:t>Milza</w:t>
      </w:r>
      <w:proofErr w:type="spellEnd"/>
      <w:r w:rsidRPr="00E41E0E">
        <w:rPr>
          <w:rFonts w:cs="Arial"/>
          <w:color w:val="000000" w:themeColor="text1"/>
          <w:szCs w:val="24"/>
        </w:rPr>
        <w:t xml:space="preserve"> FAMAM, como requisito para o título de mestre.</w:t>
      </w:r>
    </w:p>
    <w:p w:rsidR="008C764A" w:rsidRPr="00E41E0E" w:rsidRDefault="008C764A" w:rsidP="00DD3080">
      <w:pPr>
        <w:spacing w:after="0" w:line="240" w:lineRule="auto"/>
        <w:ind w:left="4536"/>
        <w:jc w:val="both"/>
        <w:rPr>
          <w:rFonts w:cs="Arial"/>
          <w:color w:val="000000" w:themeColor="text1"/>
          <w:szCs w:val="24"/>
        </w:rPr>
      </w:pPr>
    </w:p>
    <w:p w:rsidR="008C764A" w:rsidRPr="00E41E0E" w:rsidRDefault="008C764A" w:rsidP="00DD3080">
      <w:pPr>
        <w:spacing w:after="0" w:line="240" w:lineRule="auto"/>
        <w:ind w:left="4536"/>
        <w:jc w:val="both"/>
        <w:rPr>
          <w:rFonts w:cs="Arial"/>
          <w:color w:val="000000" w:themeColor="text1"/>
          <w:szCs w:val="24"/>
        </w:rPr>
      </w:pPr>
    </w:p>
    <w:p w:rsidR="008C764A" w:rsidRPr="00E41E0E" w:rsidRDefault="008C764A" w:rsidP="00DD3080">
      <w:pPr>
        <w:spacing w:after="0" w:line="240" w:lineRule="auto"/>
        <w:ind w:left="4536"/>
        <w:jc w:val="both"/>
        <w:rPr>
          <w:rFonts w:cs="Arial"/>
          <w:color w:val="000000" w:themeColor="text1"/>
          <w:szCs w:val="24"/>
        </w:rPr>
      </w:pPr>
      <w:r w:rsidRPr="00E41E0E">
        <w:rPr>
          <w:rFonts w:cs="Arial"/>
          <w:color w:val="000000" w:themeColor="text1"/>
          <w:szCs w:val="24"/>
        </w:rPr>
        <w:t>Linha de Pesquisa:</w:t>
      </w:r>
      <w:r w:rsidRPr="00E41E0E">
        <w:rPr>
          <w:rFonts w:cs="Arial"/>
          <w:color w:val="000000" w:themeColor="text1"/>
          <w:szCs w:val="24"/>
          <w:shd w:val="clear" w:color="auto" w:fill="FFFFFF"/>
        </w:rPr>
        <w:t xml:space="preserve"> Dinâmica Regional e Desenvolvimento Sustentável</w:t>
      </w:r>
    </w:p>
    <w:p w:rsidR="008C764A" w:rsidRPr="00E41E0E" w:rsidRDefault="008C764A" w:rsidP="00DD3080">
      <w:pPr>
        <w:spacing w:after="0" w:line="240" w:lineRule="auto"/>
        <w:ind w:left="4536"/>
        <w:jc w:val="both"/>
        <w:rPr>
          <w:rFonts w:cs="Arial"/>
          <w:color w:val="000000" w:themeColor="text1"/>
          <w:szCs w:val="24"/>
        </w:rPr>
      </w:pPr>
    </w:p>
    <w:p w:rsidR="008C764A" w:rsidRPr="00E41E0E" w:rsidRDefault="008C764A" w:rsidP="00DD3080">
      <w:pPr>
        <w:spacing w:after="0" w:line="240" w:lineRule="auto"/>
        <w:ind w:left="4535"/>
        <w:jc w:val="both"/>
        <w:rPr>
          <w:rFonts w:cs="Arial"/>
          <w:bCs/>
          <w:color w:val="000000" w:themeColor="text1"/>
          <w:szCs w:val="24"/>
        </w:rPr>
      </w:pPr>
      <w:r w:rsidRPr="00E41E0E">
        <w:rPr>
          <w:rFonts w:cs="Arial"/>
          <w:bCs/>
          <w:color w:val="000000" w:themeColor="text1"/>
          <w:szCs w:val="24"/>
        </w:rPr>
        <w:t xml:space="preserve">Orientadora: </w:t>
      </w:r>
      <w:proofErr w:type="spellStart"/>
      <w:r w:rsidRPr="00E41E0E">
        <w:rPr>
          <w:rFonts w:cs="Arial"/>
          <w:bCs/>
          <w:color w:val="000000" w:themeColor="text1"/>
          <w:szCs w:val="24"/>
        </w:rPr>
        <w:t>Profª</w:t>
      </w:r>
      <w:proofErr w:type="spellEnd"/>
      <w:r w:rsidRPr="00E41E0E">
        <w:rPr>
          <w:rFonts w:cs="Arial"/>
          <w:bCs/>
          <w:color w:val="000000" w:themeColor="text1"/>
          <w:szCs w:val="24"/>
        </w:rPr>
        <w:t xml:space="preserve"> </w:t>
      </w:r>
      <w:proofErr w:type="spellStart"/>
      <w:r w:rsidRPr="00E41E0E">
        <w:rPr>
          <w:rFonts w:cs="Arial"/>
          <w:bCs/>
          <w:color w:val="000000" w:themeColor="text1"/>
          <w:szCs w:val="24"/>
        </w:rPr>
        <w:t>Drª</w:t>
      </w:r>
      <w:proofErr w:type="spellEnd"/>
      <w:r w:rsidRPr="00E41E0E">
        <w:rPr>
          <w:rFonts w:cs="Arial"/>
          <w:bCs/>
          <w:color w:val="000000" w:themeColor="text1"/>
          <w:szCs w:val="24"/>
        </w:rPr>
        <w:t xml:space="preserve">. </w:t>
      </w:r>
      <w:proofErr w:type="spellStart"/>
      <w:r w:rsidRPr="00E41E0E">
        <w:rPr>
          <w:rFonts w:cs="Arial"/>
          <w:bCs/>
          <w:color w:val="000000" w:themeColor="text1"/>
          <w:szCs w:val="24"/>
        </w:rPr>
        <w:t>Isabele</w:t>
      </w:r>
      <w:proofErr w:type="spellEnd"/>
      <w:r w:rsidRPr="00E41E0E">
        <w:rPr>
          <w:rFonts w:cs="Arial"/>
          <w:bCs/>
          <w:color w:val="000000" w:themeColor="text1"/>
          <w:szCs w:val="24"/>
        </w:rPr>
        <w:t xml:space="preserve"> Cardoso Vieira De Castro. </w:t>
      </w:r>
    </w:p>
    <w:p w:rsidR="008C764A" w:rsidRPr="00E41E0E" w:rsidRDefault="008C764A" w:rsidP="00DD3080">
      <w:pPr>
        <w:spacing w:after="0" w:line="240" w:lineRule="auto"/>
        <w:jc w:val="both"/>
        <w:rPr>
          <w:rFonts w:cs="Arial"/>
          <w:bCs/>
          <w:color w:val="000000" w:themeColor="text1"/>
          <w:szCs w:val="24"/>
        </w:rPr>
      </w:pPr>
    </w:p>
    <w:p w:rsidR="008C764A" w:rsidRPr="00E41E0E" w:rsidRDefault="008C764A" w:rsidP="00DD3080">
      <w:pPr>
        <w:spacing w:after="0" w:line="240" w:lineRule="auto"/>
        <w:jc w:val="both"/>
        <w:rPr>
          <w:rFonts w:cs="Arial"/>
          <w:bCs/>
          <w:color w:val="000000" w:themeColor="text1"/>
          <w:szCs w:val="24"/>
        </w:rPr>
      </w:pPr>
    </w:p>
    <w:p w:rsidR="008C764A" w:rsidRPr="00E41E0E" w:rsidRDefault="008C764A" w:rsidP="00DD3080">
      <w:pPr>
        <w:spacing w:after="0" w:line="240" w:lineRule="auto"/>
        <w:jc w:val="center"/>
        <w:rPr>
          <w:rFonts w:cs="Arial"/>
          <w:color w:val="000000" w:themeColor="text1"/>
          <w:szCs w:val="24"/>
        </w:rPr>
      </w:pPr>
      <w:r w:rsidRPr="00E41E0E">
        <w:rPr>
          <w:rFonts w:cs="Arial"/>
          <w:color w:val="000000" w:themeColor="text1"/>
          <w:szCs w:val="24"/>
        </w:rPr>
        <w:t>Aprovada em: _____/_____/_____</w:t>
      </w:r>
    </w:p>
    <w:p w:rsidR="008C764A" w:rsidRPr="00E41E0E" w:rsidRDefault="008C764A" w:rsidP="00DD3080">
      <w:pPr>
        <w:spacing w:after="0" w:line="240" w:lineRule="auto"/>
        <w:jc w:val="center"/>
        <w:rPr>
          <w:rFonts w:cs="Arial"/>
          <w:color w:val="000000" w:themeColor="text1"/>
          <w:szCs w:val="24"/>
        </w:rPr>
      </w:pPr>
    </w:p>
    <w:p w:rsidR="008C764A" w:rsidRPr="00E41E0E" w:rsidRDefault="008C764A" w:rsidP="00DD3080">
      <w:pPr>
        <w:spacing w:after="0" w:line="240" w:lineRule="auto"/>
        <w:jc w:val="center"/>
        <w:rPr>
          <w:rFonts w:cs="Arial"/>
          <w:color w:val="000000" w:themeColor="text1"/>
          <w:szCs w:val="24"/>
        </w:rPr>
      </w:pPr>
    </w:p>
    <w:p w:rsidR="008C764A" w:rsidRPr="00E41E0E" w:rsidRDefault="008C764A" w:rsidP="00DD3080">
      <w:pPr>
        <w:spacing w:after="0" w:line="240" w:lineRule="auto"/>
        <w:jc w:val="center"/>
        <w:rPr>
          <w:rFonts w:cs="Arial"/>
          <w:color w:val="000000" w:themeColor="text1"/>
          <w:szCs w:val="24"/>
        </w:rPr>
      </w:pPr>
    </w:p>
    <w:p w:rsidR="008C764A" w:rsidRPr="00E41E0E" w:rsidRDefault="008C764A" w:rsidP="00DD3080">
      <w:pPr>
        <w:spacing w:after="0" w:line="240" w:lineRule="auto"/>
        <w:jc w:val="center"/>
        <w:rPr>
          <w:rFonts w:cs="Arial"/>
          <w:color w:val="000000" w:themeColor="text1"/>
          <w:szCs w:val="24"/>
        </w:rPr>
      </w:pPr>
      <w:r w:rsidRPr="00E41E0E">
        <w:rPr>
          <w:rFonts w:cs="Arial"/>
          <w:color w:val="000000" w:themeColor="text1"/>
          <w:szCs w:val="24"/>
        </w:rPr>
        <w:t>BANCA EXAMINADORA</w:t>
      </w:r>
    </w:p>
    <w:p w:rsidR="008C764A" w:rsidRPr="00E41E0E" w:rsidRDefault="008C764A" w:rsidP="00DD3080">
      <w:pPr>
        <w:spacing w:after="0" w:line="240" w:lineRule="auto"/>
        <w:jc w:val="center"/>
        <w:rPr>
          <w:rFonts w:cs="Arial"/>
          <w:color w:val="000000" w:themeColor="text1"/>
          <w:szCs w:val="24"/>
        </w:rPr>
      </w:pPr>
    </w:p>
    <w:p w:rsidR="008C764A" w:rsidRPr="00E41E0E" w:rsidRDefault="008C764A" w:rsidP="00DD3080">
      <w:pPr>
        <w:spacing w:after="0" w:line="240" w:lineRule="auto"/>
        <w:jc w:val="center"/>
        <w:rPr>
          <w:rFonts w:cs="Arial"/>
          <w:color w:val="000000" w:themeColor="text1"/>
          <w:szCs w:val="24"/>
        </w:rPr>
      </w:pPr>
    </w:p>
    <w:p w:rsidR="008C764A" w:rsidRPr="00E41E0E" w:rsidRDefault="008C764A" w:rsidP="00DD3080">
      <w:pPr>
        <w:spacing w:after="0" w:line="240" w:lineRule="auto"/>
        <w:jc w:val="center"/>
        <w:rPr>
          <w:rFonts w:cs="Arial"/>
          <w:color w:val="000000" w:themeColor="text1"/>
          <w:szCs w:val="24"/>
        </w:rPr>
      </w:pPr>
      <w:r w:rsidRPr="00E41E0E">
        <w:rPr>
          <w:rFonts w:cs="Arial"/>
          <w:color w:val="000000" w:themeColor="text1"/>
          <w:szCs w:val="24"/>
        </w:rPr>
        <w:t>________________________________________</w:t>
      </w:r>
      <w:proofErr w:type="gramStart"/>
      <w:r w:rsidRPr="00E41E0E">
        <w:rPr>
          <w:rFonts w:cs="Arial"/>
          <w:color w:val="000000" w:themeColor="text1"/>
          <w:szCs w:val="24"/>
        </w:rPr>
        <w:t xml:space="preserve">  </w:t>
      </w:r>
    </w:p>
    <w:p w:rsidR="008C764A" w:rsidRPr="00E41E0E" w:rsidRDefault="008C764A" w:rsidP="00DD3080">
      <w:pPr>
        <w:spacing w:after="0" w:line="240" w:lineRule="auto"/>
        <w:jc w:val="center"/>
        <w:rPr>
          <w:rFonts w:cs="Arial"/>
          <w:color w:val="000000" w:themeColor="text1"/>
          <w:szCs w:val="24"/>
        </w:rPr>
      </w:pPr>
      <w:proofErr w:type="spellStart"/>
      <w:proofErr w:type="gramEnd"/>
      <w:r w:rsidRPr="00E41E0E">
        <w:rPr>
          <w:rFonts w:cs="Arial"/>
          <w:color w:val="000000" w:themeColor="text1"/>
          <w:szCs w:val="24"/>
        </w:rPr>
        <w:t>Profª</w:t>
      </w:r>
      <w:proofErr w:type="spellEnd"/>
      <w:r w:rsidRPr="00E41E0E">
        <w:rPr>
          <w:rFonts w:cs="Arial"/>
          <w:color w:val="000000" w:themeColor="text1"/>
          <w:szCs w:val="24"/>
        </w:rPr>
        <w:t xml:space="preserve"> </w:t>
      </w:r>
      <w:proofErr w:type="spellStart"/>
      <w:r w:rsidRPr="00E41E0E">
        <w:rPr>
          <w:rFonts w:cs="Arial"/>
          <w:color w:val="000000" w:themeColor="text1"/>
          <w:szCs w:val="24"/>
        </w:rPr>
        <w:t>Drª</w:t>
      </w:r>
      <w:proofErr w:type="spellEnd"/>
      <w:r w:rsidRPr="00E41E0E">
        <w:rPr>
          <w:rFonts w:cs="Arial"/>
          <w:color w:val="000000" w:themeColor="text1"/>
          <w:szCs w:val="24"/>
        </w:rPr>
        <w:t xml:space="preserve"> </w:t>
      </w:r>
      <w:proofErr w:type="spellStart"/>
      <w:r w:rsidRPr="00E41E0E">
        <w:rPr>
          <w:rFonts w:cs="Arial"/>
          <w:color w:val="000000" w:themeColor="text1"/>
          <w:szCs w:val="24"/>
        </w:rPr>
        <w:t>Isabele</w:t>
      </w:r>
      <w:proofErr w:type="spellEnd"/>
      <w:r w:rsidRPr="00E41E0E">
        <w:rPr>
          <w:rFonts w:cs="Arial"/>
          <w:color w:val="000000" w:themeColor="text1"/>
          <w:szCs w:val="24"/>
        </w:rPr>
        <w:t xml:space="preserve"> Cardoso Vieira De Castro</w:t>
      </w:r>
    </w:p>
    <w:p w:rsidR="008C764A" w:rsidRPr="00E41E0E" w:rsidRDefault="008C764A" w:rsidP="00DD3080">
      <w:pPr>
        <w:spacing w:after="0" w:line="240" w:lineRule="auto"/>
        <w:jc w:val="center"/>
        <w:rPr>
          <w:rFonts w:cs="Arial"/>
          <w:color w:val="000000" w:themeColor="text1"/>
          <w:szCs w:val="24"/>
        </w:rPr>
      </w:pPr>
      <w:r w:rsidRPr="00E41E0E">
        <w:rPr>
          <w:rFonts w:cs="Arial"/>
          <w:color w:val="000000" w:themeColor="text1"/>
          <w:szCs w:val="24"/>
        </w:rPr>
        <w:t xml:space="preserve">Faculdade Maria </w:t>
      </w:r>
      <w:proofErr w:type="spellStart"/>
      <w:r w:rsidRPr="00E41E0E">
        <w:rPr>
          <w:rFonts w:cs="Arial"/>
          <w:color w:val="000000" w:themeColor="text1"/>
          <w:szCs w:val="24"/>
        </w:rPr>
        <w:t>Milza</w:t>
      </w:r>
      <w:proofErr w:type="spellEnd"/>
      <w:r w:rsidRPr="00E41E0E">
        <w:rPr>
          <w:rFonts w:cs="Arial"/>
          <w:color w:val="000000" w:themeColor="text1"/>
          <w:szCs w:val="24"/>
        </w:rPr>
        <w:t xml:space="preserve"> - FAMAM</w:t>
      </w:r>
    </w:p>
    <w:p w:rsidR="008C764A" w:rsidRPr="00E41E0E" w:rsidRDefault="008C764A" w:rsidP="00DD3080">
      <w:pPr>
        <w:spacing w:after="0" w:line="240" w:lineRule="auto"/>
        <w:jc w:val="center"/>
        <w:rPr>
          <w:rFonts w:cs="Arial"/>
          <w:color w:val="000000" w:themeColor="text1"/>
          <w:szCs w:val="24"/>
        </w:rPr>
      </w:pPr>
    </w:p>
    <w:p w:rsidR="008C764A" w:rsidRPr="00E41E0E" w:rsidRDefault="008C764A" w:rsidP="001D329D">
      <w:pPr>
        <w:spacing w:after="0" w:line="240" w:lineRule="auto"/>
        <w:rPr>
          <w:rFonts w:cs="Arial"/>
          <w:color w:val="000000" w:themeColor="text1"/>
          <w:szCs w:val="24"/>
        </w:rPr>
      </w:pPr>
    </w:p>
    <w:p w:rsidR="008C764A" w:rsidRPr="00E41E0E" w:rsidRDefault="008C764A" w:rsidP="00DD3080">
      <w:pPr>
        <w:spacing w:after="0" w:line="240" w:lineRule="auto"/>
        <w:jc w:val="center"/>
        <w:rPr>
          <w:rFonts w:cs="Arial"/>
          <w:color w:val="000000" w:themeColor="text1"/>
          <w:szCs w:val="24"/>
        </w:rPr>
      </w:pPr>
      <w:r w:rsidRPr="00E41E0E">
        <w:rPr>
          <w:rFonts w:cs="Arial"/>
          <w:color w:val="000000" w:themeColor="text1"/>
          <w:szCs w:val="24"/>
        </w:rPr>
        <w:t xml:space="preserve">_________________________________________ </w:t>
      </w:r>
    </w:p>
    <w:p w:rsidR="008C764A" w:rsidRPr="00E41E0E" w:rsidRDefault="00C14D89" w:rsidP="00DD3080">
      <w:pPr>
        <w:spacing w:after="0" w:line="240" w:lineRule="auto"/>
        <w:jc w:val="center"/>
        <w:rPr>
          <w:rFonts w:cs="Arial"/>
          <w:color w:val="000000" w:themeColor="text1"/>
          <w:szCs w:val="24"/>
        </w:rPr>
      </w:pPr>
      <w:proofErr w:type="spellStart"/>
      <w:r w:rsidRPr="00E41E0E">
        <w:rPr>
          <w:rFonts w:cs="Arial"/>
          <w:color w:val="000000" w:themeColor="text1"/>
          <w:szCs w:val="24"/>
        </w:rPr>
        <w:t>Profª</w:t>
      </w:r>
      <w:proofErr w:type="spellEnd"/>
      <w:r w:rsidRPr="00E41E0E">
        <w:rPr>
          <w:rFonts w:cs="Arial"/>
          <w:color w:val="000000" w:themeColor="text1"/>
          <w:szCs w:val="24"/>
        </w:rPr>
        <w:t xml:space="preserve"> </w:t>
      </w:r>
      <w:proofErr w:type="spellStart"/>
      <w:r w:rsidRPr="00E41E0E">
        <w:rPr>
          <w:rFonts w:cs="Arial"/>
          <w:color w:val="000000" w:themeColor="text1"/>
          <w:szCs w:val="24"/>
        </w:rPr>
        <w:t>Drª</w:t>
      </w:r>
      <w:proofErr w:type="spellEnd"/>
      <w:r w:rsidR="001D329D" w:rsidRPr="00E41E0E">
        <w:rPr>
          <w:rFonts w:cs="Arial"/>
          <w:color w:val="000000" w:themeColor="text1"/>
          <w:szCs w:val="24"/>
        </w:rPr>
        <w:t xml:space="preserve"> Gabriela Andrade de Oliveira Neves</w:t>
      </w:r>
    </w:p>
    <w:p w:rsidR="001D329D" w:rsidRPr="00E41E0E" w:rsidRDefault="001D329D" w:rsidP="001D329D">
      <w:pPr>
        <w:spacing w:after="0" w:line="240" w:lineRule="auto"/>
        <w:jc w:val="center"/>
        <w:rPr>
          <w:rFonts w:cs="Arial"/>
          <w:color w:val="000000" w:themeColor="text1"/>
          <w:szCs w:val="24"/>
        </w:rPr>
      </w:pPr>
      <w:r w:rsidRPr="00E41E0E">
        <w:rPr>
          <w:rFonts w:cs="Arial"/>
          <w:color w:val="000000" w:themeColor="text1"/>
          <w:szCs w:val="24"/>
        </w:rPr>
        <w:t xml:space="preserve">Faculdade Maria </w:t>
      </w:r>
      <w:proofErr w:type="spellStart"/>
      <w:r w:rsidRPr="00E41E0E">
        <w:rPr>
          <w:rFonts w:cs="Arial"/>
          <w:color w:val="000000" w:themeColor="text1"/>
          <w:szCs w:val="24"/>
        </w:rPr>
        <w:t>Milza</w:t>
      </w:r>
      <w:proofErr w:type="spellEnd"/>
      <w:r w:rsidRPr="00E41E0E">
        <w:rPr>
          <w:rFonts w:cs="Arial"/>
          <w:color w:val="000000" w:themeColor="text1"/>
          <w:szCs w:val="24"/>
        </w:rPr>
        <w:t xml:space="preserve"> - FAMAM</w:t>
      </w:r>
    </w:p>
    <w:p w:rsidR="008C764A" w:rsidRPr="00E41E0E" w:rsidRDefault="008C764A" w:rsidP="00C14D89">
      <w:pPr>
        <w:spacing w:after="0" w:line="240" w:lineRule="auto"/>
        <w:rPr>
          <w:rFonts w:cs="Arial"/>
          <w:color w:val="000000" w:themeColor="text1"/>
          <w:szCs w:val="24"/>
        </w:rPr>
      </w:pPr>
    </w:p>
    <w:p w:rsidR="008C764A" w:rsidRPr="00E41E0E" w:rsidRDefault="008C764A" w:rsidP="001D329D">
      <w:pPr>
        <w:spacing w:after="0" w:line="240" w:lineRule="auto"/>
        <w:rPr>
          <w:rFonts w:cs="Arial"/>
          <w:color w:val="000000" w:themeColor="text1"/>
          <w:szCs w:val="24"/>
        </w:rPr>
      </w:pPr>
    </w:p>
    <w:p w:rsidR="008C764A" w:rsidRPr="00E41E0E" w:rsidRDefault="001D329D" w:rsidP="00DD3080">
      <w:pPr>
        <w:spacing w:after="0" w:line="240" w:lineRule="auto"/>
        <w:jc w:val="center"/>
        <w:rPr>
          <w:rFonts w:cs="Arial"/>
          <w:color w:val="000000" w:themeColor="text1"/>
          <w:szCs w:val="24"/>
        </w:rPr>
      </w:pPr>
      <w:r w:rsidRPr="00E41E0E">
        <w:rPr>
          <w:rFonts w:cs="Arial"/>
          <w:color w:val="000000" w:themeColor="text1"/>
          <w:szCs w:val="24"/>
        </w:rPr>
        <w:t>_____</w:t>
      </w:r>
      <w:r w:rsidR="008C764A" w:rsidRPr="00E41E0E">
        <w:rPr>
          <w:rFonts w:cs="Arial"/>
          <w:color w:val="000000" w:themeColor="text1"/>
          <w:szCs w:val="24"/>
        </w:rPr>
        <w:t xml:space="preserve">__________________________________ </w:t>
      </w:r>
    </w:p>
    <w:p w:rsidR="008C764A" w:rsidRPr="00E41E0E" w:rsidRDefault="00C14D89" w:rsidP="00DD3080">
      <w:pPr>
        <w:spacing w:after="0" w:line="240" w:lineRule="auto"/>
        <w:jc w:val="center"/>
        <w:rPr>
          <w:rFonts w:cs="Arial"/>
          <w:color w:val="000000" w:themeColor="text1"/>
          <w:szCs w:val="24"/>
        </w:rPr>
      </w:pPr>
      <w:proofErr w:type="spellStart"/>
      <w:r w:rsidRPr="00E41E0E">
        <w:rPr>
          <w:rFonts w:cs="Arial"/>
          <w:color w:val="000000" w:themeColor="text1"/>
          <w:szCs w:val="24"/>
        </w:rPr>
        <w:t>Profª</w:t>
      </w:r>
      <w:proofErr w:type="spellEnd"/>
      <w:r w:rsidRPr="00E41E0E">
        <w:rPr>
          <w:rFonts w:cs="Arial"/>
          <w:color w:val="000000" w:themeColor="text1"/>
          <w:szCs w:val="24"/>
        </w:rPr>
        <w:t xml:space="preserve"> </w:t>
      </w:r>
      <w:proofErr w:type="spellStart"/>
      <w:r w:rsidRPr="00E41E0E">
        <w:rPr>
          <w:rFonts w:cs="Arial"/>
          <w:color w:val="000000" w:themeColor="text1"/>
          <w:szCs w:val="24"/>
        </w:rPr>
        <w:t>Drª</w:t>
      </w:r>
      <w:proofErr w:type="spellEnd"/>
      <w:r w:rsidRPr="00E41E0E">
        <w:rPr>
          <w:rFonts w:cs="Arial"/>
          <w:color w:val="000000" w:themeColor="text1"/>
          <w:szCs w:val="24"/>
        </w:rPr>
        <w:t xml:space="preserve"> </w:t>
      </w:r>
      <w:r w:rsidR="001D329D" w:rsidRPr="00E41E0E">
        <w:rPr>
          <w:rFonts w:cs="Arial"/>
          <w:color w:val="000000" w:themeColor="text1"/>
          <w:szCs w:val="24"/>
        </w:rPr>
        <w:t xml:space="preserve">Tatiana </w:t>
      </w:r>
      <w:proofErr w:type="spellStart"/>
      <w:r w:rsidR="001D329D" w:rsidRPr="00E41E0E">
        <w:rPr>
          <w:rFonts w:cs="Arial"/>
          <w:color w:val="000000" w:themeColor="text1"/>
          <w:szCs w:val="24"/>
        </w:rPr>
        <w:t>Polliana</w:t>
      </w:r>
      <w:proofErr w:type="spellEnd"/>
      <w:r w:rsidR="001D329D" w:rsidRPr="00E41E0E">
        <w:rPr>
          <w:rFonts w:cs="Arial"/>
          <w:color w:val="000000" w:themeColor="text1"/>
          <w:szCs w:val="24"/>
        </w:rPr>
        <w:t xml:space="preserve"> Pinto de Lima</w:t>
      </w:r>
    </w:p>
    <w:p w:rsidR="00C14D89" w:rsidRPr="00E41E0E" w:rsidRDefault="00E65271" w:rsidP="00C14D89">
      <w:pPr>
        <w:pStyle w:val="Ttulo3"/>
        <w:shd w:val="clear" w:color="auto" w:fill="FFFFFF"/>
        <w:rPr>
          <w:rFonts w:ascii="Arial" w:hAnsi="Arial" w:cs="Arial"/>
          <w:b w:val="0"/>
          <w:bCs w:val="0"/>
          <w:color w:val="000000" w:themeColor="text1"/>
        </w:rPr>
      </w:pPr>
      <w:hyperlink r:id="rId9" w:history="1">
        <w:r w:rsidR="00C14D89" w:rsidRPr="00E41E0E">
          <w:rPr>
            <w:rStyle w:val="Hyperlink"/>
            <w:rFonts w:ascii="Arial" w:hAnsi="Arial" w:cs="Arial"/>
            <w:b w:val="0"/>
            <w:bCs w:val="0"/>
            <w:color w:val="000000" w:themeColor="text1"/>
            <w:u w:val="none"/>
          </w:rPr>
          <w:t xml:space="preserve">Universidade Federal do Recôncavo da </w:t>
        </w:r>
        <w:proofErr w:type="spellStart"/>
        <w:r w:rsidR="00C14D89" w:rsidRPr="00E41E0E">
          <w:rPr>
            <w:rStyle w:val="Hyperlink"/>
            <w:rFonts w:ascii="Arial" w:hAnsi="Arial" w:cs="Arial"/>
            <w:b w:val="0"/>
            <w:bCs w:val="0"/>
            <w:color w:val="000000" w:themeColor="text1"/>
            <w:u w:val="none"/>
          </w:rPr>
          <w:t>Bahia</w:t>
        </w:r>
      </w:hyperlink>
      <w:r w:rsidR="00C14D89" w:rsidRPr="00E41E0E">
        <w:rPr>
          <w:rFonts w:ascii="Arial" w:hAnsi="Arial" w:cs="Arial"/>
          <w:b w:val="0"/>
          <w:bCs w:val="0"/>
          <w:color w:val="000000" w:themeColor="text1"/>
        </w:rPr>
        <w:t>-UFRB</w:t>
      </w:r>
      <w:proofErr w:type="spellEnd"/>
    </w:p>
    <w:p w:rsidR="00C14D89" w:rsidRPr="00E41E0E" w:rsidRDefault="00C14D89" w:rsidP="00DD3080">
      <w:pPr>
        <w:spacing w:after="0" w:line="240" w:lineRule="auto"/>
        <w:jc w:val="center"/>
        <w:rPr>
          <w:rFonts w:cs="Arial"/>
          <w:color w:val="000000" w:themeColor="text1"/>
          <w:szCs w:val="24"/>
        </w:rPr>
      </w:pPr>
    </w:p>
    <w:p w:rsidR="008C764A" w:rsidRPr="00E41E0E" w:rsidRDefault="008C764A" w:rsidP="00DD3080">
      <w:pPr>
        <w:spacing w:after="0" w:line="240" w:lineRule="auto"/>
        <w:jc w:val="center"/>
        <w:rPr>
          <w:rFonts w:cs="Arial"/>
          <w:color w:val="000000" w:themeColor="text1"/>
          <w:szCs w:val="24"/>
        </w:rPr>
      </w:pPr>
    </w:p>
    <w:p w:rsidR="008C764A" w:rsidRPr="00E41E0E" w:rsidRDefault="008C764A" w:rsidP="00C14D89">
      <w:pPr>
        <w:spacing w:after="0" w:line="240" w:lineRule="auto"/>
        <w:rPr>
          <w:rFonts w:cs="Arial"/>
          <w:b/>
          <w:color w:val="000000" w:themeColor="text1"/>
          <w:szCs w:val="24"/>
        </w:rPr>
      </w:pPr>
    </w:p>
    <w:p w:rsidR="008C764A" w:rsidRPr="00E41E0E" w:rsidRDefault="008C764A" w:rsidP="00DD3080">
      <w:pPr>
        <w:spacing w:after="0" w:line="240" w:lineRule="auto"/>
        <w:jc w:val="center"/>
        <w:rPr>
          <w:rFonts w:cs="Arial"/>
          <w:b/>
          <w:color w:val="000000" w:themeColor="text1"/>
          <w:szCs w:val="24"/>
        </w:rPr>
      </w:pPr>
      <w:r w:rsidRPr="00E41E0E">
        <w:rPr>
          <w:rFonts w:cs="Arial"/>
          <w:b/>
          <w:color w:val="000000" w:themeColor="text1"/>
          <w:szCs w:val="24"/>
        </w:rPr>
        <w:t>GOVERNADOR MANGABEIRA-BA</w:t>
      </w:r>
    </w:p>
    <w:p w:rsidR="008C764A" w:rsidRPr="00E41E0E" w:rsidRDefault="008C764A" w:rsidP="00DD3080">
      <w:pPr>
        <w:spacing w:after="0" w:line="240" w:lineRule="auto"/>
        <w:jc w:val="center"/>
        <w:rPr>
          <w:rFonts w:cs="Arial"/>
          <w:b/>
          <w:color w:val="000000" w:themeColor="text1"/>
          <w:szCs w:val="24"/>
        </w:rPr>
      </w:pPr>
      <w:r w:rsidRPr="00E41E0E">
        <w:rPr>
          <w:rFonts w:cs="Arial"/>
          <w:b/>
          <w:color w:val="000000" w:themeColor="text1"/>
          <w:szCs w:val="24"/>
        </w:rPr>
        <w:t>2017</w:t>
      </w:r>
    </w:p>
    <w:p w:rsidR="008C764A" w:rsidRPr="00E41E0E" w:rsidRDefault="008C764A" w:rsidP="00DD3080">
      <w:pPr>
        <w:spacing w:after="0" w:line="240" w:lineRule="auto"/>
        <w:jc w:val="both"/>
        <w:rPr>
          <w:rFonts w:cs="Arial"/>
          <w:bCs/>
          <w:color w:val="000000" w:themeColor="text1"/>
          <w:szCs w:val="24"/>
        </w:rPr>
      </w:pPr>
    </w:p>
    <w:p w:rsidR="008C764A" w:rsidRPr="00E41E0E" w:rsidRDefault="008C764A" w:rsidP="00DD3080">
      <w:pPr>
        <w:spacing w:after="0" w:line="240" w:lineRule="auto"/>
        <w:jc w:val="center"/>
        <w:rPr>
          <w:rFonts w:cs="Arial"/>
          <w:color w:val="000000" w:themeColor="text1"/>
          <w:szCs w:val="24"/>
        </w:rPr>
      </w:pPr>
    </w:p>
    <w:p w:rsidR="008C764A" w:rsidRPr="00E41E0E" w:rsidRDefault="008C764A" w:rsidP="00DD3080">
      <w:pPr>
        <w:spacing w:after="0" w:line="240" w:lineRule="auto"/>
        <w:jc w:val="center"/>
        <w:rPr>
          <w:rFonts w:cs="Arial"/>
          <w:color w:val="000000" w:themeColor="text1"/>
          <w:szCs w:val="24"/>
        </w:rPr>
      </w:pPr>
    </w:p>
    <w:p w:rsidR="008C764A" w:rsidRPr="00E41E0E" w:rsidRDefault="008C764A" w:rsidP="00DD3080">
      <w:pPr>
        <w:spacing w:after="0"/>
        <w:rPr>
          <w:rFonts w:cs="Arial"/>
          <w:color w:val="000000" w:themeColor="text1"/>
        </w:rPr>
      </w:pPr>
    </w:p>
    <w:p w:rsidR="008C764A" w:rsidRPr="00E41E0E" w:rsidRDefault="008C764A" w:rsidP="00DD3080">
      <w:pPr>
        <w:spacing w:after="0"/>
        <w:rPr>
          <w:rFonts w:cs="Arial"/>
          <w:color w:val="000000" w:themeColor="text1"/>
          <w:szCs w:val="24"/>
        </w:rPr>
      </w:pPr>
    </w:p>
    <w:p w:rsidR="008C764A" w:rsidRPr="00E41E0E" w:rsidRDefault="008C764A" w:rsidP="00DD3080">
      <w:pPr>
        <w:spacing w:after="0"/>
        <w:rPr>
          <w:rFonts w:cs="Arial"/>
          <w:color w:val="000000" w:themeColor="text1"/>
          <w:szCs w:val="24"/>
        </w:rPr>
      </w:pPr>
    </w:p>
    <w:p w:rsidR="008C764A" w:rsidRPr="00E41E0E" w:rsidRDefault="008C764A" w:rsidP="00DD3080">
      <w:pPr>
        <w:spacing w:after="0"/>
        <w:rPr>
          <w:rFonts w:cs="Arial"/>
          <w:color w:val="000000" w:themeColor="text1"/>
          <w:szCs w:val="24"/>
        </w:rPr>
      </w:pPr>
    </w:p>
    <w:p w:rsidR="008C764A" w:rsidRPr="00E41E0E" w:rsidRDefault="008C764A" w:rsidP="00DD3080">
      <w:pPr>
        <w:spacing w:after="0"/>
        <w:rPr>
          <w:rFonts w:cs="Arial"/>
          <w:color w:val="000000" w:themeColor="text1"/>
          <w:szCs w:val="24"/>
        </w:rPr>
      </w:pPr>
    </w:p>
    <w:p w:rsidR="008C764A" w:rsidRPr="00E41E0E" w:rsidRDefault="008C764A" w:rsidP="00DD3080">
      <w:pPr>
        <w:spacing w:after="0"/>
        <w:rPr>
          <w:rFonts w:cs="Arial"/>
          <w:color w:val="000000" w:themeColor="text1"/>
          <w:szCs w:val="24"/>
        </w:rPr>
      </w:pPr>
    </w:p>
    <w:p w:rsidR="008C764A" w:rsidRPr="00E41E0E" w:rsidRDefault="008C764A" w:rsidP="00DD3080">
      <w:pPr>
        <w:spacing w:after="0"/>
        <w:rPr>
          <w:rFonts w:cs="Arial"/>
          <w:color w:val="000000" w:themeColor="text1"/>
          <w:szCs w:val="24"/>
        </w:rPr>
      </w:pPr>
    </w:p>
    <w:p w:rsidR="008C764A" w:rsidRPr="00E41E0E" w:rsidRDefault="008C764A" w:rsidP="00DD3080">
      <w:pPr>
        <w:spacing w:after="0"/>
        <w:rPr>
          <w:rFonts w:cs="Arial"/>
          <w:color w:val="000000" w:themeColor="text1"/>
          <w:szCs w:val="24"/>
        </w:rPr>
      </w:pPr>
    </w:p>
    <w:p w:rsidR="008C764A" w:rsidRPr="00E41E0E" w:rsidRDefault="008C764A" w:rsidP="00DD3080">
      <w:pPr>
        <w:spacing w:after="0"/>
        <w:rPr>
          <w:rFonts w:cs="Arial"/>
          <w:color w:val="000000" w:themeColor="text1"/>
          <w:szCs w:val="24"/>
        </w:rPr>
      </w:pPr>
    </w:p>
    <w:p w:rsidR="008C764A" w:rsidRPr="00E41E0E" w:rsidRDefault="008C764A" w:rsidP="00DD3080">
      <w:pPr>
        <w:spacing w:after="0"/>
        <w:rPr>
          <w:rFonts w:cs="Arial"/>
          <w:color w:val="000000" w:themeColor="text1"/>
          <w:szCs w:val="24"/>
        </w:rPr>
      </w:pPr>
    </w:p>
    <w:p w:rsidR="008C764A" w:rsidRPr="00E41E0E" w:rsidRDefault="008C764A" w:rsidP="00DD3080">
      <w:pPr>
        <w:spacing w:after="0"/>
        <w:rPr>
          <w:rFonts w:cs="Arial"/>
          <w:color w:val="000000" w:themeColor="text1"/>
          <w:szCs w:val="24"/>
        </w:rPr>
      </w:pPr>
    </w:p>
    <w:p w:rsidR="008C764A" w:rsidRPr="00E41E0E" w:rsidRDefault="008C764A" w:rsidP="00DD3080">
      <w:pPr>
        <w:spacing w:after="0"/>
        <w:rPr>
          <w:rFonts w:cs="Arial"/>
          <w:color w:val="000000" w:themeColor="text1"/>
          <w:szCs w:val="24"/>
        </w:rPr>
      </w:pPr>
    </w:p>
    <w:p w:rsidR="008C764A" w:rsidRPr="00E41E0E" w:rsidRDefault="008C764A" w:rsidP="00DD3080">
      <w:pPr>
        <w:spacing w:after="0"/>
        <w:rPr>
          <w:rFonts w:cs="Arial"/>
          <w:color w:val="000000" w:themeColor="text1"/>
          <w:szCs w:val="24"/>
        </w:rPr>
      </w:pPr>
    </w:p>
    <w:p w:rsidR="008C764A" w:rsidRPr="00E41E0E" w:rsidRDefault="008C764A" w:rsidP="00DD3080">
      <w:pPr>
        <w:spacing w:after="0"/>
        <w:rPr>
          <w:rFonts w:cs="Arial"/>
          <w:color w:val="000000" w:themeColor="text1"/>
          <w:szCs w:val="24"/>
        </w:rPr>
      </w:pPr>
    </w:p>
    <w:p w:rsidR="008C764A" w:rsidRPr="00E41E0E" w:rsidRDefault="008C764A" w:rsidP="00DD3080">
      <w:pPr>
        <w:spacing w:after="0"/>
        <w:rPr>
          <w:rFonts w:cs="Arial"/>
          <w:color w:val="000000" w:themeColor="text1"/>
          <w:szCs w:val="24"/>
        </w:rPr>
      </w:pPr>
    </w:p>
    <w:p w:rsidR="008C764A" w:rsidRPr="00E41E0E" w:rsidRDefault="008C764A" w:rsidP="00DD3080">
      <w:pPr>
        <w:spacing w:after="0"/>
        <w:rPr>
          <w:rFonts w:cs="Arial"/>
          <w:color w:val="000000" w:themeColor="text1"/>
          <w:szCs w:val="24"/>
        </w:rPr>
      </w:pPr>
    </w:p>
    <w:p w:rsidR="008C764A" w:rsidRPr="00E41E0E" w:rsidRDefault="008C764A" w:rsidP="00DD3080">
      <w:pPr>
        <w:spacing w:after="0"/>
        <w:jc w:val="right"/>
        <w:rPr>
          <w:rFonts w:cs="Arial"/>
          <w:color w:val="000000" w:themeColor="text1"/>
          <w:szCs w:val="24"/>
        </w:rPr>
      </w:pPr>
    </w:p>
    <w:p w:rsidR="008C764A" w:rsidRPr="00E41E0E" w:rsidRDefault="008C764A" w:rsidP="00DD3080">
      <w:pPr>
        <w:spacing w:after="0"/>
        <w:jc w:val="right"/>
        <w:rPr>
          <w:rFonts w:cs="Arial"/>
          <w:color w:val="000000" w:themeColor="text1"/>
          <w:szCs w:val="24"/>
        </w:rPr>
      </w:pPr>
    </w:p>
    <w:p w:rsidR="008C764A" w:rsidRPr="00E41E0E" w:rsidRDefault="008C764A" w:rsidP="00DD3080">
      <w:pPr>
        <w:spacing w:after="0"/>
        <w:jc w:val="right"/>
        <w:rPr>
          <w:rFonts w:cs="Arial"/>
          <w:color w:val="000000" w:themeColor="text1"/>
          <w:szCs w:val="24"/>
        </w:rPr>
      </w:pPr>
    </w:p>
    <w:p w:rsidR="008C764A" w:rsidRPr="00E41E0E" w:rsidRDefault="008C764A" w:rsidP="00DD3080">
      <w:pPr>
        <w:spacing w:after="0"/>
        <w:jc w:val="right"/>
        <w:rPr>
          <w:rFonts w:cs="Arial"/>
          <w:color w:val="000000" w:themeColor="text1"/>
          <w:szCs w:val="24"/>
        </w:rPr>
      </w:pPr>
    </w:p>
    <w:p w:rsidR="008C764A" w:rsidRPr="00E41E0E" w:rsidRDefault="008C764A" w:rsidP="00DD3080">
      <w:pPr>
        <w:spacing w:after="0"/>
        <w:jc w:val="right"/>
        <w:rPr>
          <w:rFonts w:cs="Arial"/>
          <w:color w:val="000000" w:themeColor="text1"/>
          <w:szCs w:val="24"/>
        </w:rPr>
      </w:pPr>
    </w:p>
    <w:p w:rsidR="008C764A" w:rsidRPr="00E41E0E" w:rsidRDefault="008C764A" w:rsidP="00DD3080">
      <w:pPr>
        <w:spacing w:after="0"/>
        <w:jc w:val="right"/>
        <w:rPr>
          <w:rFonts w:cs="Arial"/>
          <w:color w:val="000000" w:themeColor="text1"/>
          <w:szCs w:val="24"/>
        </w:rPr>
      </w:pPr>
    </w:p>
    <w:p w:rsidR="008C764A" w:rsidRPr="00E41E0E" w:rsidRDefault="008C764A" w:rsidP="00DD3080">
      <w:pPr>
        <w:spacing w:after="0"/>
        <w:jc w:val="right"/>
        <w:rPr>
          <w:rFonts w:cs="Arial"/>
          <w:color w:val="000000" w:themeColor="text1"/>
          <w:szCs w:val="24"/>
        </w:rPr>
      </w:pPr>
    </w:p>
    <w:p w:rsidR="003011B6" w:rsidRPr="00E41E0E" w:rsidRDefault="003011B6" w:rsidP="00DD3080">
      <w:pPr>
        <w:spacing w:after="0"/>
        <w:jc w:val="right"/>
        <w:rPr>
          <w:rFonts w:cs="Arial"/>
          <w:color w:val="000000" w:themeColor="text1"/>
          <w:szCs w:val="24"/>
        </w:rPr>
      </w:pPr>
    </w:p>
    <w:p w:rsidR="003011B6" w:rsidRPr="00E41E0E" w:rsidRDefault="003011B6" w:rsidP="00DD3080">
      <w:pPr>
        <w:spacing w:after="0"/>
        <w:jc w:val="right"/>
        <w:rPr>
          <w:rFonts w:cs="Arial"/>
          <w:color w:val="000000" w:themeColor="text1"/>
          <w:szCs w:val="24"/>
        </w:rPr>
      </w:pPr>
    </w:p>
    <w:p w:rsidR="003011B6" w:rsidRPr="00E41E0E" w:rsidRDefault="003011B6" w:rsidP="00DD3080">
      <w:pPr>
        <w:spacing w:after="0"/>
        <w:jc w:val="right"/>
        <w:rPr>
          <w:rFonts w:cs="Arial"/>
          <w:color w:val="000000" w:themeColor="text1"/>
          <w:szCs w:val="24"/>
        </w:rPr>
      </w:pPr>
    </w:p>
    <w:p w:rsidR="003011B6" w:rsidRPr="00E41E0E" w:rsidRDefault="003011B6" w:rsidP="00DD3080">
      <w:pPr>
        <w:spacing w:after="0"/>
        <w:jc w:val="right"/>
        <w:rPr>
          <w:rFonts w:cs="Arial"/>
          <w:color w:val="000000" w:themeColor="text1"/>
          <w:szCs w:val="24"/>
        </w:rPr>
      </w:pPr>
    </w:p>
    <w:p w:rsidR="001363F3" w:rsidRPr="00E41E0E" w:rsidRDefault="001363F3" w:rsidP="00DD3080">
      <w:pPr>
        <w:spacing w:after="0"/>
        <w:jc w:val="right"/>
        <w:rPr>
          <w:rFonts w:cs="Arial"/>
          <w:color w:val="000000" w:themeColor="text1"/>
          <w:szCs w:val="24"/>
        </w:rPr>
      </w:pPr>
    </w:p>
    <w:p w:rsidR="001363F3" w:rsidRPr="00E41E0E" w:rsidRDefault="001363F3" w:rsidP="00DD3080">
      <w:pPr>
        <w:spacing w:after="0"/>
        <w:jc w:val="right"/>
        <w:rPr>
          <w:rFonts w:cs="Arial"/>
          <w:color w:val="000000" w:themeColor="text1"/>
          <w:szCs w:val="24"/>
        </w:rPr>
      </w:pPr>
    </w:p>
    <w:p w:rsidR="001363F3" w:rsidRPr="00E41E0E" w:rsidRDefault="001363F3" w:rsidP="00DD3080">
      <w:pPr>
        <w:spacing w:after="0"/>
        <w:jc w:val="right"/>
        <w:rPr>
          <w:rFonts w:cs="Arial"/>
          <w:color w:val="000000" w:themeColor="text1"/>
          <w:szCs w:val="24"/>
        </w:rPr>
      </w:pPr>
    </w:p>
    <w:p w:rsidR="001363F3" w:rsidRPr="00E41E0E" w:rsidRDefault="001363F3" w:rsidP="00DD3080">
      <w:pPr>
        <w:spacing w:after="0"/>
        <w:jc w:val="right"/>
        <w:rPr>
          <w:rFonts w:cs="Arial"/>
          <w:color w:val="000000" w:themeColor="text1"/>
          <w:szCs w:val="24"/>
        </w:rPr>
      </w:pPr>
    </w:p>
    <w:p w:rsidR="001363F3" w:rsidRPr="00E41E0E" w:rsidRDefault="001363F3" w:rsidP="00DD3080">
      <w:pPr>
        <w:spacing w:after="0"/>
        <w:jc w:val="right"/>
        <w:rPr>
          <w:rFonts w:cs="Arial"/>
          <w:color w:val="000000" w:themeColor="text1"/>
          <w:szCs w:val="24"/>
        </w:rPr>
      </w:pPr>
    </w:p>
    <w:p w:rsidR="001363F3" w:rsidRPr="00E41E0E" w:rsidRDefault="001363F3" w:rsidP="00DD3080">
      <w:pPr>
        <w:spacing w:after="0"/>
        <w:jc w:val="right"/>
        <w:rPr>
          <w:rFonts w:cs="Arial"/>
          <w:color w:val="000000" w:themeColor="text1"/>
          <w:szCs w:val="24"/>
        </w:rPr>
      </w:pPr>
    </w:p>
    <w:p w:rsidR="008C764A" w:rsidRPr="00E41E0E" w:rsidRDefault="001363F3" w:rsidP="001363F3">
      <w:pPr>
        <w:spacing w:before="240"/>
        <w:ind w:left="4536"/>
        <w:jc w:val="right"/>
        <w:rPr>
          <w:rFonts w:cs="Arial"/>
          <w:color w:val="000000" w:themeColor="text1"/>
          <w:szCs w:val="24"/>
        </w:rPr>
      </w:pPr>
      <w:r w:rsidRPr="00E41E0E">
        <w:rPr>
          <w:rFonts w:cs="Arial"/>
          <w:color w:val="000000" w:themeColor="text1"/>
          <w:szCs w:val="24"/>
          <w:shd w:val="clear" w:color="auto" w:fill="FFFFFF"/>
        </w:rPr>
        <w:t xml:space="preserve">Nem sei </w:t>
      </w:r>
      <w:proofErr w:type="gramStart"/>
      <w:r w:rsidRPr="00E41E0E">
        <w:rPr>
          <w:rFonts w:cs="Arial"/>
          <w:color w:val="000000" w:themeColor="text1"/>
          <w:szCs w:val="24"/>
          <w:shd w:val="clear" w:color="auto" w:fill="FFFFFF"/>
        </w:rPr>
        <w:t>porque</w:t>
      </w:r>
      <w:proofErr w:type="gramEnd"/>
      <w:r w:rsidRPr="00E41E0E">
        <w:rPr>
          <w:rFonts w:cs="Arial"/>
          <w:color w:val="000000" w:themeColor="text1"/>
          <w:szCs w:val="24"/>
          <w:shd w:val="clear" w:color="auto" w:fill="FFFFFF"/>
        </w:rPr>
        <w:t xml:space="preserve"> você se foi</w:t>
      </w:r>
      <w:r w:rsidRPr="00E41E0E">
        <w:rPr>
          <w:rFonts w:cs="Arial"/>
          <w:color w:val="000000" w:themeColor="text1"/>
          <w:szCs w:val="24"/>
        </w:rPr>
        <w:br/>
      </w:r>
      <w:r w:rsidRPr="00E41E0E">
        <w:rPr>
          <w:rFonts w:cs="Arial"/>
          <w:color w:val="000000" w:themeColor="text1"/>
          <w:szCs w:val="24"/>
          <w:shd w:val="clear" w:color="auto" w:fill="FFFFFF"/>
        </w:rPr>
        <w:t>Quantas saudades eu senti</w:t>
      </w:r>
      <w:r w:rsidRPr="00E41E0E">
        <w:rPr>
          <w:rFonts w:cs="Arial"/>
          <w:color w:val="000000" w:themeColor="text1"/>
          <w:szCs w:val="24"/>
        </w:rPr>
        <w:br/>
      </w:r>
      <w:r w:rsidRPr="00E41E0E">
        <w:rPr>
          <w:rFonts w:cs="Arial"/>
          <w:color w:val="000000" w:themeColor="text1"/>
          <w:szCs w:val="24"/>
          <w:shd w:val="clear" w:color="auto" w:fill="FFFFFF"/>
        </w:rPr>
        <w:t>E de tristezas vou viver</w:t>
      </w:r>
      <w:r w:rsidRPr="00E41E0E">
        <w:rPr>
          <w:rFonts w:cs="Arial"/>
          <w:color w:val="000000" w:themeColor="text1"/>
          <w:szCs w:val="24"/>
        </w:rPr>
        <w:br/>
      </w:r>
      <w:r w:rsidRPr="00E41E0E">
        <w:rPr>
          <w:rFonts w:cs="Arial"/>
          <w:color w:val="000000" w:themeColor="text1"/>
          <w:szCs w:val="24"/>
          <w:shd w:val="clear" w:color="auto" w:fill="FFFFFF"/>
        </w:rPr>
        <w:t>E aquele adeus, não pude dar</w:t>
      </w:r>
      <w:r w:rsidRPr="00E41E0E">
        <w:rPr>
          <w:rFonts w:cs="Arial"/>
          <w:color w:val="000000" w:themeColor="text1"/>
          <w:szCs w:val="24"/>
        </w:rPr>
        <w:br/>
      </w:r>
      <w:r w:rsidRPr="00E41E0E">
        <w:rPr>
          <w:rFonts w:cs="Arial"/>
          <w:color w:val="000000" w:themeColor="text1"/>
          <w:szCs w:val="24"/>
          <w:shd w:val="clear" w:color="auto" w:fill="FFFFFF"/>
        </w:rPr>
        <w:t xml:space="preserve">Você marcou em minha vida (...) Dedico essa produção </w:t>
      </w:r>
      <w:r w:rsidRPr="00E41E0E">
        <w:rPr>
          <w:rFonts w:cs="Arial"/>
          <w:color w:val="000000" w:themeColor="text1"/>
          <w:szCs w:val="24"/>
        </w:rPr>
        <w:t xml:space="preserve">a minha amada Tia/irmã, </w:t>
      </w:r>
      <w:proofErr w:type="spellStart"/>
      <w:r w:rsidRPr="00E41E0E">
        <w:rPr>
          <w:rFonts w:cs="Arial"/>
          <w:color w:val="000000" w:themeColor="text1"/>
          <w:szCs w:val="24"/>
        </w:rPr>
        <w:t>Renilda</w:t>
      </w:r>
      <w:proofErr w:type="spellEnd"/>
      <w:r w:rsidRPr="00E41E0E">
        <w:rPr>
          <w:rFonts w:cs="Arial"/>
          <w:color w:val="000000" w:themeColor="text1"/>
          <w:szCs w:val="24"/>
        </w:rPr>
        <w:t xml:space="preserve"> Cerqueira de Souza (</w:t>
      </w:r>
      <w:r w:rsidRPr="00E41E0E">
        <w:rPr>
          <w:rStyle w:val="nfase"/>
          <w:rFonts w:cs="Arial"/>
          <w:color w:val="000000" w:themeColor="text1"/>
          <w:shd w:val="clear" w:color="auto" w:fill="FFFFFF"/>
        </w:rPr>
        <w:t xml:space="preserve">in </w:t>
      </w:r>
      <w:proofErr w:type="spellStart"/>
      <w:r w:rsidRPr="00E41E0E">
        <w:rPr>
          <w:rStyle w:val="nfase"/>
          <w:rFonts w:cs="Arial"/>
          <w:color w:val="000000" w:themeColor="text1"/>
          <w:shd w:val="clear" w:color="auto" w:fill="FFFFFF"/>
        </w:rPr>
        <w:t>memoria</w:t>
      </w:r>
      <w:proofErr w:type="spellEnd"/>
      <w:r w:rsidRPr="00E41E0E">
        <w:rPr>
          <w:rStyle w:val="nfase"/>
          <w:rFonts w:ascii="Helvetica" w:hAnsi="Helvetica" w:cs="Helvetica"/>
          <w:color w:val="000000" w:themeColor="text1"/>
          <w:shd w:val="clear" w:color="auto" w:fill="FFFFFF"/>
        </w:rPr>
        <w:t>).</w:t>
      </w:r>
    </w:p>
    <w:p w:rsidR="00C14D89" w:rsidRPr="00E41E0E" w:rsidRDefault="00C14D89">
      <w:pPr>
        <w:spacing w:after="0" w:line="360" w:lineRule="auto"/>
        <w:jc w:val="both"/>
        <w:rPr>
          <w:rFonts w:cs="Arial"/>
          <w:b/>
          <w:color w:val="000000" w:themeColor="text1"/>
          <w:szCs w:val="24"/>
        </w:rPr>
      </w:pPr>
      <w:r w:rsidRPr="00E41E0E">
        <w:rPr>
          <w:rFonts w:cs="Arial"/>
          <w:b/>
          <w:color w:val="000000" w:themeColor="text1"/>
          <w:szCs w:val="24"/>
        </w:rPr>
        <w:br w:type="page"/>
      </w:r>
    </w:p>
    <w:p w:rsidR="008C764A" w:rsidRPr="00E41E0E" w:rsidRDefault="008C764A" w:rsidP="00DD3080">
      <w:pPr>
        <w:spacing w:after="0"/>
        <w:jc w:val="center"/>
        <w:rPr>
          <w:rFonts w:cs="Arial"/>
          <w:b/>
          <w:color w:val="000000" w:themeColor="text1"/>
          <w:szCs w:val="24"/>
        </w:rPr>
      </w:pPr>
      <w:r w:rsidRPr="00E41E0E">
        <w:rPr>
          <w:rFonts w:cs="Arial"/>
          <w:b/>
          <w:color w:val="000000" w:themeColor="text1"/>
          <w:szCs w:val="24"/>
        </w:rPr>
        <w:lastRenderedPageBreak/>
        <w:t>AGRADECIMENTOS</w:t>
      </w:r>
    </w:p>
    <w:p w:rsidR="008C764A" w:rsidRPr="00E41E0E" w:rsidRDefault="008C764A" w:rsidP="00DD3080">
      <w:pPr>
        <w:spacing w:after="0"/>
        <w:jc w:val="both"/>
        <w:rPr>
          <w:rFonts w:cs="Arial"/>
          <w:b/>
          <w:color w:val="000000" w:themeColor="text1"/>
          <w:szCs w:val="24"/>
        </w:rPr>
      </w:pPr>
    </w:p>
    <w:p w:rsidR="008C764A" w:rsidRPr="00E41E0E" w:rsidRDefault="008C764A" w:rsidP="00DD3080">
      <w:pPr>
        <w:spacing w:after="0"/>
        <w:jc w:val="both"/>
        <w:rPr>
          <w:rFonts w:cs="Arial"/>
          <w:b/>
          <w:color w:val="000000" w:themeColor="text1"/>
          <w:szCs w:val="24"/>
        </w:rPr>
      </w:pPr>
    </w:p>
    <w:p w:rsidR="009E336E" w:rsidRPr="00E41E0E" w:rsidRDefault="009E336E" w:rsidP="00B34A89">
      <w:pPr>
        <w:spacing w:after="0" w:line="360" w:lineRule="auto"/>
        <w:ind w:firstLine="708"/>
        <w:jc w:val="both"/>
        <w:rPr>
          <w:color w:val="000000" w:themeColor="text1"/>
        </w:rPr>
      </w:pPr>
      <w:r w:rsidRPr="00E41E0E">
        <w:rPr>
          <w:color w:val="000000" w:themeColor="text1"/>
        </w:rPr>
        <w:t xml:space="preserve">Agradeço primeiramente a DEUS, por ter me dado </w:t>
      </w:r>
      <w:proofErr w:type="gramStart"/>
      <w:r w:rsidR="00851B02">
        <w:rPr>
          <w:color w:val="000000" w:themeColor="text1"/>
        </w:rPr>
        <w:t>a</w:t>
      </w:r>
      <w:proofErr w:type="gramEnd"/>
      <w:r w:rsidR="00851B02" w:rsidRPr="00E41E0E">
        <w:rPr>
          <w:color w:val="000000" w:themeColor="text1"/>
        </w:rPr>
        <w:t xml:space="preserve"> </w:t>
      </w:r>
      <w:r w:rsidRPr="00E41E0E">
        <w:rPr>
          <w:color w:val="000000" w:themeColor="text1"/>
        </w:rPr>
        <w:t>permissão de chegar até aqui, e por toda a força concedida na concretização desse sonho. Além disso, agradeço por todas as pessoas que cruzaram meu caminho ao longo da minha caminhada.</w:t>
      </w:r>
    </w:p>
    <w:p w:rsidR="009E336E" w:rsidRPr="00E41E0E" w:rsidRDefault="00851B02" w:rsidP="00B34A89">
      <w:pPr>
        <w:spacing w:after="0" w:line="360" w:lineRule="auto"/>
        <w:ind w:firstLine="708"/>
        <w:jc w:val="both"/>
        <w:rPr>
          <w:rFonts w:cs="Arial"/>
          <w:color w:val="000000" w:themeColor="text1"/>
        </w:rPr>
      </w:pPr>
      <w:r>
        <w:rPr>
          <w:rFonts w:cs="Arial"/>
          <w:color w:val="000000" w:themeColor="text1"/>
        </w:rPr>
        <w:t>Â</w:t>
      </w:r>
      <w:r w:rsidRPr="00E41E0E">
        <w:rPr>
          <w:rFonts w:cs="Arial"/>
          <w:color w:val="000000" w:themeColor="text1"/>
        </w:rPr>
        <w:t xml:space="preserve"> </w:t>
      </w:r>
      <w:r w:rsidR="009E336E" w:rsidRPr="00E41E0E">
        <w:rPr>
          <w:rFonts w:cs="Arial"/>
          <w:color w:val="000000" w:themeColor="text1"/>
        </w:rPr>
        <w:t xml:space="preserve">minha mãe, Romilda Cerqueira e minha </w:t>
      </w:r>
      <w:proofErr w:type="spellStart"/>
      <w:r w:rsidR="009E336E" w:rsidRPr="00E41E0E">
        <w:rPr>
          <w:rFonts w:cs="Arial"/>
          <w:color w:val="000000" w:themeColor="text1"/>
        </w:rPr>
        <w:t>vó</w:t>
      </w:r>
      <w:proofErr w:type="spellEnd"/>
      <w:r w:rsidR="009E336E" w:rsidRPr="00E41E0E">
        <w:rPr>
          <w:rFonts w:cs="Arial"/>
          <w:color w:val="000000" w:themeColor="text1"/>
        </w:rPr>
        <w:t>, Maria de Lourdes Cerqueira</w:t>
      </w:r>
      <w:r>
        <w:rPr>
          <w:rFonts w:cs="Arial"/>
          <w:color w:val="000000" w:themeColor="text1"/>
        </w:rPr>
        <w:t>,</w:t>
      </w:r>
      <w:r w:rsidR="009E336E" w:rsidRPr="00E41E0E">
        <w:rPr>
          <w:rFonts w:cs="Arial"/>
          <w:color w:val="000000" w:themeColor="text1"/>
        </w:rPr>
        <w:t xml:space="preserve"> por toda</w:t>
      </w:r>
      <w:r>
        <w:rPr>
          <w:rFonts w:cs="Arial"/>
          <w:color w:val="000000" w:themeColor="text1"/>
        </w:rPr>
        <w:t xml:space="preserve"> a</w:t>
      </w:r>
      <w:r w:rsidR="009E336E" w:rsidRPr="00E41E0E">
        <w:rPr>
          <w:rFonts w:cs="Arial"/>
          <w:color w:val="000000" w:themeColor="text1"/>
        </w:rPr>
        <w:t xml:space="preserve"> garra e dedica</w:t>
      </w:r>
      <w:r w:rsidR="00C14D89" w:rsidRPr="00E41E0E">
        <w:rPr>
          <w:rFonts w:cs="Arial"/>
          <w:color w:val="000000" w:themeColor="text1"/>
        </w:rPr>
        <w:t>ção no meu processo de formação</w:t>
      </w:r>
      <w:r w:rsidR="009E336E" w:rsidRPr="00E41E0E">
        <w:rPr>
          <w:rFonts w:cs="Arial"/>
          <w:color w:val="000000" w:themeColor="text1"/>
        </w:rPr>
        <w:t xml:space="preserve"> humana. Amo vocês!</w:t>
      </w:r>
    </w:p>
    <w:p w:rsidR="009E336E" w:rsidRPr="00E41E0E" w:rsidRDefault="00851B02" w:rsidP="00B34A89">
      <w:pPr>
        <w:spacing w:after="0" w:line="360" w:lineRule="auto"/>
        <w:ind w:firstLine="708"/>
        <w:jc w:val="both"/>
        <w:rPr>
          <w:rFonts w:cs="Arial"/>
          <w:color w:val="000000" w:themeColor="text1"/>
        </w:rPr>
      </w:pPr>
      <w:r>
        <w:rPr>
          <w:rFonts w:cs="Arial"/>
          <w:color w:val="000000" w:themeColor="text1"/>
        </w:rPr>
        <w:t>À</w:t>
      </w:r>
      <w:r w:rsidRPr="00E41E0E">
        <w:rPr>
          <w:rFonts w:cs="Arial"/>
          <w:color w:val="000000" w:themeColor="text1"/>
        </w:rPr>
        <w:t xml:space="preserve"> </w:t>
      </w:r>
      <w:r w:rsidR="00690E47" w:rsidRPr="00E41E0E">
        <w:rPr>
          <w:rFonts w:cs="Arial"/>
          <w:color w:val="000000" w:themeColor="text1"/>
        </w:rPr>
        <w:t>m</w:t>
      </w:r>
      <w:r w:rsidR="009E336E" w:rsidRPr="00E41E0E">
        <w:rPr>
          <w:rFonts w:cs="Arial"/>
          <w:color w:val="000000" w:themeColor="text1"/>
        </w:rPr>
        <w:t xml:space="preserve">inha </w:t>
      </w:r>
      <w:r w:rsidR="00690E47" w:rsidRPr="00E41E0E">
        <w:rPr>
          <w:rFonts w:cs="Arial"/>
          <w:color w:val="000000" w:themeColor="text1"/>
        </w:rPr>
        <w:t>n</w:t>
      </w:r>
      <w:r w:rsidR="009E336E" w:rsidRPr="00E41E0E">
        <w:rPr>
          <w:rFonts w:cs="Arial"/>
          <w:color w:val="000000" w:themeColor="text1"/>
        </w:rPr>
        <w:t xml:space="preserve">amorada Juliana Maria, por todo </w:t>
      </w:r>
      <w:r>
        <w:rPr>
          <w:rFonts w:cs="Arial"/>
          <w:color w:val="000000" w:themeColor="text1"/>
        </w:rPr>
        <w:t xml:space="preserve">o </w:t>
      </w:r>
      <w:r w:rsidR="009E336E" w:rsidRPr="00E41E0E">
        <w:rPr>
          <w:rFonts w:cs="Arial"/>
          <w:color w:val="000000" w:themeColor="text1"/>
        </w:rPr>
        <w:t>amor e carinho</w:t>
      </w:r>
      <w:r>
        <w:rPr>
          <w:rFonts w:cs="Arial"/>
          <w:color w:val="000000" w:themeColor="text1"/>
        </w:rPr>
        <w:t>,</w:t>
      </w:r>
      <w:r w:rsidR="009E336E" w:rsidRPr="00E41E0E">
        <w:rPr>
          <w:rFonts w:cs="Arial"/>
          <w:color w:val="000000" w:themeColor="text1"/>
        </w:rPr>
        <w:t xml:space="preserve"> e por ter me acompanhado em boa parte desse processo</w:t>
      </w:r>
      <w:r>
        <w:rPr>
          <w:rFonts w:cs="Arial"/>
          <w:color w:val="000000" w:themeColor="text1"/>
        </w:rPr>
        <w:t>.</w:t>
      </w:r>
      <w:r w:rsidR="00EF4454">
        <w:rPr>
          <w:rFonts w:cs="Arial"/>
          <w:color w:val="000000" w:themeColor="text1"/>
        </w:rPr>
        <w:t xml:space="preserve"> </w:t>
      </w:r>
      <w:r w:rsidR="009E336E" w:rsidRPr="00E41E0E">
        <w:rPr>
          <w:rFonts w:cs="Arial"/>
          <w:color w:val="000000" w:themeColor="text1"/>
        </w:rPr>
        <w:t>sei que estive triste, feliz, desanimado, pensei em desistir várias vezes, mas você sempre esteve ao meu lado. Muito obrigado!</w:t>
      </w:r>
    </w:p>
    <w:p w:rsidR="009E336E" w:rsidRPr="00E41E0E" w:rsidRDefault="00851B02" w:rsidP="00B34A89">
      <w:pPr>
        <w:spacing w:after="0" w:line="360" w:lineRule="auto"/>
        <w:ind w:firstLine="708"/>
        <w:jc w:val="both"/>
        <w:rPr>
          <w:rFonts w:cs="Arial"/>
          <w:color w:val="000000" w:themeColor="text1"/>
          <w:szCs w:val="24"/>
        </w:rPr>
      </w:pPr>
      <w:r>
        <w:rPr>
          <w:rFonts w:cs="Arial"/>
          <w:color w:val="000000" w:themeColor="text1"/>
        </w:rPr>
        <w:t>À</w:t>
      </w:r>
      <w:r w:rsidRPr="00E41E0E">
        <w:rPr>
          <w:rFonts w:cs="Arial"/>
          <w:color w:val="000000" w:themeColor="text1"/>
        </w:rPr>
        <w:t xml:space="preserve"> </w:t>
      </w:r>
      <w:r w:rsidR="00690E47" w:rsidRPr="00E41E0E">
        <w:rPr>
          <w:rFonts w:cs="Arial"/>
          <w:color w:val="000000" w:themeColor="text1"/>
        </w:rPr>
        <w:t>m</w:t>
      </w:r>
      <w:r w:rsidR="009E336E" w:rsidRPr="00E41E0E">
        <w:rPr>
          <w:rFonts w:cs="Arial"/>
          <w:color w:val="000000" w:themeColor="text1"/>
        </w:rPr>
        <w:t>inha orientadora</w:t>
      </w:r>
      <w:r>
        <w:rPr>
          <w:rFonts w:cs="Arial"/>
          <w:color w:val="000000" w:themeColor="text1"/>
        </w:rPr>
        <w:t>,</w:t>
      </w:r>
      <w:r w:rsidR="009E336E" w:rsidRPr="00E41E0E">
        <w:rPr>
          <w:rFonts w:cs="Arial"/>
          <w:color w:val="000000" w:themeColor="text1"/>
        </w:rPr>
        <w:t xml:space="preserve"> </w:t>
      </w:r>
      <w:proofErr w:type="spellStart"/>
      <w:r w:rsidR="009E336E" w:rsidRPr="00E41E0E">
        <w:rPr>
          <w:rFonts w:cs="Arial"/>
          <w:color w:val="000000" w:themeColor="text1"/>
          <w:szCs w:val="24"/>
        </w:rPr>
        <w:t>Profª</w:t>
      </w:r>
      <w:proofErr w:type="spellEnd"/>
      <w:r w:rsidR="009E336E" w:rsidRPr="00E41E0E">
        <w:rPr>
          <w:rFonts w:cs="Arial"/>
          <w:color w:val="000000" w:themeColor="text1"/>
          <w:szCs w:val="24"/>
        </w:rPr>
        <w:t xml:space="preserve"> </w:t>
      </w:r>
      <w:proofErr w:type="spellStart"/>
      <w:r w:rsidR="009E336E" w:rsidRPr="00E41E0E">
        <w:rPr>
          <w:rFonts w:cs="Arial"/>
          <w:color w:val="000000" w:themeColor="text1"/>
          <w:szCs w:val="24"/>
        </w:rPr>
        <w:t>Dr</w:t>
      </w:r>
      <w:r w:rsidR="00B34A89" w:rsidRPr="00E41E0E">
        <w:rPr>
          <w:rFonts w:cs="Arial"/>
          <w:color w:val="000000" w:themeColor="text1"/>
          <w:szCs w:val="24"/>
        </w:rPr>
        <w:t>ª</w:t>
      </w:r>
      <w:proofErr w:type="spellEnd"/>
      <w:r w:rsidR="00B34A89" w:rsidRPr="00E41E0E">
        <w:rPr>
          <w:rFonts w:cs="Arial"/>
          <w:color w:val="000000" w:themeColor="text1"/>
          <w:szCs w:val="24"/>
        </w:rPr>
        <w:t xml:space="preserve">. </w:t>
      </w:r>
      <w:proofErr w:type="spellStart"/>
      <w:r w:rsidR="009E336E" w:rsidRPr="00E41E0E">
        <w:rPr>
          <w:rFonts w:cs="Arial"/>
          <w:color w:val="000000" w:themeColor="text1"/>
          <w:szCs w:val="24"/>
        </w:rPr>
        <w:t>Isabele</w:t>
      </w:r>
      <w:proofErr w:type="spellEnd"/>
      <w:r w:rsidR="009E336E" w:rsidRPr="00E41E0E">
        <w:rPr>
          <w:rFonts w:cs="Arial"/>
          <w:color w:val="000000" w:themeColor="text1"/>
          <w:szCs w:val="24"/>
        </w:rPr>
        <w:t xml:space="preserve"> Cardoso Vieira </w:t>
      </w:r>
      <w:r w:rsidR="002247D9">
        <w:rPr>
          <w:rFonts w:cs="Arial"/>
          <w:color w:val="000000" w:themeColor="text1"/>
          <w:szCs w:val="24"/>
        </w:rPr>
        <w:t>d</w:t>
      </w:r>
      <w:r w:rsidR="009E336E" w:rsidRPr="00E41E0E">
        <w:rPr>
          <w:rFonts w:cs="Arial"/>
          <w:color w:val="000000" w:themeColor="text1"/>
          <w:szCs w:val="24"/>
        </w:rPr>
        <w:t>e Castro, por aceitar o desafio de orientar um aluno</w:t>
      </w:r>
      <w:r w:rsidR="00C14D89" w:rsidRPr="00E41E0E">
        <w:rPr>
          <w:rFonts w:cs="Arial"/>
          <w:color w:val="000000" w:themeColor="text1"/>
          <w:szCs w:val="24"/>
        </w:rPr>
        <w:t>,</w:t>
      </w:r>
      <w:r w:rsidR="009E336E" w:rsidRPr="00E41E0E">
        <w:rPr>
          <w:rFonts w:cs="Arial"/>
          <w:color w:val="000000" w:themeColor="text1"/>
          <w:szCs w:val="24"/>
        </w:rPr>
        <w:t xml:space="preserve"> </w:t>
      </w:r>
      <w:r>
        <w:rPr>
          <w:rFonts w:cs="Arial"/>
          <w:color w:val="000000" w:themeColor="text1"/>
          <w:szCs w:val="24"/>
        </w:rPr>
        <w:t>cuja</w:t>
      </w:r>
      <w:r w:rsidR="00C14D89" w:rsidRPr="00E41E0E">
        <w:rPr>
          <w:rFonts w:cs="Arial"/>
          <w:color w:val="000000" w:themeColor="text1"/>
          <w:szCs w:val="24"/>
        </w:rPr>
        <w:t xml:space="preserve"> pesquisa </w:t>
      </w:r>
      <w:r>
        <w:rPr>
          <w:rFonts w:cs="Arial"/>
          <w:color w:val="000000" w:themeColor="text1"/>
          <w:szCs w:val="24"/>
        </w:rPr>
        <w:t xml:space="preserve">era </w:t>
      </w:r>
      <w:r w:rsidR="00C14D89" w:rsidRPr="00E41E0E">
        <w:rPr>
          <w:rFonts w:cs="Arial"/>
          <w:color w:val="000000" w:themeColor="text1"/>
          <w:szCs w:val="24"/>
        </w:rPr>
        <w:t xml:space="preserve">em uma área </w:t>
      </w:r>
      <w:r w:rsidR="009E336E" w:rsidRPr="00E41E0E">
        <w:rPr>
          <w:rFonts w:cs="Arial"/>
          <w:color w:val="000000" w:themeColor="text1"/>
          <w:szCs w:val="24"/>
        </w:rPr>
        <w:t>diferente da</w:t>
      </w:r>
      <w:r w:rsidR="00C14D89" w:rsidRPr="00E41E0E">
        <w:rPr>
          <w:rFonts w:cs="Arial"/>
          <w:color w:val="000000" w:themeColor="text1"/>
          <w:szCs w:val="24"/>
        </w:rPr>
        <w:t xml:space="preserve"> sua</w:t>
      </w:r>
      <w:r w:rsidR="009E336E" w:rsidRPr="00E41E0E">
        <w:rPr>
          <w:rFonts w:cs="Arial"/>
          <w:color w:val="000000" w:themeColor="text1"/>
          <w:szCs w:val="24"/>
        </w:rPr>
        <w:t xml:space="preserve"> formação. Saiba que você colaborou muito no meu processo de formação, os atritos me fortaleceram</w:t>
      </w:r>
      <w:r>
        <w:rPr>
          <w:rFonts w:cs="Arial"/>
          <w:color w:val="000000" w:themeColor="text1"/>
          <w:szCs w:val="24"/>
        </w:rPr>
        <w:t xml:space="preserve"> e</w:t>
      </w:r>
      <w:r w:rsidR="009E336E" w:rsidRPr="00E41E0E">
        <w:rPr>
          <w:rFonts w:cs="Arial"/>
          <w:color w:val="000000" w:themeColor="text1"/>
          <w:szCs w:val="24"/>
        </w:rPr>
        <w:t xml:space="preserve"> </w:t>
      </w:r>
      <w:r>
        <w:rPr>
          <w:rFonts w:cs="Arial"/>
          <w:color w:val="000000" w:themeColor="text1"/>
          <w:szCs w:val="24"/>
        </w:rPr>
        <w:t>su</w:t>
      </w:r>
      <w:r w:rsidR="009E336E" w:rsidRPr="00E41E0E">
        <w:rPr>
          <w:rFonts w:cs="Arial"/>
          <w:color w:val="000000" w:themeColor="text1"/>
          <w:szCs w:val="24"/>
        </w:rPr>
        <w:t>as contribuições me mostraram o caminho certo. Costumo dizer que nós estamos no mundo para transformar a vida das pessoas de algum modo, pois bem, saiba que a senhora colaborou muito para o meu fortalecimento pessoal e profissional.</w:t>
      </w:r>
    </w:p>
    <w:p w:rsidR="009E336E" w:rsidRPr="00E41E0E" w:rsidRDefault="00851B02" w:rsidP="00B34A89">
      <w:pPr>
        <w:pStyle w:val="PargrafodaLista"/>
        <w:ind w:left="0" w:firstLine="708"/>
        <w:rPr>
          <w:rFonts w:cs="Arial"/>
          <w:color w:val="000000" w:themeColor="text1"/>
          <w:szCs w:val="24"/>
        </w:rPr>
      </w:pPr>
      <w:r>
        <w:rPr>
          <w:rFonts w:cs="Arial"/>
          <w:color w:val="000000" w:themeColor="text1"/>
          <w:szCs w:val="24"/>
        </w:rPr>
        <w:t>À</w:t>
      </w:r>
      <w:r w:rsidRPr="00E41E0E">
        <w:rPr>
          <w:rFonts w:cs="Arial"/>
          <w:color w:val="000000" w:themeColor="text1"/>
          <w:szCs w:val="24"/>
        </w:rPr>
        <w:t xml:space="preserve"> </w:t>
      </w:r>
      <w:r w:rsidR="00C14D89" w:rsidRPr="00E41E0E">
        <w:rPr>
          <w:rFonts w:cs="Arial"/>
          <w:color w:val="000000" w:themeColor="text1"/>
          <w:szCs w:val="24"/>
        </w:rPr>
        <w:t xml:space="preserve">Faculdade Maria </w:t>
      </w:r>
      <w:proofErr w:type="spellStart"/>
      <w:r w:rsidR="00C14D89" w:rsidRPr="00E41E0E">
        <w:rPr>
          <w:rFonts w:cs="Arial"/>
          <w:color w:val="000000" w:themeColor="text1"/>
          <w:szCs w:val="24"/>
        </w:rPr>
        <w:t>Milza</w:t>
      </w:r>
      <w:proofErr w:type="spellEnd"/>
      <w:r w:rsidR="00C14D89" w:rsidRPr="00E41E0E">
        <w:rPr>
          <w:rFonts w:cs="Arial"/>
          <w:color w:val="000000" w:themeColor="text1"/>
          <w:szCs w:val="24"/>
        </w:rPr>
        <w:t xml:space="preserve"> FAMAM e</w:t>
      </w:r>
      <w:r w:rsidR="009E336E" w:rsidRPr="00E41E0E">
        <w:rPr>
          <w:rFonts w:cs="Arial"/>
          <w:color w:val="000000" w:themeColor="text1"/>
          <w:szCs w:val="24"/>
        </w:rPr>
        <w:t xml:space="preserve"> </w:t>
      </w:r>
      <w:r>
        <w:rPr>
          <w:rFonts w:cs="Arial"/>
          <w:color w:val="000000" w:themeColor="text1"/>
          <w:szCs w:val="24"/>
        </w:rPr>
        <w:t xml:space="preserve">à </w:t>
      </w:r>
      <w:r w:rsidR="009E336E" w:rsidRPr="00E41E0E">
        <w:rPr>
          <w:rFonts w:cs="Arial"/>
          <w:color w:val="000000" w:themeColor="text1"/>
          <w:szCs w:val="24"/>
        </w:rPr>
        <w:t>Coordenação do Mestrado, professores e funcionários, pelos ensinamento</w:t>
      </w:r>
      <w:r w:rsidR="00C14D89" w:rsidRPr="00E41E0E">
        <w:rPr>
          <w:rFonts w:cs="Arial"/>
          <w:color w:val="000000" w:themeColor="text1"/>
          <w:szCs w:val="24"/>
        </w:rPr>
        <w:t>s, atenção e carinho com que me acolheram, representando uma verdadeira família.</w:t>
      </w:r>
    </w:p>
    <w:p w:rsidR="008C764A" w:rsidRPr="00E41E0E" w:rsidRDefault="009E336E" w:rsidP="00B34A89">
      <w:pPr>
        <w:pStyle w:val="PargrafodaLista"/>
        <w:ind w:left="0" w:firstLine="708"/>
        <w:rPr>
          <w:rFonts w:cs="Arial"/>
          <w:color w:val="000000" w:themeColor="text1"/>
          <w:szCs w:val="24"/>
        </w:rPr>
      </w:pPr>
      <w:r w:rsidRPr="00E41E0E">
        <w:rPr>
          <w:rFonts w:cs="Arial"/>
          <w:color w:val="000000" w:themeColor="text1"/>
          <w:szCs w:val="24"/>
        </w:rPr>
        <w:t>Aos meus colegas de luta durant</w:t>
      </w:r>
      <w:r w:rsidR="00C14D89" w:rsidRPr="00E41E0E">
        <w:rPr>
          <w:rFonts w:cs="Arial"/>
          <w:color w:val="000000" w:themeColor="text1"/>
          <w:szCs w:val="24"/>
        </w:rPr>
        <w:t>e o mestrado. V</w:t>
      </w:r>
      <w:r w:rsidRPr="00E41E0E">
        <w:rPr>
          <w:rFonts w:cs="Arial"/>
          <w:color w:val="000000" w:themeColor="text1"/>
          <w:szCs w:val="24"/>
        </w:rPr>
        <w:t xml:space="preserve">ocês me sustentaram como irmãos. </w:t>
      </w:r>
      <w:r w:rsidR="00690E47" w:rsidRPr="00E41E0E">
        <w:rPr>
          <w:rFonts w:cs="Arial"/>
          <w:color w:val="000000" w:themeColor="text1"/>
          <w:szCs w:val="24"/>
        </w:rPr>
        <w:tab/>
      </w:r>
    </w:p>
    <w:p w:rsidR="009E336E" w:rsidRPr="00E41E0E" w:rsidRDefault="009E336E" w:rsidP="00B34A89">
      <w:pPr>
        <w:pStyle w:val="PargrafodaLista"/>
        <w:ind w:left="0"/>
        <w:rPr>
          <w:rFonts w:cs="Arial"/>
          <w:color w:val="000000" w:themeColor="text1"/>
          <w:szCs w:val="24"/>
        </w:rPr>
      </w:pPr>
    </w:p>
    <w:p w:rsidR="009E336E" w:rsidRPr="00E41E0E" w:rsidRDefault="009E336E" w:rsidP="00B34A89">
      <w:pPr>
        <w:pStyle w:val="PargrafodaLista"/>
        <w:ind w:left="0"/>
        <w:rPr>
          <w:rFonts w:cs="Arial"/>
          <w:color w:val="000000" w:themeColor="text1"/>
          <w:szCs w:val="24"/>
        </w:rPr>
      </w:pPr>
    </w:p>
    <w:p w:rsidR="008C764A" w:rsidRPr="00E41E0E" w:rsidRDefault="008C764A" w:rsidP="00B34A89">
      <w:pPr>
        <w:spacing w:after="0" w:line="360" w:lineRule="auto"/>
        <w:jc w:val="both"/>
        <w:rPr>
          <w:rFonts w:cs="Arial"/>
          <w:b/>
          <w:color w:val="000000" w:themeColor="text1"/>
          <w:szCs w:val="24"/>
        </w:rPr>
      </w:pPr>
    </w:p>
    <w:p w:rsidR="001363F3" w:rsidRPr="00E41E0E" w:rsidRDefault="001363F3" w:rsidP="00B34A89">
      <w:pPr>
        <w:spacing w:after="0" w:line="360" w:lineRule="auto"/>
        <w:jc w:val="both"/>
        <w:rPr>
          <w:rFonts w:cs="Arial"/>
          <w:b/>
          <w:color w:val="000000" w:themeColor="text1"/>
          <w:szCs w:val="24"/>
        </w:rPr>
      </w:pPr>
    </w:p>
    <w:p w:rsidR="008C764A" w:rsidRPr="00E41E0E" w:rsidRDefault="008C764A" w:rsidP="00B34A89">
      <w:pPr>
        <w:spacing w:after="0" w:line="360" w:lineRule="auto"/>
        <w:jc w:val="both"/>
        <w:rPr>
          <w:rFonts w:cs="Arial"/>
          <w:b/>
          <w:color w:val="000000" w:themeColor="text1"/>
          <w:szCs w:val="24"/>
        </w:rPr>
      </w:pPr>
    </w:p>
    <w:p w:rsidR="008C764A" w:rsidRPr="00E41E0E" w:rsidRDefault="008C764A" w:rsidP="00B34A89">
      <w:pPr>
        <w:spacing w:after="0" w:line="360" w:lineRule="auto"/>
        <w:jc w:val="both"/>
        <w:rPr>
          <w:rFonts w:cs="Arial"/>
          <w:b/>
          <w:color w:val="000000" w:themeColor="text1"/>
          <w:szCs w:val="24"/>
        </w:rPr>
      </w:pPr>
    </w:p>
    <w:p w:rsidR="008C764A" w:rsidRPr="00E41E0E" w:rsidRDefault="008C764A" w:rsidP="00B34A89">
      <w:pPr>
        <w:spacing w:after="0" w:line="360" w:lineRule="auto"/>
        <w:jc w:val="both"/>
        <w:rPr>
          <w:rFonts w:cs="Arial"/>
          <w:b/>
          <w:color w:val="000000" w:themeColor="text1"/>
          <w:szCs w:val="24"/>
        </w:rPr>
      </w:pPr>
    </w:p>
    <w:p w:rsidR="008C764A" w:rsidRPr="00E41E0E" w:rsidRDefault="008C764A" w:rsidP="00B34A89">
      <w:pPr>
        <w:spacing w:after="0" w:line="360" w:lineRule="auto"/>
        <w:jc w:val="both"/>
        <w:rPr>
          <w:rFonts w:cs="Arial"/>
          <w:b/>
          <w:color w:val="000000" w:themeColor="text1"/>
          <w:szCs w:val="24"/>
        </w:rPr>
      </w:pPr>
    </w:p>
    <w:p w:rsidR="008C764A" w:rsidRPr="00E41E0E" w:rsidRDefault="008C764A" w:rsidP="00DD3080">
      <w:pPr>
        <w:spacing w:after="0"/>
        <w:jc w:val="both"/>
        <w:rPr>
          <w:rFonts w:cs="Arial"/>
          <w:b/>
          <w:color w:val="000000" w:themeColor="text1"/>
          <w:szCs w:val="24"/>
        </w:rPr>
      </w:pPr>
    </w:p>
    <w:p w:rsidR="008C764A" w:rsidRPr="00E41E0E" w:rsidRDefault="008C764A" w:rsidP="00DD3080">
      <w:pPr>
        <w:spacing w:after="0"/>
        <w:jc w:val="both"/>
        <w:rPr>
          <w:rFonts w:cs="Arial"/>
          <w:b/>
          <w:color w:val="000000" w:themeColor="text1"/>
          <w:szCs w:val="24"/>
        </w:rPr>
      </w:pPr>
    </w:p>
    <w:p w:rsidR="008C764A" w:rsidRPr="00E41E0E" w:rsidRDefault="008C764A" w:rsidP="00DD3080">
      <w:pPr>
        <w:spacing w:after="0"/>
        <w:jc w:val="both"/>
        <w:rPr>
          <w:rFonts w:cs="Arial"/>
          <w:b/>
          <w:color w:val="000000" w:themeColor="text1"/>
          <w:szCs w:val="24"/>
        </w:rPr>
      </w:pPr>
    </w:p>
    <w:p w:rsidR="008C764A" w:rsidRPr="00E41E0E" w:rsidRDefault="008C764A" w:rsidP="00DD3080">
      <w:pPr>
        <w:spacing w:after="0"/>
        <w:jc w:val="both"/>
        <w:rPr>
          <w:rFonts w:cs="Arial"/>
          <w:b/>
          <w:color w:val="000000" w:themeColor="text1"/>
          <w:szCs w:val="24"/>
        </w:rPr>
      </w:pPr>
    </w:p>
    <w:p w:rsidR="008C764A" w:rsidRPr="00E41E0E" w:rsidRDefault="008C764A" w:rsidP="00DD3080">
      <w:pPr>
        <w:spacing w:after="0"/>
        <w:jc w:val="both"/>
        <w:rPr>
          <w:rFonts w:cs="Arial"/>
          <w:b/>
          <w:color w:val="000000" w:themeColor="text1"/>
          <w:szCs w:val="24"/>
        </w:rPr>
      </w:pPr>
    </w:p>
    <w:p w:rsidR="008C764A" w:rsidRPr="00E41E0E" w:rsidRDefault="008C764A" w:rsidP="00DD3080">
      <w:pPr>
        <w:spacing w:after="0"/>
        <w:jc w:val="both"/>
        <w:rPr>
          <w:rFonts w:cs="Arial"/>
          <w:b/>
          <w:color w:val="000000" w:themeColor="text1"/>
          <w:szCs w:val="24"/>
        </w:rPr>
      </w:pPr>
    </w:p>
    <w:p w:rsidR="008C764A" w:rsidRPr="00E41E0E" w:rsidRDefault="008C764A" w:rsidP="00DD3080">
      <w:pPr>
        <w:spacing w:after="0"/>
        <w:jc w:val="both"/>
        <w:rPr>
          <w:rFonts w:cs="Arial"/>
          <w:b/>
          <w:color w:val="000000" w:themeColor="text1"/>
          <w:szCs w:val="24"/>
        </w:rPr>
      </w:pPr>
    </w:p>
    <w:p w:rsidR="008C764A" w:rsidRPr="00E41E0E" w:rsidRDefault="008C764A" w:rsidP="00DD3080">
      <w:pPr>
        <w:autoSpaceDE w:val="0"/>
        <w:autoSpaceDN w:val="0"/>
        <w:adjustRightInd w:val="0"/>
        <w:spacing w:after="0" w:line="360" w:lineRule="auto"/>
        <w:ind w:left="2268"/>
        <w:jc w:val="right"/>
        <w:rPr>
          <w:rFonts w:cs="Arial"/>
          <w:color w:val="000000" w:themeColor="text1"/>
          <w:szCs w:val="24"/>
        </w:rPr>
      </w:pPr>
    </w:p>
    <w:p w:rsidR="008C764A" w:rsidRPr="00E41E0E" w:rsidRDefault="008C764A" w:rsidP="00DD3080">
      <w:pPr>
        <w:autoSpaceDE w:val="0"/>
        <w:autoSpaceDN w:val="0"/>
        <w:adjustRightInd w:val="0"/>
        <w:spacing w:after="0" w:line="360" w:lineRule="auto"/>
        <w:ind w:left="2268"/>
        <w:jc w:val="right"/>
        <w:rPr>
          <w:rFonts w:cs="Arial"/>
          <w:color w:val="000000" w:themeColor="text1"/>
          <w:szCs w:val="24"/>
        </w:rPr>
      </w:pPr>
    </w:p>
    <w:p w:rsidR="008C764A" w:rsidRPr="00E41E0E" w:rsidRDefault="008C764A" w:rsidP="00DD3080">
      <w:pPr>
        <w:autoSpaceDE w:val="0"/>
        <w:autoSpaceDN w:val="0"/>
        <w:adjustRightInd w:val="0"/>
        <w:spacing w:after="0" w:line="360" w:lineRule="auto"/>
        <w:ind w:left="2268"/>
        <w:jc w:val="right"/>
        <w:rPr>
          <w:rFonts w:cs="Arial"/>
          <w:color w:val="000000" w:themeColor="text1"/>
          <w:szCs w:val="24"/>
        </w:rPr>
      </w:pPr>
    </w:p>
    <w:p w:rsidR="008C764A" w:rsidRPr="00E41E0E" w:rsidRDefault="008C764A" w:rsidP="00DD3080">
      <w:pPr>
        <w:autoSpaceDE w:val="0"/>
        <w:autoSpaceDN w:val="0"/>
        <w:adjustRightInd w:val="0"/>
        <w:spacing w:after="0" w:line="360" w:lineRule="auto"/>
        <w:ind w:left="2268"/>
        <w:jc w:val="right"/>
        <w:rPr>
          <w:rFonts w:cs="Arial"/>
          <w:color w:val="000000" w:themeColor="text1"/>
          <w:szCs w:val="24"/>
        </w:rPr>
      </w:pPr>
    </w:p>
    <w:p w:rsidR="008C764A" w:rsidRPr="00E41E0E" w:rsidRDefault="008C764A" w:rsidP="00DD3080">
      <w:pPr>
        <w:autoSpaceDE w:val="0"/>
        <w:autoSpaceDN w:val="0"/>
        <w:adjustRightInd w:val="0"/>
        <w:spacing w:after="0" w:line="360" w:lineRule="auto"/>
        <w:ind w:left="2268"/>
        <w:jc w:val="right"/>
        <w:rPr>
          <w:rFonts w:cs="Arial"/>
          <w:color w:val="000000" w:themeColor="text1"/>
          <w:szCs w:val="24"/>
        </w:rPr>
      </w:pPr>
    </w:p>
    <w:p w:rsidR="003011B6" w:rsidRPr="00E41E0E" w:rsidRDefault="003011B6" w:rsidP="00DD3080">
      <w:pPr>
        <w:autoSpaceDE w:val="0"/>
        <w:autoSpaceDN w:val="0"/>
        <w:adjustRightInd w:val="0"/>
        <w:spacing w:after="0" w:line="360" w:lineRule="auto"/>
        <w:ind w:left="2268"/>
        <w:jc w:val="right"/>
        <w:rPr>
          <w:rFonts w:cs="Arial"/>
          <w:color w:val="000000" w:themeColor="text1"/>
          <w:szCs w:val="24"/>
        </w:rPr>
      </w:pPr>
    </w:p>
    <w:p w:rsidR="003011B6" w:rsidRPr="00E41E0E" w:rsidRDefault="003011B6" w:rsidP="00DD3080">
      <w:pPr>
        <w:autoSpaceDE w:val="0"/>
        <w:autoSpaceDN w:val="0"/>
        <w:adjustRightInd w:val="0"/>
        <w:spacing w:after="0" w:line="360" w:lineRule="auto"/>
        <w:ind w:left="2268"/>
        <w:jc w:val="right"/>
        <w:rPr>
          <w:rFonts w:cs="Arial"/>
          <w:color w:val="000000" w:themeColor="text1"/>
          <w:szCs w:val="24"/>
        </w:rPr>
      </w:pPr>
    </w:p>
    <w:p w:rsidR="003011B6" w:rsidRPr="00E41E0E" w:rsidRDefault="003011B6" w:rsidP="00DD3080">
      <w:pPr>
        <w:autoSpaceDE w:val="0"/>
        <w:autoSpaceDN w:val="0"/>
        <w:adjustRightInd w:val="0"/>
        <w:spacing w:after="0" w:line="360" w:lineRule="auto"/>
        <w:ind w:left="2268"/>
        <w:jc w:val="right"/>
        <w:rPr>
          <w:rFonts w:cs="Arial"/>
          <w:color w:val="000000" w:themeColor="text1"/>
          <w:szCs w:val="24"/>
        </w:rPr>
      </w:pPr>
    </w:p>
    <w:p w:rsidR="003011B6" w:rsidRPr="00E41E0E" w:rsidRDefault="003011B6" w:rsidP="00DD3080">
      <w:pPr>
        <w:autoSpaceDE w:val="0"/>
        <w:autoSpaceDN w:val="0"/>
        <w:adjustRightInd w:val="0"/>
        <w:spacing w:after="0" w:line="360" w:lineRule="auto"/>
        <w:ind w:left="2268"/>
        <w:jc w:val="right"/>
        <w:rPr>
          <w:rFonts w:cs="Arial"/>
          <w:color w:val="000000" w:themeColor="text1"/>
          <w:szCs w:val="24"/>
        </w:rPr>
      </w:pPr>
    </w:p>
    <w:p w:rsidR="003011B6" w:rsidRPr="00E41E0E" w:rsidRDefault="003011B6" w:rsidP="00DD3080">
      <w:pPr>
        <w:autoSpaceDE w:val="0"/>
        <w:autoSpaceDN w:val="0"/>
        <w:adjustRightInd w:val="0"/>
        <w:spacing w:after="0" w:line="360" w:lineRule="auto"/>
        <w:ind w:left="2268"/>
        <w:jc w:val="right"/>
        <w:rPr>
          <w:rFonts w:cs="Arial"/>
          <w:color w:val="000000" w:themeColor="text1"/>
          <w:szCs w:val="24"/>
        </w:rPr>
      </w:pPr>
    </w:p>
    <w:p w:rsidR="003011B6" w:rsidRPr="00E41E0E" w:rsidRDefault="003011B6" w:rsidP="00DD3080">
      <w:pPr>
        <w:autoSpaceDE w:val="0"/>
        <w:autoSpaceDN w:val="0"/>
        <w:adjustRightInd w:val="0"/>
        <w:spacing w:after="0" w:line="360" w:lineRule="auto"/>
        <w:ind w:left="2268"/>
        <w:jc w:val="right"/>
        <w:rPr>
          <w:rFonts w:cs="Arial"/>
          <w:color w:val="000000" w:themeColor="text1"/>
          <w:szCs w:val="24"/>
        </w:rPr>
      </w:pPr>
    </w:p>
    <w:p w:rsidR="003011B6" w:rsidRPr="00E41E0E" w:rsidRDefault="003011B6" w:rsidP="00DD3080">
      <w:pPr>
        <w:autoSpaceDE w:val="0"/>
        <w:autoSpaceDN w:val="0"/>
        <w:adjustRightInd w:val="0"/>
        <w:spacing w:after="0" w:line="360" w:lineRule="auto"/>
        <w:ind w:left="2268"/>
        <w:jc w:val="right"/>
        <w:rPr>
          <w:rFonts w:cs="Arial"/>
          <w:color w:val="000000" w:themeColor="text1"/>
          <w:szCs w:val="24"/>
        </w:rPr>
      </w:pPr>
    </w:p>
    <w:p w:rsidR="003011B6" w:rsidRPr="00E41E0E" w:rsidRDefault="003011B6" w:rsidP="00DD3080">
      <w:pPr>
        <w:autoSpaceDE w:val="0"/>
        <w:autoSpaceDN w:val="0"/>
        <w:adjustRightInd w:val="0"/>
        <w:spacing w:after="0" w:line="360" w:lineRule="auto"/>
        <w:ind w:left="2268"/>
        <w:jc w:val="right"/>
        <w:rPr>
          <w:rFonts w:cs="Arial"/>
          <w:color w:val="000000" w:themeColor="text1"/>
          <w:szCs w:val="24"/>
        </w:rPr>
      </w:pPr>
    </w:p>
    <w:p w:rsidR="003011B6" w:rsidRPr="00E41E0E" w:rsidRDefault="003011B6" w:rsidP="00DD3080">
      <w:pPr>
        <w:autoSpaceDE w:val="0"/>
        <w:autoSpaceDN w:val="0"/>
        <w:adjustRightInd w:val="0"/>
        <w:spacing w:after="0" w:line="360" w:lineRule="auto"/>
        <w:ind w:left="2268"/>
        <w:jc w:val="right"/>
        <w:rPr>
          <w:rFonts w:cs="Arial"/>
          <w:color w:val="000000" w:themeColor="text1"/>
          <w:szCs w:val="24"/>
        </w:rPr>
      </w:pPr>
    </w:p>
    <w:p w:rsidR="003011B6" w:rsidRPr="00E41E0E" w:rsidRDefault="003011B6" w:rsidP="00DD3080">
      <w:pPr>
        <w:autoSpaceDE w:val="0"/>
        <w:autoSpaceDN w:val="0"/>
        <w:adjustRightInd w:val="0"/>
        <w:spacing w:after="0" w:line="360" w:lineRule="auto"/>
        <w:ind w:left="2268"/>
        <w:jc w:val="right"/>
        <w:rPr>
          <w:rFonts w:cs="Arial"/>
          <w:color w:val="000000" w:themeColor="text1"/>
          <w:szCs w:val="24"/>
        </w:rPr>
      </w:pPr>
    </w:p>
    <w:p w:rsidR="003011B6" w:rsidRPr="00E41E0E" w:rsidRDefault="003011B6" w:rsidP="00DD3080">
      <w:pPr>
        <w:autoSpaceDE w:val="0"/>
        <w:autoSpaceDN w:val="0"/>
        <w:adjustRightInd w:val="0"/>
        <w:spacing w:after="0" w:line="360" w:lineRule="auto"/>
        <w:ind w:left="2268"/>
        <w:jc w:val="right"/>
        <w:rPr>
          <w:rFonts w:cs="Arial"/>
          <w:color w:val="000000" w:themeColor="text1"/>
          <w:szCs w:val="24"/>
        </w:rPr>
      </w:pPr>
    </w:p>
    <w:p w:rsidR="003011B6" w:rsidRPr="00E41E0E" w:rsidRDefault="003011B6" w:rsidP="00DD3080">
      <w:pPr>
        <w:autoSpaceDE w:val="0"/>
        <w:autoSpaceDN w:val="0"/>
        <w:adjustRightInd w:val="0"/>
        <w:spacing w:after="0" w:line="360" w:lineRule="auto"/>
        <w:ind w:left="2268"/>
        <w:jc w:val="right"/>
        <w:rPr>
          <w:rFonts w:cs="Arial"/>
          <w:color w:val="000000" w:themeColor="text1"/>
          <w:szCs w:val="24"/>
        </w:rPr>
      </w:pPr>
    </w:p>
    <w:p w:rsidR="003011B6" w:rsidRPr="00E41E0E" w:rsidRDefault="003011B6" w:rsidP="00DD3080">
      <w:pPr>
        <w:autoSpaceDE w:val="0"/>
        <w:autoSpaceDN w:val="0"/>
        <w:adjustRightInd w:val="0"/>
        <w:spacing w:after="0" w:line="360" w:lineRule="auto"/>
        <w:ind w:left="2268"/>
        <w:jc w:val="right"/>
        <w:rPr>
          <w:rFonts w:cs="Arial"/>
          <w:color w:val="000000" w:themeColor="text1"/>
          <w:szCs w:val="24"/>
        </w:rPr>
      </w:pPr>
    </w:p>
    <w:p w:rsidR="003011B6" w:rsidRPr="00E41E0E" w:rsidRDefault="003011B6" w:rsidP="00DD3080">
      <w:pPr>
        <w:autoSpaceDE w:val="0"/>
        <w:autoSpaceDN w:val="0"/>
        <w:adjustRightInd w:val="0"/>
        <w:spacing w:after="0" w:line="360" w:lineRule="auto"/>
        <w:ind w:left="2268"/>
        <w:jc w:val="right"/>
        <w:rPr>
          <w:rFonts w:cs="Arial"/>
          <w:color w:val="000000" w:themeColor="text1"/>
          <w:szCs w:val="24"/>
        </w:rPr>
      </w:pPr>
    </w:p>
    <w:p w:rsidR="003011B6" w:rsidRPr="00E41E0E" w:rsidRDefault="003011B6" w:rsidP="00DD3080">
      <w:pPr>
        <w:autoSpaceDE w:val="0"/>
        <w:autoSpaceDN w:val="0"/>
        <w:adjustRightInd w:val="0"/>
        <w:spacing w:after="0" w:line="360" w:lineRule="auto"/>
        <w:ind w:left="2268"/>
        <w:jc w:val="right"/>
        <w:rPr>
          <w:rFonts w:cs="Arial"/>
          <w:color w:val="000000" w:themeColor="text1"/>
          <w:szCs w:val="24"/>
        </w:rPr>
      </w:pPr>
    </w:p>
    <w:p w:rsidR="003011B6" w:rsidRPr="00E41E0E" w:rsidRDefault="003011B6" w:rsidP="00DD3080">
      <w:pPr>
        <w:autoSpaceDE w:val="0"/>
        <w:autoSpaceDN w:val="0"/>
        <w:adjustRightInd w:val="0"/>
        <w:spacing w:after="0" w:line="360" w:lineRule="auto"/>
        <w:ind w:left="2268"/>
        <w:jc w:val="right"/>
        <w:rPr>
          <w:rFonts w:cs="Arial"/>
          <w:color w:val="000000" w:themeColor="text1"/>
          <w:szCs w:val="24"/>
        </w:rPr>
      </w:pPr>
    </w:p>
    <w:p w:rsidR="005719FA" w:rsidRPr="00E41E0E" w:rsidRDefault="005719FA" w:rsidP="00273CF7">
      <w:pPr>
        <w:spacing w:after="0" w:line="240" w:lineRule="auto"/>
        <w:rPr>
          <w:rFonts w:eastAsia="Times New Roman" w:cs="Arial"/>
          <w:color w:val="000000" w:themeColor="text1"/>
          <w:szCs w:val="24"/>
          <w:lang w:eastAsia="pt-BR"/>
        </w:rPr>
      </w:pPr>
    </w:p>
    <w:p w:rsidR="005719FA" w:rsidRPr="00E41E0E" w:rsidRDefault="005719FA" w:rsidP="00B66DFC">
      <w:pPr>
        <w:spacing w:after="0" w:line="240" w:lineRule="auto"/>
        <w:ind w:left="4536"/>
        <w:jc w:val="right"/>
        <w:rPr>
          <w:rFonts w:eastAsia="Times New Roman" w:cs="Arial"/>
          <w:color w:val="000000" w:themeColor="text1"/>
          <w:szCs w:val="24"/>
          <w:lang w:eastAsia="pt-BR"/>
        </w:rPr>
      </w:pPr>
    </w:p>
    <w:p w:rsidR="005719FA" w:rsidRPr="00E41E0E" w:rsidRDefault="005719FA" w:rsidP="00B66DFC">
      <w:pPr>
        <w:spacing w:after="0" w:line="240" w:lineRule="auto"/>
        <w:ind w:left="4536"/>
        <w:jc w:val="right"/>
        <w:rPr>
          <w:rFonts w:eastAsia="Times New Roman" w:cs="Arial"/>
          <w:color w:val="000000" w:themeColor="text1"/>
          <w:szCs w:val="24"/>
          <w:lang w:eastAsia="pt-BR"/>
        </w:rPr>
      </w:pPr>
    </w:p>
    <w:p w:rsidR="00B34A89" w:rsidRPr="00E41E0E" w:rsidRDefault="00B34A89" w:rsidP="00B66DFC">
      <w:pPr>
        <w:spacing w:after="0" w:line="240" w:lineRule="auto"/>
        <w:ind w:left="4536"/>
        <w:jc w:val="right"/>
        <w:rPr>
          <w:rFonts w:eastAsia="Times New Roman" w:cs="Arial"/>
          <w:color w:val="000000" w:themeColor="text1"/>
          <w:szCs w:val="24"/>
          <w:lang w:eastAsia="pt-BR"/>
        </w:rPr>
      </w:pPr>
    </w:p>
    <w:p w:rsidR="005719FA" w:rsidRPr="00E41E0E" w:rsidRDefault="005719FA" w:rsidP="00B66DFC">
      <w:pPr>
        <w:spacing w:after="0" w:line="240" w:lineRule="auto"/>
        <w:ind w:left="4536"/>
        <w:jc w:val="right"/>
        <w:rPr>
          <w:rFonts w:eastAsia="Times New Roman" w:cs="Arial"/>
          <w:color w:val="000000" w:themeColor="text1"/>
          <w:szCs w:val="24"/>
          <w:lang w:eastAsia="pt-BR"/>
        </w:rPr>
      </w:pPr>
    </w:p>
    <w:p w:rsidR="005719FA" w:rsidRPr="00E41E0E" w:rsidRDefault="005719FA" w:rsidP="00B66DFC">
      <w:pPr>
        <w:spacing w:after="0" w:line="240" w:lineRule="auto"/>
        <w:ind w:left="4536"/>
        <w:jc w:val="right"/>
        <w:rPr>
          <w:rFonts w:eastAsia="Times New Roman" w:cs="Arial"/>
          <w:color w:val="000000" w:themeColor="text1"/>
          <w:szCs w:val="24"/>
          <w:lang w:eastAsia="pt-BR"/>
        </w:rPr>
      </w:pPr>
    </w:p>
    <w:p w:rsidR="00B66DFC" w:rsidRPr="00E41E0E" w:rsidRDefault="00B66DFC" w:rsidP="00B66DFC">
      <w:pPr>
        <w:spacing w:after="0" w:line="240" w:lineRule="auto"/>
        <w:ind w:left="4536"/>
        <w:jc w:val="right"/>
        <w:rPr>
          <w:rFonts w:eastAsia="Times New Roman" w:cs="Arial"/>
          <w:color w:val="000000" w:themeColor="text1"/>
          <w:szCs w:val="24"/>
          <w:lang w:eastAsia="pt-BR"/>
        </w:rPr>
      </w:pPr>
      <w:r w:rsidRPr="00E41E0E">
        <w:rPr>
          <w:rFonts w:eastAsia="Times New Roman" w:cs="Arial"/>
          <w:color w:val="000000" w:themeColor="text1"/>
          <w:szCs w:val="24"/>
          <w:lang w:eastAsia="pt-BR"/>
        </w:rPr>
        <w:t>A base de toda a sustentabilidade é o desenvolvimento humano que deve contemplar um melhor relacionamento do homem com os semelhantes e a Natureza.</w:t>
      </w:r>
    </w:p>
    <w:p w:rsidR="00B66DFC" w:rsidRPr="00E41E0E" w:rsidRDefault="00B66DFC" w:rsidP="00B66DFC">
      <w:pPr>
        <w:spacing w:after="0" w:line="240" w:lineRule="auto"/>
        <w:ind w:left="4536"/>
        <w:jc w:val="right"/>
        <w:rPr>
          <w:rFonts w:eastAsia="Times New Roman" w:cs="Arial"/>
          <w:color w:val="000000" w:themeColor="text1"/>
          <w:szCs w:val="24"/>
          <w:lang w:eastAsia="pt-BR"/>
        </w:rPr>
      </w:pPr>
    </w:p>
    <w:p w:rsidR="008C764A" w:rsidRPr="00E41E0E" w:rsidRDefault="00E65271" w:rsidP="00B66DFC">
      <w:pPr>
        <w:autoSpaceDE w:val="0"/>
        <w:autoSpaceDN w:val="0"/>
        <w:adjustRightInd w:val="0"/>
        <w:spacing w:after="0" w:line="360" w:lineRule="auto"/>
        <w:ind w:left="2268"/>
        <w:jc w:val="right"/>
        <w:rPr>
          <w:rFonts w:cs="Arial"/>
          <w:color w:val="000000" w:themeColor="text1"/>
          <w:szCs w:val="24"/>
        </w:rPr>
      </w:pPr>
      <w:hyperlink r:id="rId10" w:history="1">
        <w:r w:rsidR="00B66DFC" w:rsidRPr="00E41E0E">
          <w:rPr>
            <w:rFonts w:eastAsia="Times New Roman" w:cs="Arial"/>
            <w:color w:val="000000" w:themeColor="text1"/>
            <w:szCs w:val="24"/>
            <w:lang w:eastAsia="pt-BR"/>
          </w:rPr>
          <w:t xml:space="preserve">Nagib </w:t>
        </w:r>
        <w:proofErr w:type="spellStart"/>
        <w:r w:rsidR="00B66DFC" w:rsidRPr="00E41E0E">
          <w:rPr>
            <w:rFonts w:eastAsia="Times New Roman" w:cs="Arial"/>
            <w:color w:val="000000" w:themeColor="text1"/>
            <w:szCs w:val="24"/>
            <w:lang w:eastAsia="pt-BR"/>
          </w:rPr>
          <w:t>Anderáos</w:t>
        </w:r>
        <w:proofErr w:type="spellEnd"/>
        <w:r w:rsidR="00B66DFC" w:rsidRPr="00E41E0E">
          <w:rPr>
            <w:rFonts w:eastAsia="Times New Roman" w:cs="Arial"/>
            <w:color w:val="000000" w:themeColor="text1"/>
            <w:szCs w:val="24"/>
            <w:lang w:eastAsia="pt-BR"/>
          </w:rPr>
          <w:t xml:space="preserve"> Neto</w:t>
        </w:r>
      </w:hyperlink>
    </w:p>
    <w:p w:rsidR="00273CF7" w:rsidRPr="00E41E0E" w:rsidRDefault="00273CF7">
      <w:pPr>
        <w:spacing w:after="0" w:line="360" w:lineRule="auto"/>
        <w:jc w:val="both"/>
        <w:rPr>
          <w:rFonts w:cs="Arial"/>
          <w:b/>
          <w:color w:val="000000" w:themeColor="text1"/>
          <w:szCs w:val="24"/>
        </w:rPr>
      </w:pPr>
      <w:r w:rsidRPr="00E41E0E">
        <w:rPr>
          <w:rFonts w:cs="Arial"/>
          <w:b/>
          <w:color w:val="000000" w:themeColor="text1"/>
          <w:szCs w:val="24"/>
        </w:rPr>
        <w:lastRenderedPageBreak/>
        <w:br w:type="page"/>
      </w:r>
    </w:p>
    <w:p w:rsidR="00ED4DDD" w:rsidRPr="007140DB" w:rsidRDefault="008C764A" w:rsidP="00DD3080">
      <w:pPr>
        <w:spacing w:after="0"/>
        <w:jc w:val="center"/>
        <w:rPr>
          <w:rFonts w:cs="Arial"/>
          <w:b/>
          <w:color w:val="FF0000"/>
          <w:szCs w:val="24"/>
        </w:rPr>
      </w:pPr>
      <w:r w:rsidRPr="007140DB">
        <w:rPr>
          <w:rFonts w:cs="Arial"/>
          <w:b/>
          <w:color w:val="FF0000"/>
          <w:szCs w:val="24"/>
        </w:rPr>
        <w:lastRenderedPageBreak/>
        <w:t>RESUMO</w:t>
      </w:r>
    </w:p>
    <w:p w:rsidR="003D18BD" w:rsidRPr="007140DB" w:rsidRDefault="003D18BD" w:rsidP="00B34A89">
      <w:pPr>
        <w:spacing w:after="0"/>
        <w:rPr>
          <w:rFonts w:cs="Arial"/>
          <w:color w:val="FF0000"/>
        </w:rPr>
      </w:pPr>
    </w:p>
    <w:p w:rsidR="00B83381" w:rsidRPr="007140DB" w:rsidRDefault="00B34A89" w:rsidP="00B83381">
      <w:pPr>
        <w:pStyle w:val="paragraph"/>
        <w:spacing w:before="0" w:beforeAutospacing="0" w:after="0" w:afterAutospacing="0"/>
        <w:jc w:val="both"/>
        <w:textAlignment w:val="baseline"/>
        <w:rPr>
          <w:rFonts w:ascii="Arial" w:hAnsi="Arial" w:cs="Arial"/>
          <w:color w:val="FF0000"/>
        </w:rPr>
      </w:pPr>
      <w:r w:rsidRPr="007140DB">
        <w:rPr>
          <w:rStyle w:val="normaltextrun"/>
          <w:rFonts w:ascii="Arial" w:hAnsi="Arial" w:cs="Arial"/>
          <w:color w:val="FF0000"/>
        </w:rPr>
        <w:t xml:space="preserve">O esporte, em suas diversas modalidades, exerce uma influência positiva do ponto de vista do bem-estar físico e psicossocial de seres humanos de todas as idades. A </w:t>
      </w:r>
      <w:r w:rsidR="00DA45C2" w:rsidRPr="007140DB">
        <w:rPr>
          <w:rStyle w:val="normaltextrun"/>
          <w:rFonts w:ascii="Arial" w:hAnsi="Arial" w:cs="Arial"/>
          <w:color w:val="FF0000"/>
        </w:rPr>
        <w:t>Educação Ambiental</w:t>
      </w:r>
      <w:r w:rsidRPr="007140DB">
        <w:rPr>
          <w:rStyle w:val="normaltextrun"/>
          <w:rFonts w:ascii="Arial" w:hAnsi="Arial" w:cs="Arial"/>
          <w:color w:val="FF0000"/>
        </w:rPr>
        <w:t xml:space="preserve"> é</w:t>
      </w:r>
      <w:r w:rsidRPr="007140DB">
        <w:rPr>
          <w:rFonts w:ascii="Arial" w:hAnsi="Arial" w:cs="Arial"/>
          <w:color w:val="FF0000"/>
          <w:shd w:val="clear" w:color="auto" w:fill="FFFFFF"/>
        </w:rPr>
        <w:t xml:space="preserve"> responsável por formar indivíduos preocupados com </w:t>
      </w:r>
      <w:r w:rsidR="00690E47" w:rsidRPr="007140DB">
        <w:rPr>
          <w:rFonts w:ascii="Arial" w:hAnsi="Arial" w:cs="Arial"/>
          <w:color w:val="FF0000"/>
          <w:shd w:val="clear" w:color="auto" w:fill="FFFFFF"/>
        </w:rPr>
        <w:t>as questões ambientais</w:t>
      </w:r>
      <w:r w:rsidRPr="007140DB">
        <w:rPr>
          <w:rFonts w:ascii="Arial" w:hAnsi="Arial" w:cs="Arial"/>
          <w:color w:val="FF0000"/>
          <w:shd w:val="clear" w:color="auto" w:fill="FFFFFF"/>
        </w:rPr>
        <w:t>, que busquem a conservação</w:t>
      </w:r>
      <w:r w:rsidR="00690E47" w:rsidRPr="007140DB">
        <w:rPr>
          <w:rFonts w:ascii="Arial" w:hAnsi="Arial" w:cs="Arial"/>
          <w:color w:val="FF0000"/>
          <w:shd w:val="clear" w:color="auto" w:fill="FFFFFF"/>
        </w:rPr>
        <w:t xml:space="preserve">, </w:t>
      </w:r>
      <w:r w:rsidRPr="007140DB">
        <w:rPr>
          <w:rFonts w:ascii="Arial" w:hAnsi="Arial" w:cs="Arial"/>
          <w:color w:val="FF0000"/>
          <w:shd w:val="clear" w:color="auto" w:fill="FFFFFF"/>
        </w:rPr>
        <w:t xml:space="preserve">preservação </w:t>
      </w:r>
      <w:r w:rsidR="00690E47" w:rsidRPr="007140DB">
        <w:rPr>
          <w:rFonts w:ascii="Arial" w:hAnsi="Arial" w:cs="Arial"/>
          <w:color w:val="FF0000"/>
          <w:shd w:val="clear" w:color="auto" w:fill="FFFFFF"/>
        </w:rPr>
        <w:t>e</w:t>
      </w:r>
      <w:r w:rsidRPr="007140DB">
        <w:rPr>
          <w:rFonts w:ascii="Arial" w:hAnsi="Arial" w:cs="Arial"/>
          <w:color w:val="FF0000"/>
          <w:shd w:val="clear" w:color="auto" w:fill="FFFFFF"/>
        </w:rPr>
        <w:t> </w:t>
      </w:r>
      <w:hyperlink r:id="rId11" w:tooltip="Sustentabilidade" w:history="1">
        <w:r w:rsidRPr="007140DB">
          <w:rPr>
            <w:rStyle w:val="Hyperlink"/>
            <w:rFonts w:ascii="Arial" w:hAnsi="Arial" w:cs="Arial"/>
            <w:color w:val="FF0000"/>
            <w:u w:val="none"/>
            <w:shd w:val="clear" w:color="auto" w:fill="FFFFFF"/>
          </w:rPr>
          <w:t>sustentabilidade</w:t>
        </w:r>
      </w:hyperlink>
      <w:r w:rsidR="00690E47" w:rsidRPr="007140DB">
        <w:rPr>
          <w:rStyle w:val="Hyperlink"/>
          <w:rFonts w:ascii="Arial" w:hAnsi="Arial" w:cs="Arial"/>
          <w:color w:val="FF0000"/>
          <w:u w:val="none"/>
          <w:shd w:val="clear" w:color="auto" w:fill="FFFFFF"/>
        </w:rPr>
        <w:t xml:space="preserve"> dos recursos ambientais</w:t>
      </w:r>
      <w:r w:rsidR="00851B02" w:rsidRPr="007140DB">
        <w:rPr>
          <w:rStyle w:val="Hyperlink"/>
          <w:rFonts w:ascii="Arial" w:hAnsi="Arial" w:cs="Arial"/>
          <w:color w:val="FF0000"/>
          <w:u w:val="none"/>
          <w:shd w:val="clear" w:color="auto" w:fill="FFFFFF"/>
        </w:rPr>
        <w:t>,</w:t>
      </w:r>
      <w:r w:rsidRPr="007140DB">
        <w:rPr>
          <w:rFonts w:ascii="Arial" w:hAnsi="Arial" w:cs="Arial"/>
          <w:color w:val="FF0000"/>
        </w:rPr>
        <w:t xml:space="preserve"> </w:t>
      </w:r>
      <w:r w:rsidR="00690E47" w:rsidRPr="007140DB">
        <w:rPr>
          <w:rFonts w:ascii="Arial" w:hAnsi="Arial" w:cs="Arial"/>
          <w:color w:val="FF0000"/>
        </w:rPr>
        <w:t xml:space="preserve">e </w:t>
      </w:r>
      <w:r w:rsidRPr="007140DB">
        <w:rPr>
          <w:rFonts w:ascii="Arial" w:hAnsi="Arial" w:cs="Arial"/>
          <w:color w:val="FF0000"/>
        </w:rPr>
        <w:t>deve</w:t>
      </w:r>
      <w:r w:rsidRPr="007140DB">
        <w:rPr>
          <w:rFonts w:ascii="Arial" w:hAnsi="Arial" w:cs="Arial"/>
          <w:color w:val="FF0000"/>
          <w:shd w:val="clear" w:color="auto" w:fill="FFFFFF"/>
        </w:rPr>
        <w:t xml:space="preserve"> </w:t>
      </w:r>
      <w:r w:rsidRPr="007140DB">
        <w:rPr>
          <w:rFonts w:ascii="Arial" w:hAnsi="Arial" w:cs="Arial"/>
          <w:color w:val="FF0000"/>
        </w:rPr>
        <w:t xml:space="preserve">ser desenvolvida como uma prática educativa integrada, contínua e permanente de forma transversal e interdisciplinar. Dessa forma, o objetivo deste estudo </w:t>
      </w:r>
      <w:r w:rsidR="00B87443" w:rsidRPr="007140DB">
        <w:rPr>
          <w:rFonts w:ascii="Arial" w:hAnsi="Arial" w:cs="Arial"/>
          <w:color w:val="FF0000"/>
        </w:rPr>
        <w:t xml:space="preserve">foi </w:t>
      </w:r>
      <w:r w:rsidR="00690E47" w:rsidRPr="007140DB">
        <w:rPr>
          <w:rStyle w:val="normaltextrun"/>
          <w:rFonts w:ascii="Arial" w:hAnsi="Arial" w:cs="Arial"/>
          <w:color w:val="FF0000"/>
        </w:rPr>
        <w:t xml:space="preserve">avaliar a influência do </w:t>
      </w:r>
      <w:r w:rsidR="00164513" w:rsidRPr="007140DB">
        <w:rPr>
          <w:rStyle w:val="normaltextrun"/>
          <w:rFonts w:ascii="Arial" w:hAnsi="Arial" w:cs="Arial"/>
          <w:color w:val="FF0000"/>
        </w:rPr>
        <w:t>Futebol Educacional</w:t>
      </w:r>
      <w:r w:rsidR="00690E47" w:rsidRPr="007140DB">
        <w:rPr>
          <w:rStyle w:val="normaltextrun"/>
          <w:rFonts w:ascii="Arial" w:hAnsi="Arial" w:cs="Arial"/>
          <w:color w:val="FF0000"/>
        </w:rPr>
        <w:t xml:space="preserve"> no comportamento socioambiental de crianças e adolescentes. O </w:t>
      </w:r>
      <w:r w:rsidRPr="007140DB">
        <w:rPr>
          <w:rFonts w:ascii="Arial" w:hAnsi="Arial" w:cs="Arial"/>
          <w:color w:val="FF0000"/>
        </w:rPr>
        <w:t>Centro</w:t>
      </w:r>
      <w:r w:rsidR="00690E47" w:rsidRPr="007140DB">
        <w:rPr>
          <w:rFonts w:ascii="Arial" w:hAnsi="Arial" w:cs="Arial"/>
          <w:color w:val="FF0000"/>
        </w:rPr>
        <w:t xml:space="preserve"> de </w:t>
      </w:r>
      <w:r w:rsidRPr="007140DB">
        <w:rPr>
          <w:rFonts w:ascii="Arial" w:hAnsi="Arial" w:cs="Arial"/>
          <w:color w:val="FF0000"/>
        </w:rPr>
        <w:t>Referência em Esporte Educacional do Recôncavo da Bahia (</w:t>
      </w:r>
      <w:r w:rsidR="00A33D13" w:rsidRPr="007140DB">
        <w:rPr>
          <w:rFonts w:ascii="Arial" w:hAnsi="Arial" w:cs="Arial"/>
          <w:color w:val="FF0000"/>
        </w:rPr>
        <w:t>CRER-BA</w:t>
      </w:r>
      <w:r w:rsidRPr="007140DB">
        <w:rPr>
          <w:rFonts w:ascii="Arial" w:hAnsi="Arial" w:cs="Arial"/>
          <w:color w:val="FF0000"/>
        </w:rPr>
        <w:t xml:space="preserve">) </w:t>
      </w:r>
      <w:r w:rsidR="00052291" w:rsidRPr="007140DB">
        <w:rPr>
          <w:rFonts w:ascii="Arial" w:hAnsi="Arial" w:cs="Arial"/>
          <w:color w:val="FF0000"/>
        </w:rPr>
        <w:t xml:space="preserve">foi escolhido </w:t>
      </w:r>
      <w:r w:rsidRPr="007140DB">
        <w:rPr>
          <w:rFonts w:ascii="Arial" w:hAnsi="Arial" w:cs="Arial"/>
          <w:color w:val="FF0000"/>
        </w:rPr>
        <w:t xml:space="preserve">como cenário. Fizeram parte deste estudo </w:t>
      </w:r>
      <w:r w:rsidR="00052291" w:rsidRPr="007140DB">
        <w:rPr>
          <w:rFonts w:ascii="Arial" w:hAnsi="Arial" w:cs="Arial"/>
          <w:color w:val="FF0000"/>
        </w:rPr>
        <w:t>25</w:t>
      </w:r>
      <w:r w:rsidRPr="007140DB">
        <w:rPr>
          <w:rFonts w:ascii="Arial" w:hAnsi="Arial" w:cs="Arial"/>
          <w:color w:val="FF0000"/>
        </w:rPr>
        <w:t xml:space="preserve"> alunos com faixa etária entre </w:t>
      </w:r>
      <w:proofErr w:type="gramStart"/>
      <w:r w:rsidRPr="007140DB">
        <w:rPr>
          <w:rFonts w:ascii="Arial" w:hAnsi="Arial" w:cs="Arial"/>
          <w:color w:val="FF0000"/>
        </w:rPr>
        <w:t>9</w:t>
      </w:r>
      <w:proofErr w:type="gramEnd"/>
      <w:r w:rsidRPr="007140DB">
        <w:rPr>
          <w:rFonts w:ascii="Arial" w:hAnsi="Arial" w:cs="Arial"/>
          <w:color w:val="FF0000"/>
        </w:rPr>
        <w:t xml:space="preserve"> e 16 anos, os quais foram entrevistados, seguindo um roteiro de questões que contemplaram quatro eixos</w:t>
      </w:r>
      <w:r w:rsidR="00851B02" w:rsidRPr="007140DB">
        <w:rPr>
          <w:rFonts w:ascii="Arial" w:hAnsi="Arial" w:cs="Arial"/>
          <w:color w:val="FF0000"/>
        </w:rPr>
        <w:t>:</w:t>
      </w:r>
      <w:r w:rsidRPr="007140DB">
        <w:rPr>
          <w:rFonts w:ascii="Arial" w:hAnsi="Arial" w:cs="Arial"/>
          <w:color w:val="FF0000"/>
        </w:rPr>
        <w:t xml:space="preserve"> caracterização do meio ambiente</w:t>
      </w:r>
      <w:r w:rsidR="00851B02" w:rsidRPr="007140DB">
        <w:rPr>
          <w:rFonts w:ascii="Arial" w:hAnsi="Arial" w:cs="Arial"/>
          <w:color w:val="FF0000"/>
        </w:rPr>
        <w:t>;</w:t>
      </w:r>
      <w:r w:rsidRPr="007140DB">
        <w:rPr>
          <w:rFonts w:ascii="Arial" w:hAnsi="Arial" w:cs="Arial"/>
          <w:color w:val="FF0000"/>
        </w:rPr>
        <w:t xml:space="preserve"> recursos ambientais</w:t>
      </w:r>
      <w:r w:rsidR="00851B02" w:rsidRPr="007140DB">
        <w:rPr>
          <w:rFonts w:ascii="Arial" w:hAnsi="Arial" w:cs="Arial"/>
          <w:color w:val="FF0000"/>
        </w:rPr>
        <w:t>;</w:t>
      </w:r>
      <w:r w:rsidRPr="007140DB">
        <w:rPr>
          <w:rFonts w:ascii="Arial" w:hAnsi="Arial" w:cs="Arial"/>
          <w:color w:val="FF0000"/>
        </w:rPr>
        <w:t xml:space="preserve"> </w:t>
      </w:r>
      <w:r w:rsidR="00DA45C2" w:rsidRPr="007140DB">
        <w:rPr>
          <w:rFonts w:ascii="Arial" w:hAnsi="Arial" w:cs="Arial"/>
          <w:color w:val="FF0000"/>
        </w:rPr>
        <w:t>Educação Ambiental</w:t>
      </w:r>
      <w:r w:rsidRPr="007140DB">
        <w:rPr>
          <w:rFonts w:ascii="Arial" w:hAnsi="Arial" w:cs="Arial"/>
          <w:color w:val="FF0000"/>
        </w:rPr>
        <w:t xml:space="preserve"> e </w:t>
      </w:r>
      <w:r w:rsidR="00164513" w:rsidRPr="007140DB">
        <w:rPr>
          <w:rFonts w:ascii="Arial" w:hAnsi="Arial" w:cs="Arial"/>
          <w:color w:val="FF0000"/>
        </w:rPr>
        <w:t>Futebol Educacional</w:t>
      </w:r>
      <w:r w:rsidR="00851B02" w:rsidRPr="007140DB">
        <w:rPr>
          <w:rFonts w:ascii="Arial" w:hAnsi="Arial" w:cs="Arial"/>
          <w:color w:val="FF0000"/>
        </w:rPr>
        <w:t>.</w:t>
      </w:r>
      <w:r w:rsidRPr="007140DB">
        <w:rPr>
          <w:rFonts w:ascii="Arial" w:hAnsi="Arial" w:cs="Arial"/>
          <w:color w:val="FF0000"/>
        </w:rPr>
        <w:t xml:space="preserve"> </w:t>
      </w:r>
      <w:r w:rsidR="00851B02" w:rsidRPr="007140DB">
        <w:rPr>
          <w:rFonts w:ascii="Arial" w:hAnsi="Arial" w:cs="Arial"/>
          <w:color w:val="FF0000"/>
        </w:rPr>
        <w:t>E</w:t>
      </w:r>
      <w:r w:rsidRPr="007140DB">
        <w:rPr>
          <w:rFonts w:ascii="Arial" w:hAnsi="Arial" w:cs="Arial"/>
          <w:color w:val="FF0000"/>
        </w:rPr>
        <w:t>m seguida,</w:t>
      </w:r>
      <w:r w:rsidR="00851B02" w:rsidRPr="007140DB">
        <w:rPr>
          <w:rFonts w:ascii="Arial" w:hAnsi="Arial" w:cs="Arial"/>
          <w:color w:val="FF0000"/>
        </w:rPr>
        <w:t xml:space="preserve"> os participantes</w:t>
      </w:r>
      <w:r w:rsidRPr="007140DB">
        <w:rPr>
          <w:rFonts w:ascii="Arial" w:hAnsi="Arial" w:cs="Arial"/>
          <w:color w:val="FF0000"/>
        </w:rPr>
        <w:t xml:space="preserve"> foram solicitados </w:t>
      </w:r>
      <w:r w:rsidR="00851B02" w:rsidRPr="007140DB">
        <w:rPr>
          <w:rFonts w:ascii="Arial" w:hAnsi="Arial" w:cs="Arial"/>
          <w:color w:val="FF0000"/>
        </w:rPr>
        <w:t>a</w:t>
      </w:r>
      <w:proofErr w:type="gramStart"/>
      <w:r w:rsidR="00851B02" w:rsidRPr="007140DB">
        <w:rPr>
          <w:rFonts w:ascii="Arial" w:hAnsi="Arial" w:cs="Arial"/>
          <w:color w:val="FF0000"/>
        </w:rPr>
        <w:t xml:space="preserve">  </w:t>
      </w:r>
      <w:proofErr w:type="gramEnd"/>
      <w:r w:rsidRPr="007140DB">
        <w:rPr>
          <w:rFonts w:ascii="Arial" w:hAnsi="Arial" w:cs="Arial"/>
          <w:color w:val="FF0000"/>
        </w:rPr>
        <w:t>realiza</w:t>
      </w:r>
      <w:r w:rsidR="00851B02" w:rsidRPr="007140DB">
        <w:rPr>
          <w:rFonts w:ascii="Arial" w:hAnsi="Arial" w:cs="Arial"/>
          <w:color w:val="FF0000"/>
        </w:rPr>
        <w:t>rem</w:t>
      </w:r>
      <w:r w:rsidRPr="007140DB">
        <w:rPr>
          <w:rFonts w:ascii="Arial" w:hAnsi="Arial" w:cs="Arial"/>
          <w:color w:val="FF0000"/>
        </w:rPr>
        <w:t xml:space="preserve"> desenhos sobre a representação social do meio ambiente em suas vidas em até 1 hora. Esta dinâmica foi realizada em dois momentos: no primeiro mês</w:t>
      </w:r>
      <w:r w:rsidR="002247D9" w:rsidRPr="007140DB">
        <w:rPr>
          <w:rFonts w:ascii="Arial" w:hAnsi="Arial" w:cs="Arial"/>
          <w:color w:val="FF0000"/>
        </w:rPr>
        <w:t>,</w:t>
      </w:r>
      <w:r w:rsidRPr="007140DB">
        <w:rPr>
          <w:rFonts w:ascii="Arial" w:hAnsi="Arial" w:cs="Arial"/>
          <w:color w:val="FF0000"/>
        </w:rPr>
        <w:t xml:space="preserve"> antes da aplicação das aulas de </w:t>
      </w:r>
      <w:r w:rsidR="00164513" w:rsidRPr="007140DB">
        <w:rPr>
          <w:rFonts w:ascii="Arial" w:hAnsi="Arial" w:cs="Arial"/>
          <w:color w:val="FF0000"/>
        </w:rPr>
        <w:t>Futebol Educacional</w:t>
      </w:r>
      <w:r w:rsidRPr="007140DB">
        <w:rPr>
          <w:rFonts w:ascii="Arial" w:hAnsi="Arial" w:cs="Arial"/>
          <w:color w:val="FF0000"/>
        </w:rPr>
        <w:t xml:space="preserve"> e no quinto mês</w:t>
      </w:r>
      <w:r w:rsidR="002247D9" w:rsidRPr="007140DB">
        <w:rPr>
          <w:rFonts w:ascii="Arial" w:hAnsi="Arial" w:cs="Arial"/>
          <w:color w:val="FF0000"/>
        </w:rPr>
        <w:t>,</w:t>
      </w:r>
      <w:r w:rsidRPr="007140DB">
        <w:rPr>
          <w:rFonts w:ascii="Arial" w:hAnsi="Arial" w:cs="Arial"/>
          <w:color w:val="FF0000"/>
        </w:rPr>
        <w:t xml:space="preserve"> após as aulas. Para a análise das entrevistas, foi empregada a técnica de análise de conteúdo proposta por </w:t>
      </w:r>
      <w:proofErr w:type="spellStart"/>
      <w:r w:rsidRPr="007140DB">
        <w:rPr>
          <w:rFonts w:ascii="Arial" w:hAnsi="Arial" w:cs="Arial"/>
          <w:color w:val="FF0000"/>
        </w:rPr>
        <w:t>Bardin</w:t>
      </w:r>
      <w:proofErr w:type="spellEnd"/>
      <w:r w:rsidRPr="007140DB">
        <w:rPr>
          <w:rFonts w:ascii="Arial" w:hAnsi="Arial" w:cs="Arial"/>
          <w:color w:val="FF0000"/>
        </w:rPr>
        <w:t xml:space="preserve">, enquanto </w:t>
      </w:r>
      <w:r w:rsidRPr="007140DB">
        <w:rPr>
          <w:rFonts w:ascii="Arial" w:hAnsi="Arial" w:cs="Arial"/>
          <w:color w:val="FF0000"/>
          <w:shd w:val="clear" w:color="auto" w:fill="FFFFFF"/>
        </w:rPr>
        <w:t xml:space="preserve">as representações sociais obtidas por desenhos foram categorizadas em macrocompartimentos classificados em a) </w:t>
      </w:r>
      <w:r w:rsidR="00851B02" w:rsidRPr="007140DB">
        <w:rPr>
          <w:rFonts w:ascii="Arial" w:hAnsi="Arial" w:cs="Arial"/>
          <w:color w:val="FF0000"/>
          <w:shd w:val="clear" w:color="auto" w:fill="FFFFFF"/>
        </w:rPr>
        <w:t xml:space="preserve">meios </w:t>
      </w:r>
      <w:r w:rsidRPr="007140DB">
        <w:rPr>
          <w:rFonts w:ascii="Arial" w:hAnsi="Arial" w:cs="Arial"/>
          <w:color w:val="FF0000"/>
          <w:shd w:val="clear" w:color="auto" w:fill="FFFFFF"/>
        </w:rPr>
        <w:t>abstratos ou concretos</w:t>
      </w:r>
      <w:r w:rsidR="00851B02" w:rsidRPr="007140DB">
        <w:rPr>
          <w:rFonts w:ascii="Arial" w:hAnsi="Arial" w:cs="Arial"/>
          <w:color w:val="FF0000"/>
          <w:shd w:val="clear" w:color="auto" w:fill="FFFFFF"/>
        </w:rPr>
        <w:t xml:space="preserve"> e</w:t>
      </w:r>
      <w:r w:rsidRPr="007140DB">
        <w:rPr>
          <w:rFonts w:ascii="Arial" w:hAnsi="Arial" w:cs="Arial"/>
          <w:color w:val="FF0000"/>
          <w:shd w:val="clear" w:color="auto" w:fill="FFFFFF"/>
        </w:rPr>
        <w:t xml:space="preserve"> b) </w:t>
      </w:r>
      <w:r w:rsidR="00851B02" w:rsidRPr="007140DB">
        <w:rPr>
          <w:rFonts w:ascii="Arial" w:hAnsi="Arial" w:cs="Arial"/>
          <w:color w:val="FF0000"/>
          <w:shd w:val="clear" w:color="auto" w:fill="FFFFFF"/>
        </w:rPr>
        <w:t xml:space="preserve">meios </w:t>
      </w:r>
      <w:r w:rsidRPr="007140DB">
        <w:rPr>
          <w:rFonts w:ascii="Arial" w:hAnsi="Arial" w:cs="Arial"/>
          <w:color w:val="FF0000"/>
          <w:shd w:val="clear" w:color="auto" w:fill="FFFFFF"/>
        </w:rPr>
        <w:t xml:space="preserve">artificiais ou naturais. </w:t>
      </w:r>
      <w:r w:rsidRPr="007140DB">
        <w:rPr>
          <w:rFonts w:ascii="Arial" w:hAnsi="Arial" w:cs="Arial"/>
          <w:color w:val="FF0000"/>
        </w:rPr>
        <w:t xml:space="preserve">Os resultados das entrevistas revelaram que, após o final do período de aplicação das aulas de </w:t>
      </w:r>
      <w:r w:rsidR="00164513" w:rsidRPr="007140DB">
        <w:rPr>
          <w:rFonts w:ascii="Arial" w:hAnsi="Arial" w:cs="Arial"/>
          <w:color w:val="FF0000"/>
        </w:rPr>
        <w:t>Futebol Educacional</w:t>
      </w:r>
      <w:r w:rsidRPr="007140DB">
        <w:rPr>
          <w:rFonts w:ascii="Arial" w:hAnsi="Arial" w:cs="Arial"/>
          <w:color w:val="FF0000"/>
        </w:rPr>
        <w:t xml:space="preserve">, os participantes demonstraram um melhor entendimento sobre o conceito de meio ambiente e suas inter-relações de convivência. Neste mesmo período, os desenhos evidenciaram um aumento da média e do intervalo de confiança de todos os macroelementos, exceto o abstrato, que não </w:t>
      </w:r>
      <w:r w:rsidR="00851B02" w:rsidRPr="007140DB">
        <w:rPr>
          <w:rFonts w:ascii="Arial" w:hAnsi="Arial" w:cs="Arial"/>
          <w:color w:val="FF0000"/>
        </w:rPr>
        <w:t xml:space="preserve">apresentou </w:t>
      </w:r>
      <w:r w:rsidRPr="007140DB">
        <w:rPr>
          <w:rFonts w:ascii="Arial" w:hAnsi="Arial" w:cs="Arial"/>
          <w:color w:val="FF0000"/>
        </w:rPr>
        <w:t>diferença entre os dois momentos</w:t>
      </w:r>
      <w:r w:rsidR="00851B02" w:rsidRPr="007140DB">
        <w:rPr>
          <w:rFonts w:ascii="Arial" w:hAnsi="Arial" w:cs="Arial"/>
          <w:color w:val="FF0000"/>
        </w:rPr>
        <w:t xml:space="preserve">. </w:t>
      </w:r>
      <w:r w:rsidRPr="007140DB">
        <w:rPr>
          <w:rFonts w:ascii="Arial" w:hAnsi="Arial" w:cs="Arial"/>
          <w:color w:val="FF0000"/>
        </w:rPr>
        <w:t xml:space="preserve"> </w:t>
      </w:r>
      <w:r w:rsidR="00851B02" w:rsidRPr="007140DB">
        <w:rPr>
          <w:rFonts w:ascii="Arial" w:hAnsi="Arial" w:cs="Arial"/>
          <w:color w:val="FF0000"/>
        </w:rPr>
        <w:t>C</w:t>
      </w:r>
      <w:r w:rsidRPr="007140DB">
        <w:rPr>
          <w:rFonts w:ascii="Arial" w:hAnsi="Arial" w:cs="Arial"/>
          <w:color w:val="FF0000"/>
        </w:rPr>
        <w:t>ontudo</w:t>
      </w:r>
      <w:r w:rsidR="00851B02" w:rsidRPr="007140DB">
        <w:rPr>
          <w:rFonts w:ascii="Arial" w:hAnsi="Arial" w:cs="Arial"/>
          <w:color w:val="FF0000"/>
        </w:rPr>
        <w:t>,</w:t>
      </w:r>
      <w:r w:rsidRPr="007140DB">
        <w:rPr>
          <w:rFonts w:ascii="Arial" w:hAnsi="Arial" w:cs="Arial"/>
          <w:color w:val="FF0000"/>
        </w:rPr>
        <w:t xml:space="preserve"> houve predominância de macroelementos referentes aos meios</w:t>
      </w:r>
      <w:r w:rsidRPr="007140DB">
        <w:rPr>
          <w:rFonts w:ascii="Arial" w:hAnsi="Arial" w:cs="Arial"/>
          <w:color w:val="FF0000"/>
          <w:shd w:val="clear" w:color="auto" w:fill="FFFFFF"/>
        </w:rPr>
        <w:t xml:space="preserve"> concretos (</w:t>
      </w:r>
      <w:r w:rsidR="00851B02" w:rsidRPr="007140DB">
        <w:rPr>
          <w:rFonts w:ascii="Arial" w:hAnsi="Arial" w:cs="Arial"/>
          <w:color w:val="FF0000"/>
          <w:shd w:val="clear" w:color="auto" w:fill="FFFFFF"/>
        </w:rPr>
        <w:t>mé</w:t>
      </w:r>
      <w:r w:rsidRPr="007140DB">
        <w:rPr>
          <w:rFonts w:ascii="Arial" w:hAnsi="Arial" w:cs="Arial"/>
          <w:color w:val="FF0000"/>
          <w:shd w:val="clear" w:color="auto" w:fill="FFFFFF"/>
        </w:rPr>
        <w:t xml:space="preserve">dia = 18.7 e </w:t>
      </w:r>
      <w:r w:rsidR="00851B02" w:rsidRPr="007140DB">
        <w:rPr>
          <w:rFonts w:ascii="Arial" w:hAnsi="Arial" w:cs="Arial"/>
          <w:color w:val="FF0000"/>
          <w:shd w:val="clear" w:color="auto" w:fill="FFFFFF"/>
        </w:rPr>
        <w:t>i</w:t>
      </w:r>
      <w:r w:rsidRPr="007140DB">
        <w:rPr>
          <w:rFonts w:ascii="Arial" w:hAnsi="Arial" w:cs="Arial"/>
          <w:color w:val="FF0000"/>
          <w:shd w:val="clear" w:color="auto" w:fill="FFFFFF"/>
        </w:rPr>
        <w:t>ntervalo de confiança = 14,0 a 23,5</w:t>
      </w:r>
      <w:proofErr w:type="gramStart"/>
      <w:r w:rsidRPr="007140DB">
        <w:rPr>
          <w:rFonts w:ascii="Arial" w:hAnsi="Arial" w:cs="Arial"/>
          <w:color w:val="FF0000"/>
          <w:shd w:val="clear" w:color="auto" w:fill="FFFFFF"/>
        </w:rPr>
        <w:t xml:space="preserve">  </w:t>
      </w:r>
      <w:proofErr w:type="gramEnd"/>
      <w:r w:rsidRPr="007140DB">
        <w:rPr>
          <w:rFonts w:ascii="Arial" w:hAnsi="Arial" w:cs="Arial"/>
          <w:color w:val="FF0000"/>
          <w:shd w:val="clear" w:color="auto" w:fill="FFFFFF"/>
        </w:rPr>
        <w:t xml:space="preserve">) e naturais ( </w:t>
      </w:r>
      <w:r w:rsidR="00851B02" w:rsidRPr="007140DB">
        <w:rPr>
          <w:rFonts w:ascii="Arial" w:hAnsi="Arial" w:cs="Arial"/>
          <w:color w:val="FF0000"/>
          <w:shd w:val="clear" w:color="auto" w:fill="FFFFFF"/>
        </w:rPr>
        <w:t>mé</w:t>
      </w:r>
      <w:r w:rsidRPr="007140DB">
        <w:rPr>
          <w:rFonts w:ascii="Arial" w:hAnsi="Arial" w:cs="Arial"/>
          <w:color w:val="FF0000"/>
          <w:shd w:val="clear" w:color="auto" w:fill="FFFFFF"/>
        </w:rPr>
        <w:t xml:space="preserve">dia= 14,9 e intervalo de confiança = 11,2 a 18,7 ), sugerindo uma visão mais integral e holística do meio ambiente, percebido após o período das aulas de </w:t>
      </w:r>
      <w:r w:rsidR="00164513" w:rsidRPr="007140DB">
        <w:rPr>
          <w:rFonts w:ascii="Arial" w:hAnsi="Arial" w:cs="Arial"/>
          <w:color w:val="FF0000"/>
          <w:shd w:val="clear" w:color="auto" w:fill="FFFFFF"/>
        </w:rPr>
        <w:t>Futebol Educacional</w:t>
      </w:r>
      <w:r w:rsidRPr="007140DB">
        <w:rPr>
          <w:rFonts w:ascii="Arial" w:hAnsi="Arial" w:cs="Arial"/>
          <w:color w:val="FF0000"/>
          <w:shd w:val="clear" w:color="auto" w:fill="FFFFFF"/>
        </w:rPr>
        <w:t xml:space="preserve">. Pode-se concluir que o </w:t>
      </w:r>
      <w:r w:rsidR="00164513" w:rsidRPr="007140DB">
        <w:rPr>
          <w:rFonts w:ascii="Arial" w:hAnsi="Arial" w:cs="Arial"/>
          <w:color w:val="FF0000"/>
          <w:shd w:val="clear" w:color="auto" w:fill="FFFFFF"/>
        </w:rPr>
        <w:t>Futebol Educacional</w:t>
      </w:r>
      <w:r w:rsidRPr="007140DB">
        <w:rPr>
          <w:rFonts w:ascii="Arial" w:hAnsi="Arial" w:cs="Arial"/>
          <w:color w:val="FF0000"/>
          <w:shd w:val="clear" w:color="auto" w:fill="FFFFFF"/>
        </w:rPr>
        <w:t xml:space="preserve"> contribuiu com a </w:t>
      </w:r>
      <w:r w:rsidRPr="007140DB">
        <w:rPr>
          <w:rFonts w:ascii="Arial" w:hAnsi="Arial" w:cs="Arial"/>
          <w:color w:val="FF0000"/>
        </w:rPr>
        <w:t>expansão da percepção ambiental dos indivíduos participantes, uma vez que as ferramentas de análise utilizadas demonstraram a evolução de uma visão naturalista para uma visão mais integrada e holística do ambiente em que se inserem</w:t>
      </w:r>
      <w:r w:rsidR="00851B02" w:rsidRPr="007140DB">
        <w:rPr>
          <w:rFonts w:ascii="Arial" w:hAnsi="Arial" w:cs="Arial"/>
          <w:color w:val="FF0000"/>
        </w:rPr>
        <w:t xml:space="preserve"> os alunos.</w:t>
      </w:r>
    </w:p>
    <w:p w:rsidR="00B83381" w:rsidRPr="007140DB" w:rsidRDefault="00B83381" w:rsidP="00B83381">
      <w:pPr>
        <w:pStyle w:val="paragraph"/>
        <w:spacing w:before="0" w:beforeAutospacing="0" w:after="0" w:afterAutospacing="0"/>
        <w:jc w:val="both"/>
        <w:textAlignment w:val="baseline"/>
        <w:rPr>
          <w:rFonts w:ascii="Arial" w:hAnsi="Arial" w:cs="Arial"/>
          <w:color w:val="FF0000"/>
        </w:rPr>
      </w:pPr>
      <w:r w:rsidRPr="007140DB">
        <w:rPr>
          <w:rFonts w:ascii="Arial" w:hAnsi="Arial" w:cs="Arial"/>
          <w:color w:val="FF0000"/>
        </w:rPr>
        <w:t xml:space="preserve"> </w:t>
      </w:r>
    </w:p>
    <w:p w:rsidR="00B83381" w:rsidRPr="007140DB" w:rsidRDefault="00B83381" w:rsidP="00B83381">
      <w:pPr>
        <w:pStyle w:val="paragraph"/>
        <w:spacing w:before="0" w:beforeAutospacing="0" w:after="0" w:afterAutospacing="0"/>
        <w:jc w:val="both"/>
        <w:textAlignment w:val="baseline"/>
        <w:rPr>
          <w:rFonts w:ascii="Arial" w:hAnsi="Arial" w:cs="Arial"/>
          <w:color w:val="FF0000"/>
        </w:rPr>
      </w:pPr>
    </w:p>
    <w:p w:rsidR="00B83381" w:rsidRPr="007140DB" w:rsidRDefault="00B83381" w:rsidP="00B83381">
      <w:pPr>
        <w:pStyle w:val="paragraph"/>
        <w:spacing w:before="0" w:beforeAutospacing="0" w:after="0" w:afterAutospacing="0"/>
        <w:jc w:val="both"/>
        <w:textAlignment w:val="baseline"/>
        <w:rPr>
          <w:rFonts w:ascii="Arial" w:hAnsi="Arial" w:cs="Arial"/>
          <w:color w:val="FF0000"/>
        </w:rPr>
      </w:pPr>
      <w:r w:rsidRPr="007140DB">
        <w:rPr>
          <w:rFonts w:ascii="Arial" w:hAnsi="Arial" w:cs="Arial"/>
          <w:b/>
          <w:color w:val="FF0000"/>
        </w:rPr>
        <w:t>Palavras-chave:</w:t>
      </w:r>
      <w:r w:rsidRPr="007140DB">
        <w:rPr>
          <w:rFonts w:ascii="Arial" w:hAnsi="Arial" w:cs="Arial"/>
          <w:color w:val="FF0000"/>
        </w:rPr>
        <w:t xml:space="preserve"> Meio </w:t>
      </w:r>
      <w:r w:rsidR="009D26E7" w:rsidRPr="007140DB">
        <w:rPr>
          <w:rFonts w:ascii="Arial" w:hAnsi="Arial" w:cs="Arial"/>
          <w:color w:val="FF0000"/>
        </w:rPr>
        <w:t>A</w:t>
      </w:r>
      <w:r w:rsidRPr="007140DB">
        <w:rPr>
          <w:rFonts w:ascii="Arial" w:hAnsi="Arial" w:cs="Arial"/>
          <w:color w:val="FF0000"/>
        </w:rPr>
        <w:t>mbiente</w:t>
      </w:r>
      <w:r w:rsidR="009D26E7" w:rsidRPr="007140DB">
        <w:rPr>
          <w:rFonts w:ascii="Arial" w:hAnsi="Arial" w:cs="Arial"/>
          <w:color w:val="FF0000"/>
        </w:rPr>
        <w:t>.</w:t>
      </w:r>
      <w:bookmarkStart w:id="1" w:name="_GoBack"/>
      <w:bookmarkEnd w:id="1"/>
      <w:r w:rsidRPr="007140DB">
        <w:rPr>
          <w:rFonts w:ascii="Arial" w:hAnsi="Arial" w:cs="Arial"/>
          <w:color w:val="FF0000"/>
        </w:rPr>
        <w:t xml:space="preserve"> Futebol. </w:t>
      </w:r>
      <w:r w:rsidR="00A7133E" w:rsidRPr="007140DB">
        <w:rPr>
          <w:rFonts w:ascii="Arial" w:hAnsi="Arial" w:cs="Arial"/>
          <w:color w:val="FF0000"/>
        </w:rPr>
        <w:t>Futebol Educacional. Educação Ambiental. Esporte Educacional.</w:t>
      </w:r>
    </w:p>
    <w:p w:rsidR="008C764A" w:rsidRPr="009D26E7" w:rsidRDefault="008C764A" w:rsidP="00B83381">
      <w:pPr>
        <w:spacing w:after="0"/>
        <w:rPr>
          <w:rFonts w:cs="Arial"/>
          <w:color w:val="000000" w:themeColor="text1"/>
        </w:rPr>
      </w:pPr>
    </w:p>
    <w:p w:rsidR="008C764A" w:rsidRPr="009D26E7" w:rsidRDefault="008C764A" w:rsidP="00DD3080">
      <w:pPr>
        <w:spacing w:after="0"/>
        <w:jc w:val="center"/>
        <w:rPr>
          <w:rFonts w:cs="Arial"/>
          <w:color w:val="000000" w:themeColor="text1"/>
        </w:rPr>
      </w:pPr>
    </w:p>
    <w:p w:rsidR="008C764A" w:rsidRPr="009D26E7" w:rsidRDefault="008C764A" w:rsidP="00DD3080">
      <w:pPr>
        <w:spacing w:after="0"/>
        <w:jc w:val="center"/>
        <w:rPr>
          <w:rFonts w:cs="Arial"/>
          <w:color w:val="000000" w:themeColor="text1"/>
        </w:rPr>
      </w:pPr>
    </w:p>
    <w:p w:rsidR="008C764A" w:rsidRPr="009D26E7" w:rsidRDefault="008C764A" w:rsidP="00DD3080">
      <w:pPr>
        <w:spacing w:after="0"/>
        <w:jc w:val="center"/>
        <w:rPr>
          <w:rFonts w:cs="Arial"/>
          <w:color w:val="000000" w:themeColor="text1"/>
        </w:rPr>
      </w:pPr>
    </w:p>
    <w:p w:rsidR="008C764A" w:rsidRPr="009D26E7" w:rsidRDefault="008C764A" w:rsidP="003D18BD">
      <w:pPr>
        <w:spacing w:after="0"/>
        <w:rPr>
          <w:rFonts w:cs="Arial"/>
          <w:color w:val="000000" w:themeColor="text1"/>
        </w:rPr>
      </w:pPr>
    </w:p>
    <w:p w:rsidR="003D18BD" w:rsidRPr="009D26E7" w:rsidRDefault="003D18BD" w:rsidP="003D18BD">
      <w:pPr>
        <w:spacing w:after="0"/>
        <w:rPr>
          <w:rFonts w:cs="Arial"/>
          <w:color w:val="000000" w:themeColor="text1"/>
        </w:rPr>
      </w:pPr>
    </w:p>
    <w:p w:rsidR="00B34A89" w:rsidRPr="009D26E7" w:rsidRDefault="00B34A89" w:rsidP="003D18BD">
      <w:pPr>
        <w:spacing w:after="0"/>
        <w:rPr>
          <w:rFonts w:cs="Arial"/>
          <w:color w:val="000000" w:themeColor="text1"/>
        </w:rPr>
      </w:pPr>
    </w:p>
    <w:p w:rsidR="005F60FC" w:rsidRPr="009D26E7" w:rsidRDefault="005F60FC" w:rsidP="003D18BD">
      <w:pPr>
        <w:spacing w:after="0"/>
        <w:rPr>
          <w:rFonts w:cs="Arial"/>
          <w:color w:val="000000" w:themeColor="text1"/>
        </w:rPr>
      </w:pPr>
    </w:p>
    <w:p w:rsidR="00B34A89" w:rsidRPr="009D26E7" w:rsidRDefault="00B34A89" w:rsidP="003D18BD">
      <w:pPr>
        <w:spacing w:after="0"/>
        <w:rPr>
          <w:rFonts w:cs="Arial"/>
          <w:color w:val="000000" w:themeColor="text1"/>
        </w:rPr>
      </w:pPr>
    </w:p>
    <w:p w:rsidR="00B34A89" w:rsidRPr="009D26E7" w:rsidRDefault="00B34A89" w:rsidP="003D18BD">
      <w:pPr>
        <w:spacing w:after="0"/>
        <w:rPr>
          <w:rFonts w:cs="Arial"/>
          <w:color w:val="000000" w:themeColor="text1"/>
        </w:rPr>
      </w:pPr>
    </w:p>
    <w:p w:rsidR="008C764A" w:rsidRPr="00F32695" w:rsidRDefault="00A7133E" w:rsidP="00B34A89">
      <w:pPr>
        <w:spacing w:after="0" w:line="240" w:lineRule="auto"/>
        <w:jc w:val="center"/>
        <w:rPr>
          <w:rFonts w:cs="Arial"/>
          <w:b/>
          <w:color w:val="000000" w:themeColor="text1"/>
          <w:lang w:val="en-US"/>
        </w:rPr>
      </w:pPr>
      <w:r w:rsidRPr="00F32695">
        <w:rPr>
          <w:rFonts w:cs="Arial"/>
          <w:b/>
          <w:color w:val="000000" w:themeColor="text1"/>
          <w:lang w:val="en-US"/>
        </w:rPr>
        <w:t>ABSTRACT</w:t>
      </w:r>
    </w:p>
    <w:p w:rsidR="008C764A" w:rsidRPr="00F32695" w:rsidRDefault="008C764A" w:rsidP="00B34A89">
      <w:pPr>
        <w:spacing w:after="0" w:line="240" w:lineRule="auto"/>
        <w:jc w:val="center"/>
        <w:rPr>
          <w:rFonts w:cs="Arial"/>
          <w:color w:val="000000" w:themeColor="text1"/>
          <w:lang w:val="en-US"/>
        </w:rPr>
      </w:pPr>
    </w:p>
    <w:p w:rsidR="00B34A89" w:rsidRPr="00F32695" w:rsidRDefault="00B34A89" w:rsidP="00B34A89">
      <w:pPr>
        <w:spacing w:after="0" w:line="240" w:lineRule="auto"/>
        <w:jc w:val="center"/>
        <w:rPr>
          <w:rFonts w:cs="Arial"/>
          <w:color w:val="000000" w:themeColor="text1"/>
          <w:lang w:val="en-US"/>
        </w:rPr>
      </w:pPr>
    </w:p>
    <w:p w:rsidR="00765709" w:rsidRPr="00EF4454" w:rsidRDefault="00A7133E" w:rsidP="00765709">
      <w:pPr>
        <w:spacing w:after="0" w:line="240" w:lineRule="auto"/>
        <w:jc w:val="both"/>
        <w:rPr>
          <w:rFonts w:cs="Arial"/>
          <w:color w:val="000000" w:themeColor="text1"/>
          <w:szCs w:val="24"/>
          <w:lang w:val="en-US"/>
        </w:rPr>
      </w:pPr>
      <w:r w:rsidRPr="00F32695">
        <w:rPr>
          <w:rFonts w:cs="Arial"/>
          <w:color w:val="000000" w:themeColor="text1"/>
          <w:szCs w:val="24"/>
          <w:shd w:val="clear" w:color="auto" w:fill="FFFFFF"/>
          <w:lang w:val="en-US"/>
        </w:rPr>
        <w:t>Sport, in its various for</w:t>
      </w:r>
      <w:r w:rsidR="00765709" w:rsidRPr="008702FA">
        <w:rPr>
          <w:rFonts w:cs="Arial"/>
          <w:color w:val="000000" w:themeColor="text1"/>
          <w:szCs w:val="24"/>
          <w:shd w:val="clear" w:color="auto" w:fill="FFFFFF"/>
          <w:lang w:val="en-US"/>
        </w:rPr>
        <w:t xml:space="preserve">ms, exerts a positive influence on the physical and psycho-social well-being of human beings of all ages. On the other hand, the objective of Environmental Education (EE) is to form </w:t>
      </w:r>
      <w:proofErr w:type="gramStart"/>
      <w:r w:rsidR="00765709" w:rsidRPr="008702FA">
        <w:rPr>
          <w:rFonts w:cs="Arial"/>
          <w:color w:val="000000" w:themeColor="text1"/>
          <w:szCs w:val="24"/>
          <w:shd w:val="clear" w:color="auto" w:fill="FFFFFF"/>
          <w:lang w:val="en-US"/>
        </w:rPr>
        <w:t>individuals  that</w:t>
      </w:r>
      <w:proofErr w:type="gramEnd"/>
      <w:r w:rsidR="00765709" w:rsidRPr="008702FA">
        <w:rPr>
          <w:rFonts w:cs="Arial"/>
          <w:color w:val="000000" w:themeColor="text1"/>
          <w:szCs w:val="24"/>
          <w:shd w:val="clear" w:color="auto" w:fill="FFFFFF"/>
          <w:lang w:val="en-US"/>
        </w:rPr>
        <w:t xml:space="preserve"> are aware of  the environmental problems and that are concerned with the conservation and preservation of natural resources and their </w:t>
      </w:r>
      <w:r w:rsidR="00765709" w:rsidRPr="00EF4454">
        <w:rPr>
          <w:rFonts w:cs="Arial"/>
          <w:color w:val="000000" w:themeColor="text1"/>
          <w:szCs w:val="24"/>
          <w:lang w:val="en-US"/>
        </w:rPr>
        <w:t xml:space="preserve">sustainable use. </w:t>
      </w:r>
      <w:proofErr w:type="gramStart"/>
      <w:r w:rsidR="00765709" w:rsidRPr="00EF4454">
        <w:rPr>
          <w:rFonts w:cs="Arial"/>
          <w:color w:val="000000" w:themeColor="text1"/>
          <w:szCs w:val="24"/>
          <w:lang w:val="en-US"/>
        </w:rPr>
        <w:t xml:space="preserve">EE </w:t>
      </w:r>
      <w:r w:rsidR="00765709" w:rsidRPr="008702FA">
        <w:rPr>
          <w:rFonts w:cs="Arial"/>
          <w:color w:val="000000" w:themeColor="text1"/>
          <w:szCs w:val="24"/>
          <w:shd w:val="clear" w:color="auto" w:fill="FFFFFF"/>
          <w:lang w:val="en-US"/>
        </w:rPr>
        <w:t xml:space="preserve"> is</w:t>
      </w:r>
      <w:proofErr w:type="gramEnd"/>
      <w:r w:rsidR="00765709" w:rsidRPr="008702FA">
        <w:rPr>
          <w:rFonts w:cs="Arial"/>
          <w:color w:val="000000" w:themeColor="text1"/>
          <w:szCs w:val="24"/>
          <w:shd w:val="clear" w:color="auto" w:fill="FFFFFF"/>
          <w:lang w:val="en-US"/>
        </w:rPr>
        <w:t xml:space="preserve"> thought to be developed as an integrated, continuous and permanent educational practice within a transversal and interdisciplinary approach. Thus, </w:t>
      </w:r>
      <w:r w:rsidR="00765709" w:rsidRPr="00EF4454">
        <w:rPr>
          <w:rFonts w:cs="Arial"/>
          <w:color w:val="000000" w:themeColor="text1"/>
          <w:szCs w:val="24"/>
          <w:lang w:val="en-US"/>
        </w:rPr>
        <w:t xml:space="preserve">the objective of this study was to evaluate the influence of Educational Soccer on the </w:t>
      </w:r>
      <w:proofErr w:type="spellStart"/>
      <w:r w:rsidR="00765709" w:rsidRPr="00EF4454">
        <w:rPr>
          <w:rFonts w:cs="Arial"/>
          <w:color w:val="000000" w:themeColor="text1"/>
          <w:szCs w:val="24"/>
          <w:lang w:val="en-US"/>
        </w:rPr>
        <w:t>socioenvironmental</w:t>
      </w:r>
      <w:proofErr w:type="spellEnd"/>
      <w:r w:rsidR="00765709" w:rsidRPr="00EF4454">
        <w:rPr>
          <w:rFonts w:cs="Arial"/>
          <w:color w:val="000000" w:themeColor="text1"/>
          <w:szCs w:val="24"/>
          <w:lang w:val="en-US"/>
        </w:rPr>
        <w:t xml:space="preserve"> behavior of 14 children and adolescents, aged 9 to 16 years, enrolled </w:t>
      </w:r>
      <w:proofErr w:type="gramStart"/>
      <w:r w:rsidR="00765709" w:rsidRPr="00EF4454">
        <w:rPr>
          <w:rFonts w:cs="Arial"/>
          <w:color w:val="000000" w:themeColor="text1"/>
          <w:szCs w:val="24"/>
          <w:lang w:val="en-US"/>
        </w:rPr>
        <w:t>in  an</w:t>
      </w:r>
      <w:proofErr w:type="gramEnd"/>
      <w:r w:rsidR="00765709" w:rsidRPr="00EF4454">
        <w:rPr>
          <w:rFonts w:cs="Arial"/>
          <w:color w:val="000000" w:themeColor="text1"/>
          <w:szCs w:val="24"/>
          <w:lang w:val="en-US"/>
        </w:rPr>
        <w:t xml:space="preserve"> Educational Soccer course at the </w:t>
      </w:r>
      <w:r w:rsidR="00765709" w:rsidRPr="008702FA">
        <w:rPr>
          <w:rFonts w:cs="Arial"/>
          <w:color w:val="000000" w:themeColor="text1"/>
          <w:szCs w:val="24"/>
          <w:lang w:val="en-US"/>
        </w:rPr>
        <w:t xml:space="preserve">Centro de </w:t>
      </w:r>
      <w:proofErr w:type="spellStart"/>
      <w:r w:rsidR="00765709" w:rsidRPr="008702FA">
        <w:rPr>
          <w:rFonts w:cs="Arial"/>
          <w:color w:val="000000" w:themeColor="text1"/>
          <w:szCs w:val="24"/>
          <w:lang w:val="en-US"/>
        </w:rPr>
        <w:t>Referência</w:t>
      </w:r>
      <w:proofErr w:type="spellEnd"/>
      <w:r w:rsidR="00765709" w:rsidRPr="008702FA">
        <w:rPr>
          <w:rFonts w:cs="Arial"/>
          <w:color w:val="000000" w:themeColor="text1"/>
          <w:szCs w:val="24"/>
          <w:lang w:val="en-US"/>
        </w:rPr>
        <w:t xml:space="preserve"> </w:t>
      </w:r>
      <w:proofErr w:type="spellStart"/>
      <w:r w:rsidR="00765709" w:rsidRPr="008702FA">
        <w:rPr>
          <w:rFonts w:cs="Arial"/>
          <w:color w:val="000000" w:themeColor="text1"/>
          <w:szCs w:val="24"/>
          <w:lang w:val="en-US"/>
        </w:rPr>
        <w:t>em</w:t>
      </w:r>
      <w:proofErr w:type="spellEnd"/>
      <w:r w:rsidR="00765709" w:rsidRPr="008702FA">
        <w:rPr>
          <w:rFonts w:cs="Arial"/>
          <w:color w:val="000000" w:themeColor="text1"/>
          <w:szCs w:val="24"/>
          <w:lang w:val="en-US"/>
        </w:rPr>
        <w:t xml:space="preserve"> </w:t>
      </w:r>
      <w:proofErr w:type="spellStart"/>
      <w:r w:rsidR="00765709" w:rsidRPr="008702FA">
        <w:rPr>
          <w:rFonts w:cs="Arial"/>
          <w:color w:val="000000" w:themeColor="text1"/>
          <w:szCs w:val="24"/>
          <w:lang w:val="en-US"/>
        </w:rPr>
        <w:t>Esporte</w:t>
      </w:r>
      <w:proofErr w:type="spellEnd"/>
      <w:r w:rsidR="00765709" w:rsidRPr="008702FA">
        <w:rPr>
          <w:rFonts w:cs="Arial"/>
          <w:color w:val="000000" w:themeColor="text1"/>
          <w:szCs w:val="24"/>
          <w:lang w:val="en-US"/>
        </w:rPr>
        <w:t xml:space="preserve"> </w:t>
      </w:r>
      <w:proofErr w:type="spellStart"/>
      <w:r w:rsidR="00765709" w:rsidRPr="008702FA">
        <w:rPr>
          <w:rFonts w:cs="Arial"/>
          <w:color w:val="000000" w:themeColor="text1"/>
          <w:szCs w:val="24"/>
          <w:lang w:val="en-US"/>
        </w:rPr>
        <w:t>Educacional</w:t>
      </w:r>
      <w:proofErr w:type="spellEnd"/>
      <w:r w:rsidR="00765709" w:rsidRPr="008702FA">
        <w:rPr>
          <w:rFonts w:cs="Arial"/>
          <w:color w:val="000000" w:themeColor="text1"/>
          <w:szCs w:val="24"/>
          <w:lang w:val="en-US"/>
        </w:rPr>
        <w:t xml:space="preserve"> do </w:t>
      </w:r>
      <w:proofErr w:type="spellStart"/>
      <w:r w:rsidR="00765709" w:rsidRPr="008702FA">
        <w:rPr>
          <w:rFonts w:cs="Arial"/>
          <w:color w:val="000000" w:themeColor="text1"/>
          <w:szCs w:val="24"/>
          <w:lang w:val="en-US"/>
        </w:rPr>
        <w:t>Recôncavo</w:t>
      </w:r>
      <w:proofErr w:type="spellEnd"/>
      <w:r w:rsidR="00765709" w:rsidRPr="008702FA">
        <w:rPr>
          <w:rFonts w:cs="Arial"/>
          <w:color w:val="000000" w:themeColor="text1"/>
          <w:szCs w:val="24"/>
          <w:lang w:val="en-US"/>
        </w:rPr>
        <w:t xml:space="preserve"> </w:t>
      </w:r>
      <w:proofErr w:type="spellStart"/>
      <w:r w:rsidR="00765709" w:rsidRPr="008702FA">
        <w:rPr>
          <w:rFonts w:cs="Arial"/>
          <w:color w:val="000000" w:themeColor="text1"/>
          <w:szCs w:val="24"/>
          <w:lang w:val="en-US"/>
        </w:rPr>
        <w:t>da</w:t>
      </w:r>
      <w:proofErr w:type="spellEnd"/>
      <w:r w:rsidR="00765709" w:rsidRPr="008702FA">
        <w:rPr>
          <w:rFonts w:cs="Arial"/>
          <w:color w:val="000000" w:themeColor="text1"/>
          <w:szCs w:val="24"/>
          <w:lang w:val="en-US"/>
        </w:rPr>
        <w:t xml:space="preserve"> Bahia (CRER-BA)</w:t>
      </w:r>
      <w:r w:rsidR="00765709" w:rsidRPr="00EF4454">
        <w:rPr>
          <w:rFonts w:cs="Arial"/>
          <w:color w:val="000000" w:themeColor="text1"/>
          <w:szCs w:val="24"/>
          <w:lang w:val="en-US"/>
        </w:rPr>
        <w:t>, in order to propose a methodology that combines Educational Soccer and Environmental Education.</w:t>
      </w:r>
      <w:r w:rsidR="00765709" w:rsidRPr="00EF4454" w:rsidDel="00613CA7">
        <w:rPr>
          <w:rFonts w:cs="Arial"/>
          <w:color w:val="000000" w:themeColor="text1"/>
          <w:szCs w:val="24"/>
          <w:lang w:val="en-US"/>
        </w:rPr>
        <w:t xml:space="preserve"> </w:t>
      </w:r>
      <w:r w:rsidR="00765709" w:rsidRPr="00EF4454">
        <w:rPr>
          <w:rFonts w:cs="Arial"/>
          <w:color w:val="000000" w:themeColor="text1"/>
          <w:szCs w:val="24"/>
          <w:lang w:val="en-US"/>
        </w:rPr>
        <w:t xml:space="preserve"> Focus group strategies were applied during the semi structured interviews consisting of a question script divided in four axes: 1. environmental characterization; 2. environmental resources; 3</w:t>
      </w:r>
      <w:proofErr w:type="gramStart"/>
      <w:r w:rsidR="00765709" w:rsidRPr="00EF4454">
        <w:rPr>
          <w:rFonts w:cs="Arial"/>
          <w:color w:val="000000" w:themeColor="text1"/>
          <w:szCs w:val="24"/>
          <w:lang w:val="en-US"/>
        </w:rPr>
        <w:t xml:space="preserve">.  </w:t>
      </w:r>
      <w:proofErr w:type="spellStart"/>
      <w:r w:rsidR="00765709" w:rsidRPr="008702FA">
        <w:rPr>
          <w:rFonts w:cs="Arial"/>
          <w:color w:val="000000" w:themeColor="text1"/>
          <w:szCs w:val="24"/>
        </w:rPr>
        <w:t>environmental</w:t>
      </w:r>
      <w:proofErr w:type="spellEnd"/>
      <w:proofErr w:type="gramEnd"/>
      <w:r w:rsidR="00765709" w:rsidRPr="008702FA">
        <w:rPr>
          <w:rFonts w:cs="Arial"/>
          <w:color w:val="000000" w:themeColor="text1"/>
          <w:szCs w:val="24"/>
        </w:rPr>
        <w:t xml:space="preserve"> </w:t>
      </w:r>
      <w:proofErr w:type="spellStart"/>
      <w:r w:rsidR="00765709" w:rsidRPr="008702FA">
        <w:rPr>
          <w:rFonts w:cs="Arial"/>
          <w:color w:val="000000" w:themeColor="text1"/>
          <w:szCs w:val="24"/>
        </w:rPr>
        <w:t>education</w:t>
      </w:r>
      <w:proofErr w:type="spellEnd"/>
      <w:r w:rsidR="009D26E7">
        <w:rPr>
          <w:rFonts w:cs="Arial"/>
          <w:color w:val="000000" w:themeColor="text1"/>
          <w:szCs w:val="24"/>
        </w:rPr>
        <w:t>,</w:t>
      </w:r>
      <w:r w:rsidR="00765709" w:rsidRPr="008702FA">
        <w:rPr>
          <w:rFonts w:cs="Arial"/>
          <w:color w:val="000000" w:themeColor="text1"/>
          <w:szCs w:val="24"/>
        </w:rPr>
        <w:t xml:space="preserve"> </w:t>
      </w:r>
      <w:proofErr w:type="spellStart"/>
      <w:r w:rsidR="00765709" w:rsidRPr="008702FA">
        <w:rPr>
          <w:rFonts w:cs="Arial"/>
          <w:color w:val="000000" w:themeColor="text1"/>
          <w:szCs w:val="24"/>
        </w:rPr>
        <w:t>and</w:t>
      </w:r>
      <w:proofErr w:type="spellEnd"/>
      <w:r w:rsidR="00765709" w:rsidRPr="008702FA">
        <w:rPr>
          <w:rFonts w:cs="Arial"/>
          <w:color w:val="000000" w:themeColor="text1"/>
          <w:szCs w:val="24"/>
        </w:rPr>
        <w:t xml:space="preserve"> 4. Educational Soccer. </w:t>
      </w:r>
      <w:r w:rsidR="00765709" w:rsidRPr="00EF4454">
        <w:rPr>
          <w:rFonts w:cs="Arial"/>
          <w:color w:val="000000" w:themeColor="text1"/>
          <w:szCs w:val="24"/>
          <w:lang w:val="en-US"/>
        </w:rPr>
        <w:t xml:space="preserve">Students were also requested to make a drawing of their representation of the environment in their lives in up to 1 hour. Two interviews and two drawing sessions were carried out, one in the first month before the Educational Soccer lessons and the second in the fifth month after the lessons. The technique of content analysis proposed by </w:t>
      </w:r>
      <w:proofErr w:type="spellStart"/>
      <w:r w:rsidR="00765709" w:rsidRPr="00EF4454">
        <w:rPr>
          <w:rFonts w:cs="Arial"/>
          <w:color w:val="000000" w:themeColor="text1"/>
          <w:szCs w:val="24"/>
          <w:lang w:val="en-US"/>
        </w:rPr>
        <w:t>Bardin</w:t>
      </w:r>
      <w:proofErr w:type="spellEnd"/>
      <w:r w:rsidR="00765709" w:rsidRPr="00EF4454">
        <w:rPr>
          <w:rFonts w:cs="Arial"/>
          <w:color w:val="000000" w:themeColor="text1"/>
          <w:szCs w:val="24"/>
          <w:lang w:val="en-US"/>
        </w:rPr>
        <w:t xml:space="preserve"> was employed to analyze the interviews, while the social representations obtained from </w:t>
      </w:r>
      <w:proofErr w:type="gramStart"/>
      <w:r w:rsidR="00765709" w:rsidRPr="00EF4454">
        <w:rPr>
          <w:rFonts w:cs="Arial"/>
          <w:color w:val="000000" w:themeColor="text1"/>
          <w:szCs w:val="24"/>
          <w:lang w:val="en-US"/>
        </w:rPr>
        <w:t>the  drawings</w:t>
      </w:r>
      <w:proofErr w:type="gramEnd"/>
      <w:r w:rsidR="00765709" w:rsidRPr="00EF4454">
        <w:rPr>
          <w:rFonts w:cs="Arial"/>
          <w:color w:val="000000" w:themeColor="text1"/>
          <w:szCs w:val="24"/>
          <w:lang w:val="en-US"/>
        </w:rPr>
        <w:t xml:space="preserve"> were categorized into two </w:t>
      </w:r>
      <w:proofErr w:type="spellStart"/>
      <w:r w:rsidR="00765709" w:rsidRPr="00EF4454">
        <w:rPr>
          <w:rFonts w:cs="Arial"/>
          <w:color w:val="000000" w:themeColor="text1"/>
          <w:szCs w:val="24"/>
          <w:lang w:val="en-US"/>
        </w:rPr>
        <w:t>macrocompartiments</w:t>
      </w:r>
      <w:proofErr w:type="spellEnd"/>
      <w:r w:rsidR="00765709" w:rsidRPr="00EF4454">
        <w:rPr>
          <w:rFonts w:cs="Arial"/>
          <w:color w:val="000000" w:themeColor="text1"/>
          <w:szCs w:val="24"/>
          <w:lang w:val="en-US"/>
        </w:rPr>
        <w:t xml:space="preserve"> (classified in means and confidence intervals): 1. abstract or concrete; and b) artificial or natural. The interview results revealed that, after the end of the Educational Soccer lessons application period, the participants demonstrated a better knowledge about the environment concept and its inter-relations. In this same period, the drawings evidenced an increase in the mean and confidence interval</w:t>
      </w:r>
      <w:r w:rsidR="009D26E7" w:rsidRPr="00EF4454">
        <w:rPr>
          <w:rFonts w:cs="Arial"/>
          <w:color w:val="000000" w:themeColor="text1"/>
          <w:szCs w:val="24"/>
          <w:lang w:val="en-US"/>
        </w:rPr>
        <w:t>s</w:t>
      </w:r>
      <w:r w:rsidR="00765709" w:rsidRPr="00EF4454">
        <w:rPr>
          <w:rFonts w:cs="Arial"/>
          <w:color w:val="000000" w:themeColor="text1"/>
          <w:szCs w:val="24"/>
          <w:lang w:val="en-US"/>
        </w:rPr>
        <w:t xml:space="preserve"> of all </w:t>
      </w:r>
      <w:proofErr w:type="spellStart"/>
      <w:r w:rsidR="00765709" w:rsidRPr="00EF4454">
        <w:rPr>
          <w:rFonts w:cs="Arial"/>
          <w:color w:val="000000" w:themeColor="text1"/>
          <w:szCs w:val="24"/>
          <w:lang w:val="en-US"/>
        </w:rPr>
        <w:t>macroelements</w:t>
      </w:r>
      <w:proofErr w:type="spellEnd"/>
      <w:r w:rsidR="00765709" w:rsidRPr="00EF4454">
        <w:rPr>
          <w:rFonts w:cs="Arial"/>
          <w:color w:val="000000" w:themeColor="text1"/>
          <w:szCs w:val="24"/>
          <w:lang w:val="en-US"/>
        </w:rPr>
        <w:t xml:space="preserve">, </w:t>
      </w:r>
      <w:r w:rsidR="00765709" w:rsidRPr="008702FA">
        <w:rPr>
          <w:rFonts w:cs="Arial"/>
          <w:color w:val="000000" w:themeColor="text1"/>
          <w:szCs w:val="24"/>
          <w:shd w:val="clear" w:color="auto" w:fill="FFFFFF"/>
          <w:lang w:val="en-US"/>
        </w:rPr>
        <w:t xml:space="preserve">except the abstract, where no significant changes could be detected. However, there was a predominance of concrete </w:t>
      </w:r>
      <w:proofErr w:type="spellStart"/>
      <w:r w:rsidR="00765709" w:rsidRPr="008702FA">
        <w:rPr>
          <w:rFonts w:cs="Arial"/>
          <w:color w:val="000000" w:themeColor="text1"/>
          <w:szCs w:val="24"/>
          <w:shd w:val="clear" w:color="auto" w:fill="FFFFFF"/>
          <w:lang w:val="en-US"/>
        </w:rPr>
        <w:t>macroelements</w:t>
      </w:r>
      <w:proofErr w:type="spellEnd"/>
      <w:r w:rsidR="00765709" w:rsidRPr="008702FA">
        <w:rPr>
          <w:rFonts w:cs="Arial"/>
          <w:color w:val="000000" w:themeColor="text1"/>
          <w:szCs w:val="24"/>
          <w:shd w:val="clear" w:color="auto" w:fill="FFFFFF"/>
          <w:lang w:val="en-US"/>
        </w:rPr>
        <w:t xml:space="preserve"> (mean = 18.7 and confidence interval = 14.0 to 23.5) and natural </w:t>
      </w:r>
      <w:proofErr w:type="spellStart"/>
      <w:r w:rsidR="00765709" w:rsidRPr="008702FA">
        <w:rPr>
          <w:rFonts w:cs="Arial"/>
          <w:color w:val="000000" w:themeColor="text1"/>
          <w:szCs w:val="24"/>
          <w:shd w:val="clear" w:color="auto" w:fill="FFFFFF"/>
          <w:lang w:val="en-US"/>
        </w:rPr>
        <w:t>macroelements</w:t>
      </w:r>
      <w:proofErr w:type="spellEnd"/>
      <w:r w:rsidR="00765709" w:rsidRPr="008702FA">
        <w:rPr>
          <w:rFonts w:cs="Arial"/>
          <w:color w:val="000000" w:themeColor="text1"/>
          <w:szCs w:val="24"/>
          <w:shd w:val="clear" w:color="auto" w:fill="FFFFFF"/>
          <w:lang w:val="en-US"/>
        </w:rPr>
        <w:t xml:space="preserve"> (average = 14.9 and interval = 11</w:t>
      </w:r>
      <w:proofErr w:type="gramStart"/>
      <w:r w:rsidR="00765709" w:rsidRPr="008702FA">
        <w:rPr>
          <w:rFonts w:cs="Arial"/>
          <w:color w:val="000000" w:themeColor="text1"/>
          <w:szCs w:val="24"/>
          <w:shd w:val="clear" w:color="auto" w:fill="FFFFFF"/>
          <w:lang w:val="en-US"/>
        </w:rPr>
        <w:t>,2</w:t>
      </w:r>
      <w:proofErr w:type="gramEnd"/>
      <w:r w:rsidR="00765709" w:rsidRPr="008702FA">
        <w:rPr>
          <w:rFonts w:cs="Arial"/>
          <w:color w:val="000000" w:themeColor="text1"/>
          <w:szCs w:val="24"/>
          <w:shd w:val="clear" w:color="auto" w:fill="FFFFFF"/>
          <w:lang w:val="en-US"/>
        </w:rPr>
        <w:t xml:space="preserve"> to 18.7), suggesting a more integral and holistic perception of the environment after the </w:t>
      </w:r>
      <w:r w:rsidR="00765709" w:rsidRPr="00EF4454">
        <w:rPr>
          <w:rFonts w:cs="Arial"/>
          <w:color w:val="000000" w:themeColor="text1"/>
          <w:szCs w:val="24"/>
          <w:lang w:val="en-US"/>
        </w:rPr>
        <w:t>Educational Soccer lessons. It might be  concluded that Educational Soccer contributed to the expansion of environmental perception of the participating students, and that the analytical tools used demonstrated the evolution from a naturalistic vision to a more integrated and holistic view of the environment that surrounds them.</w:t>
      </w:r>
    </w:p>
    <w:p w:rsidR="009D26E7" w:rsidRPr="00EF4454" w:rsidRDefault="009D26E7" w:rsidP="00765709">
      <w:pPr>
        <w:spacing w:after="0" w:line="240" w:lineRule="auto"/>
        <w:jc w:val="both"/>
        <w:rPr>
          <w:rFonts w:cs="Arial"/>
          <w:color w:val="000000" w:themeColor="text1"/>
          <w:szCs w:val="24"/>
          <w:lang w:val="en-US"/>
        </w:rPr>
      </w:pPr>
    </w:p>
    <w:p w:rsidR="009D26E7" w:rsidRPr="00E41E0E" w:rsidRDefault="009D26E7" w:rsidP="009D26E7">
      <w:pPr>
        <w:pStyle w:val="Pr-formataoHTML"/>
        <w:shd w:val="clear" w:color="auto" w:fill="FFFFFF"/>
        <w:jc w:val="both"/>
        <w:rPr>
          <w:rFonts w:ascii="Arial" w:hAnsi="Arial" w:cs="Arial"/>
          <w:color w:val="000000" w:themeColor="text1"/>
          <w:lang w:val="en-US"/>
        </w:rPr>
      </w:pPr>
      <w:r w:rsidRPr="00E41E0E">
        <w:rPr>
          <w:rFonts w:ascii="Arial" w:hAnsi="Arial" w:cs="Arial"/>
          <w:b/>
          <w:color w:val="000000" w:themeColor="text1"/>
          <w:sz w:val="24"/>
          <w:szCs w:val="24"/>
          <w:lang w:val="en-US"/>
        </w:rPr>
        <w:t>Key-words</w:t>
      </w:r>
      <w:r w:rsidRPr="00E41E0E">
        <w:rPr>
          <w:rFonts w:ascii="Arial" w:hAnsi="Arial" w:cs="Arial"/>
          <w:color w:val="000000" w:themeColor="text1"/>
          <w:sz w:val="24"/>
          <w:szCs w:val="24"/>
          <w:lang w:val="en-US"/>
        </w:rPr>
        <w:t>: Environment; Soccer; Educational Football; Environme</w:t>
      </w:r>
      <w:r>
        <w:rPr>
          <w:rFonts w:ascii="Arial" w:hAnsi="Arial" w:cs="Arial"/>
          <w:color w:val="000000" w:themeColor="text1"/>
          <w:sz w:val="24"/>
          <w:szCs w:val="24"/>
          <w:lang w:val="en-US"/>
        </w:rPr>
        <w:t>n</w:t>
      </w:r>
      <w:r w:rsidRPr="00E41E0E">
        <w:rPr>
          <w:rFonts w:ascii="Arial" w:hAnsi="Arial" w:cs="Arial"/>
          <w:color w:val="000000" w:themeColor="text1"/>
          <w:sz w:val="24"/>
          <w:szCs w:val="24"/>
          <w:lang w:val="en-US"/>
        </w:rPr>
        <w:t>tal Education; Educational Sport.</w:t>
      </w:r>
    </w:p>
    <w:p w:rsidR="009D26E7" w:rsidRPr="008702FA" w:rsidRDefault="009D26E7" w:rsidP="00765709">
      <w:pPr>
        <w:spacing w:after="0" w:line="240" w:lineRule="auto"/>
        <w:jc w:val="both"/>
        <w:rPr>
          <w:rFonts w:cs="Arial"/>
          <w:color w:val="000000" w:themeColor="text1"/>
          <w:szCs w:val="24"/>
          <w:shd w:val="clear" w:color="auto" w:fill="FFFFFF"/>
          <w:lang w:val="en-US"/>
        </w:rPr>
      </w:pPr>
    </w:p>
    <w:p w:rsidR="008C764A" w:rsidRPr="00E41E0E" w:rsidRDefault="008C764A" w:rsidP="00B34A89">
      <w:pPr>
        <w:spacing w:after="0"/>
        <w:rPr>
          <w:rFonts w:cs="Arial"/>
          <w:color w:val="000000" w:themeColor="text1"/>
          <w:lang w:val="en-US"/>
        </w:rPr>
      </w:pPr>
    </w:p>
    <w:p w:rsidR="008C764A" w:rsidRPr="00E41E0E" w:rsidRDefault="008C764A" w:rsidP="00DD3080">
      <w:pPr>
        <w:spacing w:after="0"/>
        <w:jc w:val="center"/>
        <w:rPr>
          <w:rFonts w:cs="Arial"/>
          <w:color w:val="000000" w:themeColor="text1"/>
          <w:lang w:val="en-US"/>
        </w:rPr>
      </w:pPr>
    </w:p>
    <w:p w:rsidR="008C764A" w:rsidRPr="00E41E0E" w:rsidRDefault="008C764A" w:rsidP="00DD3080">
      <w:pPr>
        <w:spacing w:after="0"/>
        <w:jc w:val="center"/>
        <w:rPr>
          <w:rFonts w:cs="Arial"/>
          <w:color w:val="000000" w:themeColor="text1"/>
          <w:lang w:val="en-US"/>
        </w:rPr>
      </w:pPr>
    </w:p>
    <w:p w:rsidR="008C764A" w:rsidRPr="00E41E0E" w:rsidRDefault="008C764A" w:rsidP="00DD3080">
      <w:pPr>
        <w:spacing w:after="0"/>
        <w:jc w:val="center"/>
        <w:rPr>
          <w:rFonts w:cs="Arial"/>
          <w:color w:val="000000" w:themeColor="text1"/>
          <w:lang w:val="en-US"/>
        </w:rPr>
      </w:pPr>
    </w:p>
    <w:p w:rsidR="008C764A" w:rsidRPr="00E41E0E" w:rsidRDefault="008C764A" w:rsidP="00DD3080">
      <w:pPr>
        <w:spacing w:after="0"/>
        <w:jc w:val="center"/>
        <w:rPr>
          <w:rFonts w:cs="Arial"/>
          <w:color w:val="000000" w:themeColor="text1"/>
          <w:lang w:val="en-US"/>
        </w:rPr>
      </w:pPr>
    </w:p>
    <w:p w:rsidR="008C764A" w:rsidRPr="00E41E0E" w:rsidRDefault="008C764A" w:rsidP="00DD3080">
      <w:pPr>
        <w:spacing w:after="0"/>
        <w:jc w:val="center"/>
        <w:rPr>
          <w:rFonts w:cs="Arial"/>
          <w:color w:val="000000" w:themeColor="text1"/>
          <w:lang w:val="en-US"/>
        </w:rPr>
      </w:pPr>
    </w:p>
    <w:p w:rsidR="003011B6" w:rsidRPr="00E41E0E" w:rsidRDefault="003011B6" w:rsidP="00B34A89">
      <w:pPr>
        <w:spacing w:after="0"/>
        <w:rPr>
          <w:rFonts w:cs="Arial"/>
          <w:color w:val="000000" w:themeColor="text1"/>
          <w:lang w:val="en-US"/>
        </w:rPr>
      </w:pPr>
    </w:p>
    <w:p w:rsidR="00B34A89" w:rsidRPr="00E41E0E" w:rsidRDefault="00B34A89" w:rsidP="00B34A89">
      <w:pPr>
        <w:spacing w:after="0"/>
        <w:rPr>
          <w:rFonts w:cs="Arial"/>
          <w:color w:val="000000" w:themeColor="text1"/>
          <w:lang w:val="en-US"/>
        </w:rPr>
      </w:pPr>
    </w:p>
    <w:p w:rsidR="009E336E" w:rsidRPr="00E41E0E" w:rsidRDefault="009E336E" w:rsidP="00DD3080">
      <w:pPr>
        <w:spacing w:after="0"/>
        <w:jc w:val="center"/>
        <w:rPr>
          <w:rFonts w:cs="Arial"/>
          <w:color w:val="000000" w:themeColor="text1"/>
          <w:lang w:val="en-US"/>
        </w:rPr>
      </w:pPr>
    </w:p>
    <w:p w:rsidR="008C764A" w:rsidRPr="00E41E0E" w:rsidRDefault="008C764A" w:rsidP="00DD3080">
      <w:pPr>
        <w:spacing w:after="0"/>
        <w:jc w:val="center"/>
        <w:rPr>
          <w:rFonts w:cs="Arial"/>
          <w:b/>
          <w:color w:val="000000" w:themeColor="text1"/>
        </w:rPr>
      </w:pPr>
      <w:r w:rsidRPr="00E41E0E">
        <w:rPr>
          <w:rFonts w:cs="Arial"/>
          <w:b/>
          <w:color w:val="000000" w:themeColor="text1"/>
        </w:rPr>
        <w:t>LISTA DE FIGURAS</w:t>
      </w:r>
    </w:p>
    <w:p w:rsidR="008C764A" w:rsidRPr="00E41E0E" w:rsidRDefault="008C764A" w:rsidP="00DD3080">
      <w:pPr>
        <w:spacing w:after="0"/>
        <w:jc w:val="center"/>
        <w:rPr>
          <w:rFonts w:cs="Arial"/>
          <w:color w:val="000000" w:themeColor="text1"/>
        </w:rPr>
      </w:pPr>
    </w:p>
    <w:p w:rsidR="003D18BD" w:rsidRPr="00E41E0E" w:rsidRDefault="003D18BD" w:rsidP="00DD3080">
      <w:pPr>
        <w:spacing w:after="0"/>
        <w:jc w:val="center"/>
        <w:rPr>
          <w:rFonts w:cs="Arial"/>
          <w:color w:val="000000" w:themeColor="text1"/>
        </w:rPr>
      </w:pPr>
    </w:p>
    <w:p w:rsidR="00B6174D" w:rsidRPr="00E41E0E" w:rsidRDefault="00B6174D" w:rsidP="00B6174D">
      <w:pPr>
        <w:tabs>
          <w:tab w:val="right" w:leader="dot" w:pos="8505"/>
        </w:tabs>
        <w:spacing w:after="0" w:line="240" w:lineRule="auto"/>
        <w:ind w:right="566"/>
        <w:jc w:val="both"/>
        <w:rPr>
          <w:rFonts w:cs="Arial"/>
          <w:color w:val="000000" w:themeColor="text1"/>
          <w:szCs w:val="24"/>
        </w:rPr>
      </w:pPr>
      <w:r w:rsidRPr="00E41E0E">
        <w:rPr>
          <w:rFonts w:cs="Arial"/>
          <w:b/>
          <w:color w:val="000000" w:themeColor="text1"/>
          <w:szCs w:val="24"/>
        </w:rPr>
        <w:t>Figura 1 –</w:t>
      </w:r>
      <w:r w:rsidRPr="00E41E0E">
        <w:rPr>
          <w:rFonts w:cs="Arial"/>
          <w:color w:val="000000" w:themeColor="text1"/>
          <w:szCs w:val="24"/>
        </w:rPr>
        <w:t xml:space="preserve"> Comparação, média e intervalo de confiança dos macroelementos encontrados em cada macrocompartimento na primeira e segunda coleta</w:t>
      </w:r>
      <w:r w:rsidRPr="00E41E0E">
        <w:rPr>
          <w:rFonts w:cs="Arial"/>
          <w:color w:val="000000" w:themeColor="text1"/>
          <w:szCs w:val="24"/>
        </w:rPr>
        <w:tab/>
      </w:r>
      <w:proofErr w:type="gramStart"/>
      <w:r w:rsidRPr="00E41E0E">
        <w:rPr>
          <w:rFonts w:cs="Arial"/>
          <w:color w:val="000000" w:themeColor="text1"/>
          <w:szCs w:val="24"/>
        </w:rPr>
        <w:t>6</w:t>
      </w:r>
      <w:r w:rsidR="00A75EAF" w:rsidRPr="00E41E0E">
        <w:rPr>
          <w:rFonts w:cs="Arial"/>
          <w:color w:val="000000" w:themeColor="text1"/>
          <w:szCs w:val="24"/>
        </w:rPr>
        <w:t>8</w:t>
      </w:r>
      <w:proofErr w:type="gramEnd"/>
    </w:p>
    <w:p w:rsidR="00B6174D" w:rsidRPr="00E41E0E" w:rsidRDefault="00B6174D" w:rsidP="00DD3080">
      <w:pPr>
        <w:tabs>
          <w:tab w:val="right" w:leader="dot" w:pos="8505"/>
        </w:tabs>
        <w:spacing w:after="0" w:line="240" w:lineRule="auto"/>
        <w:ind w:right="566"/>
        <w:jc w:val="both"/>
        <w:rPr>
          <w:rFonts w:cs="Arial"/>
          <w:color w:val="000000" w:themeColor="text1"/>
          <w:szCs w:val="24"/>
        </w:rPr>
      </w:pPr>
    </w:p>
    <w:p w:rsidR="008C764A" w:rsidRPr="00E41E0E" w:rsidRDefault="008C764A" w:rsidP="00DD3080">
      <w:pPr>
        <w:pStyle w:val="PargrafodaLista"/>
        <w:ind w:left="0"/>
        <w:rPr>
          <w:rFonts w:cs="Arial"/>
          <w:color w:val="000000" w:themeColor="text1"/>
          <w:szCs w:val="24"/>
        </w:rPr>
      </w:pPr>
    </w:p>
    <w:p w:rsidR="008C764A" w:rsidRPr="00E41E0E" w:rsidRDefault="008C764A" w:rsidP="00DD3080">
      <w:pPr>
        <w:spacing w:after="0"/>
        <w:jc w:val="both"/>
        <w:rPr>
          <w:rFonts w:cs="Arial"/>
          <w:color w:val="000000" w:themeColor="text1"/>
        </w:rPr>
      </w:pPr>
    </w:p>
    <w:p w:rsidR="00F5336F" w:rsidRPr="00E41E0E" w:rsidRDefault="00F5336F" w:rsidP="00DD3080">
      <w:pPr>
        <w:spacing w:after="0"/>
        <w:jc w:val="both"/>
        <w:rPr>
          <w:rFonts w:cs="Arial"/>
          <w:color w:val="000000" w:themeColor="text1"/>
        </w:rPr>
      </w:pPr>
    </w:p>
    <w:p w:rsidR="00F5336F" w:rsidRPr="00E41E0E" w:rsidRDefault="00F5336F" w:rsidP="00DD3080">
      <w:pPr>
        <w:spacing w:after="0"/>
        <w:jc w:val="both"/>
        <w:rPr>
          <w:rFonts w:cs="Arial"/>
          <w:color w:val="000000" w:themeColor="text1"/>
        </w:rPr>
      </w:pPr>
    </w:p>
    <w:p w:rsidR="00F5336F" w:rsidRPr="00E41E0E" w:rsidRDefault="00F5336F" w:rsidP="00DD3080">
      <w:pPr>
        <w:spacing w:after="0"/>
        <w:jc w:val="both"/>
        <w:rPr>
          <w:rFonts w:cs="Arial"/>
          <w:color w:val="000000" w:themeColor="text1"/>
        </w:rPr>
      </w:pPr>
    </w:p>
    <w:p w:rsidR="00F5336F" w:rsidRPr="00E41E0E" w:rsidRDefault="00F5336F" w:rsidP="00DD3080">
      <w:pPr>
        <w:spacing w:after="0"/>
        <w:jc w:val="both"/>
        <w:rPr>
          <w:rFonts w:cs="Arial"/>
          <w:color w:val="000000" w:themeColor="text1"/>
        </w:rPr>
      </w:pPr>
    </w:p>
    <w:p w:rsidR="00F5336F" w:rsidRPr="00E41E0E" w:rsidRDefault="00F5336F" w:rsidP="00DD3080">
      <w:pPr>
        <w:spacing w:after="0"/>
        <w:jc w:val="both"/>
        <w:rPr>
          <w:rFonts w:cs="Arial"/>
          <w:color w:val="000000" w:themeColor="text1"/>
        </w:rPr>
      </w:pPr>
    </w:p>
    <w:p w:rsidR="00F5336F" w:rsidRPr="00E41E0E" w:rsidRDefault="00F5336F" w:rsidP="00DD3080">
      <w:pPr>
        <w:spacing w:after="0"/>
        <w:jc w:val="both"/>
        <w:rPr>
          <w:rFonts w:cs="Arial"/>
          <w:color w:val="000000" w:themeColor="text1"/>
        </w:rPr>
      </w:pPr>
    </w:p>
    <w:p w:rsidR="00F5336F" w:rsidRPr="00E41E0E" w:rsidRDefault="00F5336F" w:rsidP="00DD3080">
      <w:pPr>
        <w:spacing w:after="0"/>
        <w:jc w:val="both"/>
        <w:rPr>
          <w:rFonts w:cs="Arial"/>
          <w:color w:val="000000" w:themeColor="text1"/>
        </w:rPr>
      </w:pPr>
    </w:p>
    <w:p w:rsidR="00F5336F" w:rsidRPr="00E41E0E" w:rsidRDefault="00F5336F" w:rsidP="00DD3080">
      <w:pPr>
        <w:spacing w:after="0"/>
        <w:jc w:val="both"/>
        <w:rPr>
          <w:rFonts w:cs="Arial"/>
          <w:color w:val="000000" w:themeColor="text1"/>
        </w:rPr>
      </w:pPr>
    </w:p>
    <w:p w:rsidR="00F5336F" w:rsidRPr="00E41E0E" w:rsidRDefault="00F5336F" w:rsidP="00DD3080">
      <w:pPr>
        <w:spacing w:after="0"/>
        <w:jc w:val="both"/>
        <w:rPr>
          <w:rFonts w:cs="Arial"/>
          <w:color w:val="000000" w:themeColor="text1"/>
        </w:rPr>
      </w:pPr>
    </w:p>
    <w:p w:rsidR="00F5336F" w:rsidRPr="00E41E0E" w:rsidRDefault="00F5336F" w:rsidP="00DD3080">
      <w:pPr>
        <w:spacing w:after="0"/>
        <w:jc w:val="both"/>
        <w:rPr>
          <w:rFonts w:cs="Arial"/>
          <w:color w:val="000000" w:themeColor="text1"/>
        </w:rPr>
      </w:pPr>
    </w:p>
    <w:p w:rsidR="00F5336F" w:rsidRPr="00E41E0E" w:rsidRDefault="00F5336F" w:rsidP="00DD3080">
      <w:pPr>
        <w:spacing w:after="0"/>
        <w:jc w:val="both"/>
        <w:rPr>
          <w:rFonts w:cs="Arial"/>
          <w:color w:val="000000" w:themeColor="text1"/>
        </w:rPr>
      </w:pPr>
    </w:p>
    <w:p w:rsidR="00F5336F" w:rsidRPr="00E41E0E" w:rsidRDefault="00F5336F" w:rsidP="00DD3080">
      <w:pPr>
        <w:spacing w:after="0"/>
        <w:jc w:val="both"/>
        <w:rPr>
          <w:rFonts w:cs="Arial"/>
          <w:color w:val="000000" w:themeColor="text1"/>
        </w:rPr>
      </w:pPr>
    </w:p>
    <w:p w:rsidR="003011B6" w:rsidRPr="00E41E0E" w:rsidRDefault="003011B6" w:rsidP="00DD3080">
      <w:pPr>
        <w:spacing w:after="0"/>
        <w:jc w:val="both"/>
        <w:rPr>
          <w:rFonts w:cs="Arial"/>
          <w:color w:val="000000" w:themeColor="text1"/>
        </w:rPr>
      </w:pPr>
    </w:p>
    <w:p w:rsidR="003011B6" w:rsidRPr="00E41E0E" w:rsidRDefault="003011B6" w:rsidP="00DD3080">
      <w:pPr>
        <w:spacing w:after="0"/>
        <w:jc w:val="both"/>
        <w:rPr>
          <w:rFonts w:cs="Arial"/>
          <w:color w:val="000000" w:themeColor="text1"/>
        </w:rPr>
      </w:pPr>
    </w:p>
    <w:p w:rsidR="003011B6" w:rsidRPr="00E41E0E" w:rsidRDefault="003011B6" w:rsidP="00DD3080">
      <w:pPr>
        <w:spacing w:after="0"/>
        <w:jc w:val="both"/>
        <w:rPr>
          <w:rFonts w:cs="Arial"/>
          <w:color w:val="000000" w:themeColor="text1"/>
        </w:rPr>
      </w:pPr>
    </w:p>
    <w:p w:rsidR="003011B6" w:rsidRPr="00E41E0E" w:rsidRDefault="003011B6" w:rsidP="00DD3080">
      <w:pPr>
        <w:spacing w:after="0"/>
        <w:jc w:val="both"/>
        <w:rPr>
          <w:rFonts w:cs="Arial"/>
          <w:color w:val="000000" w:themeColor="text1"/>
        </w:rPr>
      </w:pPr>
    </w:p>
    <w:p w:rsidR="003011B6" w:rsidRPr="00E41E0E" w:rsidRDefault="003011B6" w:rsidP="00DD3080">
      <w:pPr>
        <w:spacing w:after="0"/>
        <w:jc w:val="both"/>
        <w:rPr>
          <w:rFonts w:cs="Arial"/>
          <w:color w:val="000000" w:themeColor="text1"/>
        </w:rPr>
      </w:pPr>
    </w:p>
    <w:p w:rsidR="003011B6" w:rsidRPr="00E41E0E" w:rsidRDefault="003011B6" w:rsidP="00DD3080">
      <w:pPr>
        <w:spacing w:after="0"/>
        <w:jc w:val="both"/>
        <w:rPr>
          <w:rFonts w:cs="Arial"/>
          <w:color w:val="000000" w:themeColor="text1"/>
        </w:rPr>
      </w:pPr>
    </w:p>
    <w:p w:rsidR="003011B6" w:rsidRPr="00E41E0E" w:rsidRDefault="003011B6" w:rsidP="00DD3080">
      <w:pPr>
        <w:spacing w:after="0"/>
        <w:jc w:val="both"/>
        <w:rPr>
          <w:rFonts w:cs="Arial"/>
          <w:color w:val="000000" w:themeColor="text1"/>
        </w:rPr>
      </w:pPr>
    </w:p>
    <w:p w:rsidR="003011B6" w:rsidRPr="00E41E0E" w:rsidRDefault="003011B6" w:rsidP="00DD3080">
      <w:pPr>
        <w:spacing w:after="0"/>
        <w:jc w:val="both"/>
        <w:rPr>
          <w:rFonts w:cs="Arial"/>
          <w:color w:val="000000" w:themeColor="text1"/>
        </w:rPr>
      </w:pPr>
    </w:p>
    <w:p w:rsidR="003011B6" w:rsidRPr="00E41E0E" w:rsidRDefault="003011B6" w:rsidP="00DD3080">
      <w:pPr>
        <w:spacing w:after="0"/>
        <w:jc w:val="both"/>
        <w:rPr>
          <w:rFonts w:cs="Arial"/>
          <w:color w:val="000000" w:themeColor="text1"/>
        </w:rPr>
      </w:pPr>
    </w:p>
    <w:p w:rsidR="003011B6" w:rsidRPr="00E41E0E" w:rsidRDefault="003011B6" w:rsidP="00DD3080">
      <w:pPr>
        <w:spacing w:after="0"/>
        <w:jc w:val="both"/>
        <w:rPr>
          <w:rFonts w:cs="Arial"/>
          <w:color w:val="000000" w:themeColor="text1"/>
        </w:rPr>
      </w:pPr>
    </w:p>
    <w:p w:rsidR="003011B6" w:rsidRPr="00E41E0E" w:rsidRDefault="003011B6" w:rsidP="00DD3080">
      <w:pPr>
        <w:spacing w:after="0"/>
        <w:jc w:val="both"/>
        <w:rPr>
          <w:rFonts w:cs="Arial"/>
          <w:color w:val="000000" w:themeColor="text1"/>
        </w:rPr>
      </w:pPr>
    </w:p>
    <w:p w:rsidR="003011B6" w:rsidRPr="00E41E0E" w:rsidRDefault="003011B6" w:rsidP="00DD3080">
      <w:pPr>
        <w:spacing w:after="0"/>
        <w:jc w:val="both"/>
        <w:rPr>
          <w:rFonts w:cs="Arial"/>
          <w:color w:val="000000" w:themeColor="text1"/>
        </w:rPr>
      </w:pPr>
    </w:p>
    <w:p w:rsidR="003011B6" w:rsidRPr="00E41E0E" w:rsidRDefault="003011B6" w:rsidP="00DD3080">
      <w:pPr>
        <w:spacing w:after="0"/>
        <w:jc w:val="both"/>
        <w:rPr>
          <w:rFonts w:cs="Arial"/>
          <w:color w:val="000000" w:themeColor="text1"/>
        </w:rPr>
      </w:pPr>
    </w:p>
    <w:p w:rsidR="003011B6" w:rsidRPr="00E41E0E" w:rsidRDefault="003011B6" w:rsidP="00DD3080">
      <w:pPr>
        <w:spacing w:after="0"/>
        <w:jc w:val="both"/>
        <w:rPr>
          <w:rFonts w:cs="Arial"/>
          <w:color w:val="000000" w:themeColor="text1"/>
        </w:rPr>
      </w:pPr>
    </w:p>
    <w:p w:rsidR="003011B6" w:rsidRPr="00E41E0E" w:rsidRDefault="003011B6" w:rsidP="00DD3080">
      <w:pPr>
        <w:spacing w:after="0"/>
        <w:jc w:val="both"/>
        <w:rPr>
          <w:rFonts w:cs="Arial"/>
          <w:color w:val="000000" w:themeColor="text1"/>
        </w:rPr>
      </w:pPr>
    </w:p>
    <w:p w:rsidR="00F5336F" w:rsidRPr="00E41E0E" w:rsidRDefault="00F5336F" w:rsidP="00DD3080">
      <w:pPr>
        <w:spacing w:after="0"/>
        <w:jc w:val="both"/>
        <w:rPr>
          <w:rFonts w:cs="Arial"/>
          <w:color w:val="000000" w:themeColor="text1"/>
        </w:rPr>
      </w:pPr>
    </w:p>
    <w:p w:rsidR="00F5336F" w:rsidRPr="00E41E0E" w:rsidRDefault="00F5336F" w:rsidP="00DD3080">
      <w:pPr>
        <w:spacing w:after="0"/>
        <w:jc w:val="both"/>
        <w:rPr>
          <w:rFonts w:cs="Arial"/>
          <w:color w:val="000000" w:themeColor="text1"/>
        </w:rPr>
      </w:pPr>
    </w:p>
    <w:p w:rsidR="003D18BD" w:rsidRPr="00E41E0E" w:rsidRDefault="003D18BD" w:rsidP="00DD3080">
      <w:pPr>
        <w:spacing w:after="0"/>
        <w:jc w:val="both"/>
        <w:rPr>
          <w:rFonts w:cs="Arial"/>
          <w:color w:val="000000" w:themeColor="text1"/>
        </w:rPr>
      </w:pPr>
    </w:p>
    <w:p w:rsidR="00F5336F" w:rsidRPr="00E41E0E" w:rsidRDefault="00F5336F" w:rsidP="00DD3080">
      <w:pPr>
        <w:spacing w:after="0"/>
        <w:jc w:val="both"/>
        <w:rPr>
          <w:rFonts w:cs="Arial"/>
          <w:color w:val="000000" w:themeColor="text1"/>
        </w:rPr>
      </w:pPr>
    </w:p>
    <w:p w:rsidR="00A10574" w:rsidRPr="00E41E0E" w:rsidRDefault="00A10574" w:rsidP="00DD3080">
      <w:pPr>
        <w:spacing w:after="0"/>
        <w:jc w:val="center"/>
        <w:rPr>
          <w:rFonts w:cs="Arial"/>
          <w:b/>
          <w:color w:val="000000" w:themeColor="text1"/>
        </w:rPr>
      </w:pPr>
    </w:p>
    <w:p w:rsidR="00A10574" w:rsidRPr="00E41E0E" w:rsidRDefault="00A10574" w:rsidP="00DD3080">
      <w:pPr>
        <w:spacing w:after="0"/>
        <w:jc w:val="center"/>
        <w:rPr>
          <w:rFonts w:cs="Arial"/>
          <w:b/>
          <w:color w:val="000000" w:themeColor="text1"/>
        </w:rPr>
      </w:pPr>
    </w:p>
    <w:p w:rsidR="00733AC9" w:rsidRPr="00E41E0E" w:rsidRDefault="00733AC9" w:rsidP="00DD3080">
      <w:pPr>
        <w:spacing w:after="0"/>
        <w:jc w:val="center"/>
        <w:rPr>
          <w:rFonts w:cs="Arial"/>
          <w:b/>
          <w:color w:val="000000" w:themeColor="text1"/>
        </w:rPr>
      </w:pPr>
    </w:p>
    <w:p w:rsidR="00733AC9" w:rsidRPr="00E41E0E" w:rsidRDefault="00733AC9" w:rsidP="00DD3080">
      <w:pPr>
        <w:spacing w:after="0"/>
        <w:jc w:val="center"/>
        <w:rPr>
          <w:rFonts w:cs="Arial"/>
          <w:b/>
          <w:color w:val="000000" w:themeColor="text1"/>
        </w:rPr>
      </w:pPr>
    </w:p>
    <w:p w:rsidR="00A10574" w:rsidRPr="00E41E0E" w:rsidRDefault="00A10574" w:rsidP="00DD3080">
      <w:pPr>
        <w:spacing w:after="0"/>
        <w:jc w:val="center"/>
        <w:rPr>
          <w:rFonts w:cs="Arial"/>
          <w:b/>
          <w:color w:val="000000" w:themeColor="text1"/>
        </w:rPr>
      </w:pPr>
    </w:p>
    <w:p w:rsidR="00F5336F" w:rsidRPr="00E41E0E" w:rsidRDefault="00F5336F" w:rsidP="00DD3080">
      <w:pPr>
        <w:spacing w:after="0"/>
        <w:jc w:val="center"/>
        <w:rPr>
          <w:rFonts w:cs="Arial"/>
          <w:b/>
          <w:color w:val="000000" w:themeColor="text1"/>
        </w:rPr>
      </w:pPr>
      <w:r w:rsidRPr="00E41E0E">
        <w:rPr>
          <w:rFonts w:cs="Arial"/>
          <w:b/>
          <w:color w:val="000000" w:themeColor="text1"/>
        </w:rPr>
        <w:t>LISTA DE TABELAS</w:t>
      </w:r>
    </w:p>
    <w:p w:rsidR="00F5336F" w:rsidRPr="00E41E0E" w:rsidRDefault="00F5336F" w:rsidP="00DD3080">
      <w:pPr>
        <w:spacing w:after="0"/>
        <w:jc w:val="center"/>
        <w:rPr>
          <w:rFonts w:cs="Arial"/>
          <w:color w:val="000000" w:themeColor="text1"/>
        </w:rPr>
      </w:pPr>
    </w:p>
    <w:p w:rsidR="003D18BD" w:rsidRPr="00E41E0E" w:rsidRDefault="003D18BD" w:rsidP="00DD3080">
      <w:pPr>
        <w:spacing w:after="0"/>
        <w:jc w:val="center"/>
        <w:rPr>
          <w:rFonts w:cs="Arial"/>
          <w:color w:val="000000" w:themeColor="text1"/>
        </w:rPr>
      </w:pPr>
    </w:p>
    <w:p w:rsidR="00F5336F" w:rsidRPr="00E41E0E" w:rsidRDefault="00F5336F" w:rsidP="00DD3080">
      <w:pPr>
        <w:tabs>
          <w:tab w:val="right" w:leader="dot" w:pos="8505"/>
        </w:tabs>
        <w:spacing w:after="0" w:line="240" w:lineRule="auto"/>
        <w:ind w:right="566"/>
        <w:jc w:val="both"/>
        <w:rPr>
          <w:rFonts w:cs="Arial"/>
          <w:color w:val="000000" w:themeColor="text1"/>
          <w:szCs w:val="24"/>
        </w:rPr>
      </w:pPr>
      <w:r w:rsidRPr="00E41E0E">
        <w:rPr>
          <w:rFonts w:cs="Arial"/>
          <w:b/>
          <w:color w:val="000000" w:themeColor="text1"/>
          <w:szCs w:val="24"/>
        </w:rPr>
        <w:t>Tabela 1 –</w:t>
      </w:r>
      <w:r w:rsidRPr="00E41E0E">
        <w:rPr>
          <w:rFonts w:cs="Arial"/>
          <w:color w:val="000000" w:themeColor="text1"/>
          <w:szCs w:val="24"/>
        </w:rPr>
        <w:t xml:space="preserve"> Perfil das crianças e pré-adolescentes participantes do estudo, Cruz das </w:t>
      </w:r>
      <w:proofErr w:type="spellStart"/>
      <w:r w:rsidRPr="00E41E0E">
        <w:rPr>
          <w:rFonts w:cs="Arial"/>
          <w:color w:val="000000" w:themeColor="text1"/>
          <w:szCs w:val="24"/>
        </w:rPr>
        <w:t>Almas</w:t>
      </w:r>
      <w:r w:rsidR="00B5143C" w:rsidRPr="00E41E0E">
        <w:rPr>
          <w:rFonts w:cs="Arial"/>
          <w:color w:val="000000" w:themeColor="text1"/>
          <w:szCs w:val="24"/>
        </w:rPr>
        <w:t>-Ba</w:t>
      </w:r>
      <w:proofErr w:type="spellEnd"/>
      <w:r w:rsidR="00B5143C" w:rsidRPr="00E41E0E">
        <w:rPr>
          <w:rFonts w:cs="Arial"/>
          <w:color w:val="000000" w:themeColor="text1"/>
          <w:szCs w:val="24"/>
        </w:rPr>
        <w:t>, 2017</w:t>
      </w:r>
      <w:r w:rsidRPr="00E41E0E">
        <w:rPr>
          <w:rFonts w:cs="Arial"/>
          <w:color w:val="000000" w:themeColor="text1"/>
          <w:szCs w:val="24"/>
        </w:rPr>
        <w:tab/>
      </w:r>
      <w:proofErr w:type="gramStart"/>
      <w:r w:rsidR="00733AC9" w:rsidRPr="00E41E0E">
        <w:rPr>
          <w:rFonts w:cs="Arial"/>
          <w:color w:val="000000" w:themeColor="text1"/>
          <w:szCs w:val="24"/>
        </w:rPr>
        <w:t>45</w:t>
      </w:r>
      <w:proofErr w:type="gramEnd"/>
    </w:p>
    <w:p w:rsidR="00B5143C" w:rsidRPr="00E41E0E" w:rsidRDefault="00B5143C" w:rsidP="00DD3080">
      <w:pPr>
        <w:tabs>
          <w:tab w:val="right" w:leader="dot" w:pos="8505"/>
        </w:tabs>
        <w:spacing w:after="0" w:line="240" w:lineRule="auto"/>
        <w:ind w:right="566"/>
        <w:jc w:val="both"/>
        <w:rPr>
          <w:rFonts w:cs="Arial"/>
          <w:color w:val="000000" w:themeColor="text1"/>
          <w:szCs w:val="24"/>
        </w:rPr>
      </w:pPr>
    </w:p>
    <w:p w:rsidR="00B5143C" w:rsidRPr="00E41E0E" w:rsidRDefault="00B5143C" w:rsidP="00DD3080">
      <w:pPr>
        <w:tabs>
          <w:tab w:val="right" w:leader="dot" w:pos="8505"/>
        </w:tabs>
        <w:spacing w:after="0" w:line="240" w:lineRule="auto"/>
        <w:ind w:right="566"/>
        <w:jc w:val="both"/>
        <w:rPr>
          <w:rFonts w:cs="Arial"/>
          <w:color w:val="000000" w:themeColor="text1"/>
          <w:szCs w:val="24"/>
        </w:rPr>
      </w:pPr>
      <w:r w:rsidRPr="00E41E0E">
        <w:rPr>
          <w:rFonts w:cs="Arial"/>
          <w:b/>
          <w:color w:val="000000" w:themeColor="text1"/>
          <w:szCs w:val="24"/>
        </w:rPr>
        <w:t>Tabela 2 –</w:t>
      </w:r>
      <w:r w:rsidRPr="00E41E0E">
        <w:rPr>
          <w:rFonts w:cs="Arial"/>
          <w:color w:val="000000" w:themeColor="text1"/>
          <w:szCs w:val="24"/>
        </w:rPr>
        <w:t xml:space="preserve"> Número de símbolos identificados dentro dos macroelementos identificados e</w:t>
      </w:r>
      <w:r w:rsidR="00851B02">
        <w:rPr>
          <w:rFonts w:cs="Arial"/>
          <w:color w:val="000000" w:themeColor="text1"/>
          <w:szCs w:val="24"/>
        </w:rPr>
        <w:t>m</w:t>
      </w:r>
      <w:r w:rsidRPr="00E41E0E">
        <w:rPr>
          <w:rFonts w:cs="Arial"/>
          <w:color w:val="000000" w:themeColor="text1"/>
          <w:szCs w:val="24"/>
        </w:rPr>
        <w:t xml:space="preserve"> relação ao meio artificial (macrocompartimentos “casa”) nas duas coletas</w:t>
      </w:r>
      <w:r w:rsidRPr="00E41E0E">
        <w:rPr>
          <w:rFonts w:cs="Arial"/>
          <w:color w:val="000000" w:themeColor="text1"/>
          <w:szCs w:val="24"/>
        </w:rPr>
        <w:tab/>
      </w:r>
      <w:r w:rsidR="00A10574" w:rsidRPr="00E41E0E">
        <w:rPr>
          <w:rFonts w:cs="Arial"/>
          <w:color w:val="000000" w:themeColor="text1"/>
          <w:szCs w:val="24"/>
        </w:rPr>
        <w:t>6</w:t>
      </w:r>
      <w:r w:rsidR="00733AC9" w:rsidRPr="00E41E0E">
        <w:rPr>
          <w:rFonts w:cs="Arial"/>
          <w:color w:val="000000" w:themeColor="text1"/>
          <w:szCs w:val="24"/>
        </w:rPr>
        <w:t>2</w:t>
      </w:r>
    </w:p>
    <w:p w:rsidR="00B5143C" w:rsidRPr="00E41E0E" w:rsidRDefault="00B5143C" w:rsidP="00DD3080">
      <w:pPr>
        <w:tabs>
          <w:tab w:val="right" w:leader="dot" w:pos="8505"/>
        </w:tabs>
        <w:spacing w:after="0" w:line="240" w:lineRule="auto"/>
        <w:ind w:right="566"/>
        <w:jc w:val="both"/>
        <w:rPr>
          <w:rFonts w:cs="Arial"/>
          <w:color w:val="000000" w:themeColor="text1"/>
          <w:szCs w:val="24"/>
        </w:rPr>
      </w:pPr>
    </w:p>
    <w:p w:rsidR="00B5143C" w:rsidRPr="00E41E0E" w:rsidRDefault="00B5143C" w:rsidP="00DD3080">
      <w:pPr>
        <w:tabs>
          <w:tab w:val="right" w:leader="dot" w:pos="8505"/>
        </w:tabs>
        <w:spacing w:after="0" w:line="240" w:lineRule="auto"/>
        <w:ind w:right="566"/>
        <w:jc w:val="both"/>
        <w:rPr>
          <w:rFonts w:cs="Arial"/>
          <w:color w:val="000000" w:themeColor="text1"/>
          <w:szCs w:val="24"/>
        </w:rPr>
      </w:pPr>
      <w:r w:rsidRPr="00E41E0E">
        <w:rPr>
          <w:rFonts w:cs="Arial"/>
          <w:b/>
          <w:color w:val="000000" w:themeColor="text1"/>
          <w:szCs w:val="24"/>
        </w:rPr>
        <w:t xml:space="preserve">Tabela 3 </w:t>
      </w:r>
      <w:r w:rsidR="00F57648" w:rsidRPr="00E41E0E">
        <w:rPr>
          <w:rFonts w:cs="Arial"/>
          <w:b/>
          <w:color w:val="000000" w:themeColor="text1"/>
          <w:szCs w:val="24"/>
        </w:rPr>
        <w:t>–</w:t>
      </w:r>
      <w:r w:rsidRPr="00E41E0E">
        <w:rPr>
          <w:rFonts w:cs="Arial"/>
          <w:color w:val="000000" w:themeColor="text1"/>
          <w:szCs w:val="24"/>
        </w:rPr>
        <w:t xml:space="preserve"> </w:t>
      </w:r>
      <w:r w:rsidR="00F57648" w:rsidRPr="00E41E0E">
        <w:rPr>
          <w:rFonts w:cs="Arial"/>
          <w:color w:val="000000" w:themeColor="text1"/>
          <w:szCs w:val="24"/>
        </w:rPr>
        <w:t>Número de macrocompartimentos identificados em relação ao meio artificial (objetos) nas duas coletas</w:t>
      </w:r>
      <w:r w:rsidR="00F57648" w:rsidRPr="00E41E0E">
        <w:rPr>
          <w:rFonts w:cs="Arial"/>
          <w:color w:val="000000" w:themeColor="text1"/>
          <w:szCs w:val="24"/>
        </w:rPr>
        <w:tab/>
      </w:r>
      <w:r w:rsidR="00A10574" w:rsidRPr="00E41E0E">
        <w:rPr>
          <w:rFonts w:cs="Arial"/>
          <w:color w:val="000000" w:themeColor="text1"/>
          <w:szCs w:val="24"/>
        </w:rPr>
        <w:t>6</w:t>
      </w:r>
      <w:r w:rsidR="00733AC9" w:rsidRPr="00E41E0E">
        <w:rPr>
          <w:rFonts w:cs="Arial"/>
          <w:color w:val="000000" w:themeColor="text1"/>
          <w:szCs w:val="24"/>
        </w:rPr>
        <w:t>3</w:t>
      </w:r>
    </w:p>
    <w:p w:rsidR="009E0F83" w:rsidRPr="00E41E0E" w:rsidRDefault="009E0F83" w:rsidP="00DD3080">
      <w:pPr>
        <w:tabs>
          <w:tab w:val="right" w:leader="dot" w:pos="8505"/>
        </w:tabs>
        <w:spacing w:after="0" w:line="240" w:lineRule="auto"/>
        <w:ind w:right="566"/>
        <w:jc w:val="both"/>
        <w:rPr>
          <w:rFonts w:cs="Arial"/>
          <w:color w:val="000000" w:themeColor="text1"/>
          <w:szCs w:val="24"/>
        </w:rPr>
      </w:pPr>
    </w:p>
    <w:p w:rsidR="00F57648" w:rsidRPr="00E41E0E" w:rsidRDefault="00F57648" w:rsidP="00DD3080">
      <w:pPr>
        <w:tabs>
          <w:tab w:val="right" w:leader="dot" w:pos="8505"/>
        </w:tabs>
        <w:spacing w:after="0" w:line="240" w:lineRule="auto"/>
        <w:ind w:right="566"/>
        <w:jc w:val="both"/>
        <w:rPr>
          <w:rFonts w:cs="Arial"/>
          <w:color w:val="000000" w:themeColor="text1"/>
          <w:szCs w:val="24"/>
        </w:rPr>
      </w:pPr>
      <w:r w:rsidRPr="00E41E0E">
        <w:rPr>
          <w:rFonts w:cs="Arial"/>
          <w:b/>
          <w:color w:val="000000" w:themeColor="text1"/>
          <w:szCs w:val="24"/>
        </w:rPr>
        <w:t>Tabela 4 –</w:t>
      </w:r>
      <w:r w:rsidRPr="00E41E0E">
        <w:rPr>
          <w:rFonts w:cs="Arial"/>
          <w:color w:val="000000" w:themeColor="text1"/>
          <w:szCs w:val="24"/>
        </w:rPr>
        <w:t xml:space="preserve"> Número de macrocompartimentos identificados dentro dos cincos macrocompartimentos do meio natural nas duas coletas</w:t>
      </w:r>
      <w:r w:rsidRPr="00E41E0E">
        <w:rPr>
          <w:rFonts w:cs="Arial"/>
          <w:color w:val="000000" w:themeColor="text1"/>
          <w:szCs w:val="24"/>
        </w:rPr>
        <w:tab/>
      </w:r>
      <w:r w:rsidR="00A10574" w:rsidRPr="00E41E0E">
        <w:rPr>
          <w:rFonts w:cs="Arial"/>
          <w:color w:val="000000" w:themeColor="text1"/>
          <w:szCs w:val="24"/>
        </w:rPr>
        <w:t>6</w:t>
      </w:r>
      <w:r w:rsidR="00733AC9" w:rsidRPr="00E41E0E">
        <w:rPr>
          <w:rFonts w:cs="Arial"/>
          <w:color w:val="000000" w:themeColor="text1"/>
          <w:szCs w:val="24"/>
        </w:rPr>
        <w:t>3</w:t>
      </w:r>
    </w:p>
    <w:p w:rsidR="009E0F83" w:rsidRPr="00E41E0E" w:rsidRDefault="009E0F83" w:rsidP="00DD3080">
      <w:pPr>
        <w:tabs>
          <w:tab w:val="right" w:leader="dot" w:pos="8505"/>
        </w:tabs>
        <w:spacing w:after="0" w:line="240" w:lineRule="auto"/>
        <w:ind w:right="566"/>
        <w:jc w:val="both"/>
        <w:rPr>
          <w:rFonts w:cs="Arial"/>
          <w:color w:val="000000" w:themeColor="text1"/>
          <w:szCs w:val="24"/>
        </w:rPr>
      </w:pPr>
    </w:p>
    <w:p w:rsidR="00F57648" w:rsidRPr="00E41E0E" w:rsidRDefault="00F57648" w:rsidP="00DD3080">
      <w:pPr>
        <w:tabs>
          <w:tab w:val="right" w:leader="dot" w:pos="8505"/>
        </w:tabs>
        <w:spacing w:after="0" w:line="240" w:lineRule="auto"/>
        <w:ind w:right="566"/>
        <w:jc w:val="both"/>
        <w:rPr>
          <w:rFonts w:cs="Arial"/>
          <w:color w:val="000000" w:themeColor="text1"/>
          <w:szCs w:val="24"/>
        </w:rPr>
      </w:pPr>
      <w:r w:rsidRPr="00E41E0E">
        <w:rPr>
          <w:rFonts w:cs="Arial"/>
          <w:b/>
          <w:color w:val="000000" w:themeColor="text1"/>
          <w:szCs w:val="24"/>
        </w:rPr>
        <w:t xml:space="preserve">Tabela 5 </w:t>
      </w:r>
      <w:r w:rsidR="00503A53" w:rsidRPr="00E41E0E">
        <w:rPr>
          <w:rFonts w:cs="Arial"/>
          <w:b/>
          <w:color w:val="000000" w:themeColor="text1"/>
          <w:szCs w:val="24"/>
        </w:rPr>
        <w:t>–</w:t>
      </w:r>
      <w:r w:rsidRPr="00E41E0E">
        <w:rPr>
          <w:rFonts w:cs="Arial"/>
          <w:color w:val="000000" w:themeColor="text1"/>
          <w:szCs w:val="24"/>
        </w:rPr>
        <w:t xml:space="preserve"> </w:t>
      </w:r>
      <w:r w:rsidR="00503A53" w:rsidRPr="00E41E0E">
        <w:rPr>
          <w:rFonts w:cs="Arial"/>
          <w:color w:val="000000" w:themeColor="text1"/>
          <w:szCs w:val="24"/>
        </w:rPr>
        <w:t>Número de macroelementos atmosféricos identificados nas duas coletas</w:t>
      </w:r>
      <w:r w:rsidR="00503A53" w:rsidRPr="00E41E0E">
        <w:rPr>
          <w:rFonts w:cs="Arial"/>
          <w:color w:val="000000" w:themeColor="text1"/>
          <w:szCs w:val="24"/>
        </w:rPr>
        <w:tab/>
      </w:r>
      <w:r w:rsidR="00A10574" w:rsidRPr="00E41E0E">
        <w:rPr>
          <w:rFonts w:cs="Arial"/>
          <w:color w:val="000000" w:themeColor="text1"/>
          <w:szCs w:val="24"/>
        </w:rPr>
        <w:t>6</w:t>
      </w:r>
      <w:r w:rsidR="00733AC9" w:rsidRPr="00E41E0E">
        <w:rPr>
          <w:rFonts w:cs="Arial"/>
          <w:color w:val="000000" w:themeColor="text1"/>
          <w:szCs w:val="24"/>
        </w:rPr>
        <w:t>4</w:t>
      </w:r>
    </w:p>
    <w:p w:rsidR="009E0F83" w:rsidRPr="00E41E0E" w:rsidRDefault="009E0F83" w:rsidP="00DD3080">
      <w:pPr>
        <w:tabs>
          <w:tab w:val="right" w:leader="dot" w:pos="8505"/>
        </w:tabs>
        <w:spacing w:after="0" w:line="240" w:lineRule="auto"/>
        <w:ind w:right="566"/>
        <w:jc w:val="both"/>
        <w:rPr>
          <w:rFonts w:cs="Arial"/>
          <w:color w:val="000000" w:themeColor="text1"/>
          <w:szCs w:val="24"/>
        </w:rPr>
      </w:pPr>
    </w:p>
    <w:p w:rsidR="00851B02" w:rsidRDefault="00503A53" w:rsidP="00DD3080">
      <w:pPr>
        <w:tabs>
          <w:tab w:val="right" w:leader="dot" w:pos="8505"/>
        </w:tabs>
        <w:spacing w:after="0" w:line="240" w:lineRule="auto"/>
        <w:ind w:right="566"/>
        <w:jc w:val="both"/>
        <w:rPr>
          <w:rFonts w:cs="Arial"/>
          <w:color w:val="000000" w:themeColor="text1"/>
          <w:szCs w:val="24"/>
        </w:rPr>
      </w:pPr>
      <w:r w:rsidRPr="00E41E0E">
        <w:rPr>
          <w:rFonts w:cs="Arial"/>
          <w:b/>
          <w:color w:val="000000" w:themeColor="text1"/>
          <w:szCs w:val="24"/>
        </w:rPr>
        <w:t>Tabela 6</w:t>
      </w:r>
      <w:r w:rsidR="009E0F83" w:rsidRPr="00E41E0E">
        <w:rPr>
          <w:rFonts w:cs="Arial"/>
          <w:b/>
          <w:color w:val="000000" w:themeColor="text1"/>
          <w:szCs w:val="24"/>
        </w:rPr>
        <w:t xml:space="preserve"> –</w:t>
      </w:r>
      <w:r w:rsidR="009E0F83" w:rsidRPr="00E41E0E">
        <w:rPr>
          <w:rFonts w:cs="Arial"/>
          <w:color w:val="000000" w:themeColor="text1"/>
          <w:szCs w:val="24"/>
        </w:rPr>
        <w:t xml:space="preserve"> Número de </w:t>
      </w:r>
      <w:r w:rsidR="00663DC9" w:rsidRPr="00E41E0E">
        <w:rPr>
          <w:rFonts w:cs="Arial"/>
          <w:color w:val="000000" w:themeColor="text1"/>
          <w:szCs w:val="24"/>
        </w:rPr>
        <w:t xml:space="preserve">macroelementos </w:t>
      </w:r>
      <w:proofErr w:type="spellStart"/>
      <w:r w:rsidR="00663DC9" w:rsidRPr="00E41E0E">
        <w:rPr>
          <w:rFonts w:cs="Arial"/>
          <w:color w:val="000000" w:themeColor="text1"/>
          <w:szCs w:val="24"/>
        </w:rPr>
        <w:t>edáficos</w:t>
      </w:r>
      <w:proofErr w:type="spellEnd"/>
      <w:r w:rsidR="00663DC9" w:rsidRPr="00E41E0E">
        <w:rPr>
          <w:rFonts w:cs="Arial"/>
          <w:color w:val="000000" w:themeColor="text1"/>
          <w:szCs w:val="24"/>
        </w:rPr>
        <w:t xml:space="preserve"> identificados nas duas </w:t>
      </w:r>
    </w:p>
    <w:p w:rsidR="00503A53" w:rsidRPr="00E41E0E" w:rsidRDefault="00663DC9" w:rsidP="00DD3080">
      <w:pPr>
        <w:tabs>
          <w:tab w:val="right" w:leader="dot" w:pos="8505"/>
        </w:tabs>
        <w:spacing w:after="0" w:line="240" w:lineRule="auto"/>
        <w:ind w:right="566"/>
        <w:jc w:val="both"/>
        <w:rPr>
          <w:rFonts w:cs="Arial"/>
          <w:color w:val="000000" w:themeColor="text1"/>
          <w:szCs w:val="24"/>
        </w:rPr>
      </w:pPr>
      <w:proofErr w:type="gramStart"/>
      <w:r w:rsidRPr="00E41E0E">
        <w:rPr>
          <w:rFonts w:cs="Arial"/>
          <w:color w:val="000000" w:themeColor="text1"/>
          <w:szCs w:val="24"/>
        </w:rPr>
        <w:t>coletas</w:t>
      </w:r>
      <w:proofErr w:type="gramEnd"/>
      <w:r w:rsidRPr="00E41E0E">
        <w:rPr>
          <w:rFonts w:cs="Arial"/>
          <w:color w:val="000000" w:themeColor="text1"/>
          <w:szCs w:val="24"/>
        </w:rPr>
        <w:tab/>
      </w:r>
      <w:r w:rsidR="00A10574" w:rsidRPr="00E41E0E">
        <w:rPr>
          <w:rFonts w:cs="Arial"/>
          <w:color w:val="000000" w:themeColor="text1"/>
          <w:szCs w:val="24"/>
        </w:rPr>
        <w:t>6</w:t>
      </w:r>
      <w:r w:rsidR="00733AC9" w:rsidRPr="00E41E0E">
        <w:rPr>
          <w:rFonts w:cs="Arial"/>
          <w:color w:val="000000" w:themeColor="text1"/>
          <w:szCs w:val="24"/>
        </w:rPr>
        <w:t>4</w:t>
      </w:r>
    </w:p>
    <w:p w:rsidR="009E0F83" w:rsidRPr="00E41E0E" w:rsidRDefault="009E0F83" w:rsidP="00DD3080">
      <w:pPr>
        <w:tabs>
          <w:tab w:val="right" w:leader="dot" w:pos="8505"/>
        </w:tabs>
        <w:spacing w:after="0" w:line="240" w:lineRule="auto"/>
        <w:ind w:right="566"/>
        <w:jc w:val="both"/>
        <w:rPr>
          <w:rFonts w:cs="Arial"/>
          <w:color w:val="000000" w:themeColor="text1"/>
          <w:szCs w:val="24"/>
        </w:rPr>
      </w:pPr>
      <w:r w:rsidRPr="00E41E0E">
        <w:rPr>
          <w:rFonts w:cs="Arial"/>
          <w:color w:val="000000" w:themeColor="text1"/>
          <w:szCs w:val="24"/>
        </w:rPr>
        <w:t xml:space="preserve"> </w:t>
      </w:r>
    </w:p>
    <w:p w:rsidR="00503A53" w:rsidRPr="00E41E0E" w:rsidRDefault="00503A53" w:rsidP="00DD3080">
      <w:pPr>
        <w:tabs>
          <w:tab w:val="right" w:leader="dot" w:pos="8505"/>
        </w:tabs>
        <w:spacing w:after="0" w:line="240" w:lineRule="auto"/>
        <w:ind w:right="566"/>
        <w:jc w:val="both"/>
        <w:rPr>
          <w:rFonts w:cs="Arial"/>
          <w:color w:val="000000" w:themeColor="text1"/>
          <w:szCs w:val="24"/>
        </w:rPr>
      </w:pPr>
      <w:r w:rsidRPr="00E41E0E">
        <w:rPr>
          <w:rFonts w:cs="Arial"/>
          <w:b/>
          <w:color w:val="000000" w:themeColor="text1"/>
          <w:szCs w:val="24"/>
        </w:rPr>
        <w:t>Tabela 7 –</w:t>
      </w:r>
      <w:r w:rsidR="009E0F83" w:rsidRPr="00E41E0E">
        <w:rPr>
          <w:rFonts w:cs="Arial"/>
          <w:color w:val="000000" w:themeColor="text1"/>
          <w:szCs w:val="24"/>
        </w:rPr>
        <w:t xml:space="preserve"> </w:t>
      </w:r>
      <w:r w:rsidRPr="00E41E0E">
        <w:rPr>
          <w:rFonts w:cs="Arial"/>
          <w:color w:val="000000" w:themeColor="text1"/>
          <w:szCs w:val="24"/>
        </w:rPr>
        <w:t>Número de macroelementos faunísticos identificados nas duas coletas</w:t>
      </w:r>
      <w:r w:rsidRPr="00E41E0E">
        <w:rPr>
          <w:rFonts w:cs="Arial"/>
          <w:color w:val="000000" w:themeColor="text1"/>
          <w:szCs w:val="24"/>
        </w:rPr>
        <w:tab/>
      </w:r>
      <w:r w:rsidR="00A10574" w:rsidRPr="00E41E0E">
        <w:rPr>
          <w:rFonts w:cs="Arial"/>
          <w:color w:val="000000" w:themeColor="text1"/>
          <w:szCs w:val="24"/>
        </w:rPr>
        <w:t>6</w:t>
      </w:r>
      <w:r w:rsidR="00733AC9" w:rsidRPr="00E41E0E">
        <w:rPr>
          <w:rFonts w:cs="Arial"/>
          <w:color w:val="000000" w:themeColor="text1"/>
          <w:szCs w:val="24"/>
        </w:rPr>
        <w:t>4</w:t>
      </w:r>
    </w:p>
    <w:p w:rsidR="00663DC9" w:rsidRPr="00E41E0E" w:rsidRDefault="00663DC9" w:rsidP="00DD3080">
      <w:pPr>
        <w:tabs>
          <w:tab w:val="right" w:leader="dot" w:pos="8505"/>
        </w:tabs>
        <w:spacing w:after="0" w:line="240" w:lineRule="auto"/>
        <w:ind w:right="566"/>
        <w:jc w:val="both"/>
        <w:rPr>
          <w:rFonts w:cs="Arial"/>
          <w:color w:val="000000" w:themeColor="text1"/>
          <w:szCs w:val="24"/>
        </w:rPr>
      </w:pPr>
    </w:p>
    <w:p w:rsidR="00663DC9" w:rsidRPr="00E41E0E" w:rsidRDefault="00663DC9" w:rsidP="00DD3080">
      <w:pPr>
        <w:tabs>
          <w:tab w:val="right" w:leader="dot" w:pos="8505"/>
        </w:tabs>
        <w:spacing w:after="0" w:line="240" w:lineRule="auto"/>
        <w:ind w:right="566"/>
        <w:jc w:val="both"/>
        <w:rPr>
          <w:rFonts w:cs="Arial"/>
          <w:color w:val="000000" w:themeColor="text1"/>
          <w:szCs w:val="24"/>
        </w:rPr>
      </w:pPr>
      <w:r w:rsidRPr="00E41E0E">
        <w:rPr>
          <w:rFonts w:cs="Arial"/>
          <w:b/>
          <w:color w:val="000000" w:themeColor="text1"/>
          <w:szCs w:val="24"/>
        </w:rPr>
        <w:t>Tabela 8 –</w:t>
      </w:r>
      <w:r w:rsidRPr="00E41E0E">
        <w:rPr>
          <w:rFonts w:cs="Arial"/>
          <w:color w:val="000000" w:themeColor="text1"/>
          <w:szCs w:val="24"/>
        </w:rPr>
        <w:t xml:space="preserve"> Número de macroelementos </w:t>
      </w:r>
      <w:proofErr w:type="spellStart"/>
      <w:r w:rsidRPr="00E41E0E">
        <w:rPr>
          <w:rFonts w:cs="Arial"/>
          <w:color w:val="000000" w:themeColor="text1"/>
          <w:szCs w:val="24"/>
        </w:rPr>
        <w:t>florísticos</w:t>
      </w:r>
      <w:proofErr w:type="spellEnd"/>
      <w:r w:rsidRPr="00E41E0E">
        <w:rPr>
          <w:rFonts w:cs="Arial"/>
          <w:color w:val="000000" w:themeColor="text1"/>
          <w:szCs w:val="24"/>
        </w:rPr>
        <w:t xml:space="preserve"> identificados nas duas coletas</w:t>
      </w:r>
      <w:r w:rsidRPr="00E41E0E">
        <w:rPr>
          <w:rFonts w:cs="Arial"/>
          <w:color w:val="000000" w:themeColor="text1"/>
          <w:szCs w:val="24"/>
        </w:rPr>
        <w:tab/>
      </w:r>
      <w:r w:rsidR="00AC6EA2" w:rsidRPr="00E41E0E">
        <w:rPr>
          <w:rFonts w:cs="Arial"/>
          <w:color w:val="000000" w:themeColor="text1"/>
          <w:szCs w:val="24"/>
        </w:rPr>
        <w:t>6</w:t>
      </w:r>
      <w:r w:rsidR="00733AC9" w:rsidRPr="00E41E0E">
        <w:rPr>
          <w:rFonts w:cs="Arial"/>
          <w:color w:val="000000" w:themeColor="text1"/>
          <w:szCs w:val="24"/>
        </w:rPr>
        <w:t>5</w:t>
      </w:r>
    </w:p>
    <w:p w:rsidR="00663DC9" w:rsidRPr="00E41E0E" w:rsidRDefault="00663DC9" w:rsidP="00DD3080">
      <w:pPr>
        <w:tabs>
          <w:tab w:val="right" w:leader="dot" w:pos="8505"/>
        </w:tabs>
        <w:spacing w:after="0" w:line="240" w:lineRule="auto"/>
        <w:ind w:right="566"/>
        <w:jc w:val="both"/>
        <w:rPr>
          <w:rFonts w:cs="Arial"/>
          <w:color w:val="000000" w:themeColor="text1"/>
          <w:szCs w:val="24"/>
        </w:rPr>
      </w:pPr>
    </w:p>
    <w:p w:rsidR="00663DC9" w:rsidRPr="00E41E0E" w:rsidRDefault="00663DC9" w:rsidP="00DD3080">
      <w:pPr>
        <w:tabs>
          <w:tab w:val="right" w:leader="dot" w:pos="8505"/>
        </w:tabs>
        <w:spacing w:after="0" w:line="240" w:lineRule="auto"/>
        <w:ind w:right="566"/>
        <w:jc w:val="both"/>
        <w:rPr>
          <w:rFonts w:cs="Arial"/>
          <w:color w:val="000000" w:themeColor="text1"/>
          <w:szCs w:val="24"/>
        </w:rPr>
      </w:pPr>
      <w:r w:rsidRPr="00E41E0E">
        <w:rPr>
          <w:rFonts w:cs="Arial"/>
          <w:b/>
          <w:color w:val="000000" w:themeColor="text1"/>
          <w:szCs w:val="24"/>
        </w:rPr>
        <w:t>Tabela 9 –</w:t>
      </w:r>
      <w:r w:rsidRPr="00E41E0E">
        <w:rPr>
          <w:rFonts w:cs="Arial"/>
          <w:color w:val="000000" w:themeColor="text1"/>
          <w:szCs w:val="24"/>
        </w:rPr>
        <w:t xml:space="preserve"> Número de macroelementos </w:t>
      </w:r>
      <w:r w:rsidR="005424A0" w:rsidRPr="00E41E0E">
        <w:rPr>
          <w:rFonts w:cs="Arial"/>
          <w:color w:val="000000" w:themeColor="text1"/>
          <w:szCs w:val="24"/>
        </w:rPr>
        <w:t>humanos identificados nas duas coletas</w:t>
      </w:r>
      <w:r w:rsidR="005424A0" w:rsidRPr="00E41E0E">
        <w:rPr>
          <w:rFonts w:cs="Arial"/>
          <w:color w:val="000000" w:themeColor="text1"/>
          <w:szCs w:val="24"/>
        </w:rPr>
        <w:tab/>
      </w:r>
      <w:r w:rsidR="00AC6EA2" w:rsidRPr="00E41E0E">
        <w:rPr>
          <w:rFonts w:cs="Arial"/>
          <w:color w:val="000000" w:themeColor="text1"/>
          <w:szCs w:val="24"/>
        </w:rPr>
        <w:t>6</w:t>
      </w:r>
      <w:r w:rsidR="00733AC9" w:rsidRPr="00E41E0E">
        <w:rPr>
          <w:rFonts w:cs="Arial"/>
          <w:color w:val="000000" w:themeColor="text1"/>
          <w:szCs w:val="24"/>
        </w:rPr>
        <w:t>5</w:t>
      </w:r>
    </w:p>
    <w:p w:rsidR="005424A0" w:rsidRPr="00E41E0E" w:rsidRDefault="005424A0" w:rsidP="00DD3080">
      <w:pPr>
        <w:tabs>
          <w:tab w:val="right" w:leader="dot" w:pos="8505"/>
        </w:tabs>
        <w:spacing w:after="0" w:line="240" w:lineRule="auto"/>
        <w:ind w:right="566"/>
        <w:jc w:val="both"/>
        <w:rPr>
          <w:rFonts w:cs="Arial"/>
          <w:b/>
          <w:color w:val="000000" w:themeColor="text1"/>
          <w:szCs w:val="24"/>
        </w:rPr>
      </w:pPr>
    </w:p>
    <w:p w:rsidR="005424A0" w:rsidRPr="00E41E0E" w:rsidRDefault="005424A0" w:rsidP="00DD3080">
      <w:pPr>
        <w:tabs>
          <w:tab w:val="right" w:leader="dot" w:pos="8505"/>
        </w:tabs>
        <w:spacing w:after="0" w:line="240" w:lineRule="auto"/>
        <w:ind w:right="566"/>
        <w:jc w:val="both"/>
        <w:rPr>
          <w:rFonts w:cs="Arial"/>
          <w:color w:val="000000" w:themeColor="text1"/>
          <w:szCs w:val="24"/>
        </w:rPr>
      </w:pPr>
      <w:r w:rsidRPr="00E41E0E">
        <w:rPr>
          <w:rFonts w:cs="Arial"/>
          <w:b/>
          <w:color w:val="000000" w:themeColor="text1"/>
          <w:szCs w:val="24"/>
        </w:rPr>
        <w:t>Tabela 10 –</w:t>
      </w:r>
      <w:r w:rsidRPr="00E41E0E">
        <w:rPr>
          <w:rFonts w:cs="Arial"/>
          <w:color w:val="000000" w:themeColor="text1"/>
          <w:szCs w:val="24"/>
        </w:rPr>
        <w:t xml:space="preserve"> Número de macroelementos identificados como abstratos nas duas coletas</w:t>
      </w:r>
      <w:r w:rsidRPr="00E41E0E">
        <w:rPr>
          <w:rFonts w:cs="Arial"/>
          <w:color w:val="000000" w:themeColor="text1"/>
          <w:szCs w:val="24"/>
        </w:rPr>
        <w:tab/>
      </w:r>
      <w:r w:rsidR="00AC6EA2" w:rsidRPr="00E41E0E">
        <w:rPr>
          <w:rFonts w:cs="Arial"/>
          <w:color w:val="000000" w:themeColor="text1"/>
          <w:szCs w:val="24"/>
        </w:rPr>
        <w:t>6</w:t>
      </w:r>
      <w:r w:rsidR="00A75EAF" w:rsidRPr="00E41E0E">
        <w:rPr>
          <w:rFonts w:cs="Arial"/>
          <w:color w:val="000000" w:themeColor="text1"/>
          <w:szCs w:val="24"/>
        </w:rPr>
        <w:t>6</w:t>
      </w:r>
    </w:p>
    <w:p w:rsidR="00C1737C" w:rsidRPr="00E41E0E" w:rsidRDefault="00C1737C" w:rsidP="00DD3080">
      <w:pPr>
        <w:tabs>
          <w:tab w:val="right" w:leader="dot" w:pos="8505"/>
        </w:tabs>
        <w:spacing w:after="0" w:line="240" w:lineRule="auto"/>
        <w:ind w:right="566"/>
        <w:jc w:val="both"/>
        <w:rPr>
          <w:rFonts w:cs="Arial"/>
          <w:color w:val="000000" w:themeColor="text1"/>
          <w:szCs w:val="24"/>
        </w:rPr>
      </w:pPr>
    </w:p>
    <w:p w:rsidR="00C1737C" w:rsidRPr="00E41E0E" w:rsidRDefault="00C1737C" w:rsidP="00DD3080">
      <w:pPr>
        <w:tabs>
          <w:tab w:val="right" w:leader="dot" w:pos="8505"/>
        </w:tabs>
        <w:spacing w:after="0" w:line="240" w:lineRule="auto"/>
        <w:ind w:right="566"/>
        <w:jc w:val="both"/>
        <w:rPr>
          <w:rFonts w:cs="Arial"/>
          <w:color w:val="000000" w:themeColor="text1"/>
          <w:szCs w:val="24"/>
        </w:rPr>
      </w:pPr>
      <w:r w:rsidRPr="00E41E0E">
        <w:rPr>
          <w:rFonts w:cs="Arial"/>
          <w:b/>
          <w:color w:val="000000" w:themeColor="text1"/>
          <w:szCs w:val="24"/>
        </w:rPr>
        <w:t>Tabela 11 –</w:t>
      </w:r>
      <w:r w:rsidRPr="00E41E0E">
        <w:rPr>
          <w:rFonts w:cs="Arial"/>
          <w:color w:val="000000" w:themeColor="text1"/>
          <w:szCs w:val="24"/>
        </w:rPr>
        <w:t xml:space="preserve"> Média e intervalo de confiança de macroelementos contidos em cada macrocompartimento, antes (1ª coleta) e após a aplicação </w:t>
      </w:r>
      <w:r w:rsidR="00D34E70" w:rsidRPr="00E41E0E">
        <w:rPr>
          <w:rFonts w:cs="Arial"/>
          <w:color w:val="000000" w:themeColor="text1"/>
          <w:szCs w:val="24"/>
        </w:rPr>
        <w:t xml:space="preserve">da estratégia do </w:t>
      </w:r>
      <w:r w:rsidR="00164513">
        <w:rPr>
          <w:rFonts w:cs="Arial"/>
          <w:color w:val="000000" w:themeColor="text1"/>
          <w:szCs w:val="24"/>
        </w:rPr>
        <w:t>Futebol Educacional</w:t>
      </w:r>
      <w:r w:rsidR="00D34E70" w:rsidRPr="00E41E0E">
        <w:rPr>
          <w:rFonts w:cs="Arial"/>
          <w:color w:val="000000" w:themeColor="text1"/>
          <w:szCs w:val="24"/>
        </w:rPr>
        <w:t xml:space="preserve"> (2ª coleta</w:t>
      </w:r>
      <w:proofErr w:type="gramStart"/>
      <w:r w:rsidR="00D34E70" w:rsidRPr="00E41E0E">
        <w:rPr>
          <w:rFonts w:cs="Arial"/>
          <w:color w:val="000000" w:themeColor="text1"/>
          <w:szCs w:val="24"/>
        </w:rPr>
        <w:t>)</w:t>
      </w:r>
      <w:proofErr w:type="gramEnd"/>
      <w:r w:rsidR="00D34E70" w:rsidRPr="00E41E0E">
        <w:rPr>
          <w:rFonts w:cs="Arial"/>
          <w:color w:val="000000" w:themeColor="text1"/>
          <w:szCs w:val="24"/>
        </w:rPr>
        <w:tab/>
      </w:r>
      <w:r w:rsidR="00AC6EA2" w:rsidRPr="00E41E0E">
        <w:rPr>
          <w:rFonts w:cs="Arial"/>
          <w:color w:val="000000" w:themeColor="text1"/>
          <w:szCs w:val="24"/>
        </w:rPr>
        <w:t>6</w:t>
      </w:r>
      <w:r w:rsidR="0027184B" w:rsidRPr="00E41E0E">
        <w:rPr>
          <w:rFonts w:cs="Arial"/>
          <w:color w:val="000000" w:themeColor="text1"/>
          <w:szCs w:val="24"/>
        </w:rPr>
        <w:t>7</w:t>
      </w:r>
    </w:p>
    <w:p w:rsidR="00BF7496" w:rsidRPr="00E41E0E" w:rsidRDefault="00BF7496" w:rsidP="00DD3080">
      <w:pPr>
        <w:tabs>
          <w:tab w:val="right" w:leader="dot" w:pos="8505"/>
        </w:tabs>
        <w:spacing w:after="0" w:line="240" w:lineRule="auto"/>
        <w:ind w:right="566"/>
        <w:jc w:val="both"/>
        <w:rPr>
          <w:rFonts w:cs="Arial"/>
          <w:color w:val="000000" w:themeColor="text1"/>
          <w:szCs w:val="24"/>
        </w:rPr>
      </w:pPr>
    </w:p>
    <w:p w:rsidR="00A51D7F" w:rsidRPr="00E41E0E" w:rsidRDefault="00A51D7F" w:rsidP="00DD3080">
      <w:pPr>
        <w:tabs>
          <w:tab w:val="right" w:leader="dot" w:pos="8505"/>
        </w:tabs>
        <w:spacing w:after="0" w:line="240" w:lineRule="auto"/>
        <w:ind w:right="566"/>
        <w:jc w:val="both"/>
        <w:rPr>
          <w:rFonts w:cs="Arial"/>
          <w:color w:val="000000" w:themeColor="text1"/>
          <w:szCs w:val="24"/>
        </w:rPr>
      </w:pPr>
    </w:p>
    <w:p w:rsidR="00A51D7F" w:rsidRPr="00E41E0E" w:rsidRDefault="00A51D7F" w:rsidP="00DD3080">
      <w:pPr>
        <w:tabs>
          <w:tab w:val="right" w:leader="dot" w:pos="8505"/>
        </w:tabs>
        <w:spacing w:after="0" w:line="240" w:lineRule="auto"/>
        <w:ind w:right="566"/>
        <w:jc w:val="both"/>
        <w:rPr>
          <w:rFonts w:cs="Arial"/>
          <w:color w:val="000000" w:themeColor="text1"/>
          <w:szCs w:val="24"/>
        </w:rPr>
      </w:pPr>
    </w:p>
    <w:p w:rsidR="00A51D7F" w:rsidRPr="00E41E0E" w:rsidRDefault="00A51D7F" w:rsidP="00DD3080">
      <w:pPr>
        <w:tabs>
          <w:tab w:val="right" w:leader="dot" w:pos="8505"/>
        </w:tabs>
        <w:spacing w:after="0" w:line="240" w:lineRule="auto"/>
        <w:ind w:right="566"/>
        <w:jc w:val="both"/>
        <w:rPr>
          <w:rFonts w:cs="Arial"/>
          <w:color w:val="000000" w:themeColor="text1"/>
          <w:szCs w:val="24"/>
        </w:rPr>
      </w:pPr>
    </w:p>
    <w:p w:rsidR="00A51D7F" w:rsidRPr="00E41E0E" w:rsidRDefault="00A51D7F" w:rsidP="00DD3080">
      <w:pPr>
        <w:tabs>
          <w:tab w:val="right" w:leader="dot" w:pos="8505"/>
        </w:tabs>
        <w:spacing w:after="0" w:line="240" w:lineRule="auto"/>
        <w:ind w:right="566"/>
        <w:jc w:val="both"/>
        <w:rPr>
          <w:rFonts w:cs="Arial"/>
          <w:color w:val="000000" w:themeColor="text1"/>
          <w:szCs w:val="24"/>
        </w:rPr>
      </w:pPr>
    </w:p>
    <w:p w:rsidR="003011B6" w:rsidRPr="00E41E0E" w:rsidRDefault="003011B6" w:rsidP="00DD3080">
      <w:pPr>
        <w:tabs>
          <w:tab w:val="right" w:leader="dot" w:pos="8505"/>
        </w:tabs>
        <w:spacing w:after="0" w:line="240" w:lineRule="auto"/>
        <w:ind w:right="566"/>
        <w:jc w:val="both"/>
        <w:rPr>
          <w:rFonts w:cs="Arial"/>
          <w:color w:val="000000" w:themeColor="text1"/>
          <w:szCs w:val="24"/>
        </w:rPr>
      </w:pPr>
    </w:p>
    <w:p w:rsidR="003011B6" w:rsidRPr="00E41E0E" w:rsidRDefault="003011B6" w:rsidP="00DD3080">
      <w:pPr>
        <w:tabs>
          <w:tab w:val="right" w:leader="dot" w:pos="8505"/>
        </w:tabs>
        <w:spacing w:after="0" w:line="240" w:lineRule="auto"/>
        <w:ind w:right="566"/>
        <w:jc w:val="both"/>
        <w:rPr>
          <w:rFonts w:cs="Arial"/>
          <w:color w:val="000000" w:themeColor="text1"/>
          <w:szCs w:val="24"/>
        </w:rPr>
      </w:pPr>
    </w:p>
    <w:p w:rsidR="00A51D7F" w:rsidRPr="00E41E0E" w:rsidRDefault="00A51D7F" w:rsidP="00DD3080">
      <w:pPr>
        <w:tabs>
          <w:tab w:val="right" w:leader="dot" w:pos="8505"/>
        </w:tabs>
        <w:spacing w:after="0" w:line="240" w:lineRule="auto"/>
        <w:ind w:right="566"/>
        <w:jc w:val="both"/>
        <w:rPr>
          <w:rFonts w:cs="Arial"/>
          <w:color w:val="000000" w:themeColor="text1"/>
          <w:szCs w:val="24"/>
        </w:rPr>
      </w:pPr>
    </w:p>
    <w:p w:rsidR="003D18BD" w:rsidRPr="00E41E0E" w:rsidRDefault="003D18BD" w:rsidP="00DD3080">
      <w:pPr>
        <w:tabs>
          <w:tab w:val="right" w:leader="dot" w:pos="8505"/>
        </w:tabs>
        <w:spacing w:after="0" w:line="240" w:lineRule="auto"/>
        <w:ind w:right="566"/>
        <w:jc w:val="both"/>
        <w:rPr>
          <w:rFonts w:cs="Arial"/>
          <w:color w:val="000000" w:themeColor="text1"/>
          <w:szCs w:val="24"/>
        </w:rPr>
      </w:pPr>
    </w:p>
    <w:p w:rsidR="00A51D7F" w:rsidRPr="00E41E0E" w:rsidRDefault="00A51D7F" w:rsidP="00DD3080">
      <w:pPr>
        <w:tabs>
          <w:tab w:val="right" w:leader="dot" w:pos="8505"/>
        </w:tabs>
        <w:spacing w:after="0" w:line="240" w:lineRule="auto"/>
        <w:ind w:right="566"/>
        <w:jc w:val="both"/>
        <w:rPr>
          <w:rFonts w:cs="Arial"/>
          <w:color w:val="000000" w:themeColor="text1"/>
          <w:szCs w:val="24"/>
        </w:rPr>
      </w:pPr>
    </w:p>
    <w:p w:rsidR="00D34E70" w:rsidRPr="00E41E0E" w:rsidRDefault="00D34E70" w:rsidP="00DD3080">
      <w:pPr>
        <w:tabs>
          <w:tab w:val="right" w:leader="dot" w:pos="8505"/>
        </w:tabs>
        <w:spacing w:after="0" w:line="240" w:lineRule="auto"/>
        <w:ind w:right="566"/>
        <w:jc w:val="center"/>
        <w:rPr>
          <w:rFonts w:cs="Arial"/>
          <w:b/>
          <w:color w:val="000000" w:themeColor="text1"/>
          <w:szCs w:val="24"/>
        </w:rPr>
      </w:pPr>
    </w:p>
    <w:p w:rsidR="00AC6EA2" w:rsidRPr="00E41E0E" w:rsidRDefault="00AC6EA2" w:rsidP="00AC6EA2">
      <w:pPr>
        <w:tabs>
          <w:tab w:val="right" w:leader="dot" w:pos="8505"/>
        </w:tabs>
        <w:spacing w:after="0" w:line="240" w:lineRule="auto"/>
        <w:ind w:right="566"/>
        <w:rPr>
          <w:rFonts w:cs="Arial"/>
          <w:b/>
          <w:color w:val="000000" w:themeColor="text1"/>
          <w:szCs w:val="24"/>
        </w:rPr>
      </w:pPr>
    </w:p>
    <w:p w:rsidR="00B34A89" w:rsidRPr="00E41E0E" w:rsidRDefault="00B34A89" w:rsidP="00AC6EA2">
      <w:pPr>
        <w:tabs>
          <w:tab w:val="right" w:leader="dot" w:pos="8505"/>
        </w:tabs>
        <w:spacing w:after="0" w:line="240" w:lineRule="auto"/>
        <w:ind w:right="566"/>
        <w:rPr>
          <w:rFonts w:cs="Arial"/>
          <w:b/>
          <w:color w:val="000000" w:themeColor="text1"/>
          <w:szCs w:val="24"/>
        </w:rPr>
      </w:pPr>
    </w:p>
    <w:p w:rsidR="00A51D7F" w:rsidRPr="00E41E0E" w:rsidRDefault="00A51D7F" w:rsidP="00DD3080">
      <w:pPr>
        <w:tabs>
          <w:tab w:val="right" w:leader="dot" w:pos="8505"/>
        </w:tabs>
        <w:spacing w:after="0" w:line="240" w:lineRule="auto"/>
        <w:ind w:right="566"/>
        <w:jc w:val="center"/>
        <w:rPr>
          <w:rFonts w:cs="Arial"/>
          <w:b/>
          <w:color w:val="000000" w:themeColor="text1"/>
          <w:szCs w:val="24"/>
        </w:rPr>
      </w:pPr>
      <w:r w:rsidRPr="00E41E0E">
        <w:rPr>
          <w:rFonts w:cs="Arial"/>
          <w:b/>
          <w:color w:val="000000" w:themeColor="text1"/>
          <w:szCs w:val="24"/>
        </w:rPr>
        <w:t>LISTA DE QUADROS</w:t>
      </w:r>
    </w:p>
    <w:p w:rsidR="00A51D7F" w:rsidRPr="00E41E0E" w:rsidRDefault="00A51D7F" w:rsidP="00DD3080">
      <w:pPr>
        <w:tabs>
          <w:tab w:val="right" w:leader="dot" w:pos="8505"/>
        </w:tabs>
        <w:spacing w:after="0" w:line="240" w:lineRule="auto"/>
        <w:ind w:right="566"/>
        <w:jc w:val="center"/>
        <w:rPr>
          <w:rFonts w:cs="Arial"/>
          <w:color w:val="000000" w:themeColor="text1"/>
          <w:szCs w:val="24"/>
        </w:rPr>
      </w:pPr>
    </w:p>
    <w:p w:rsidR="003D18BD" w:rsidRPr="00E41E0E" w:rsidRDefault="003D18BD" w:rsidP="00DD3080">
      <w:pPr>
        <w:tabs>
          <w:tab w:val="right" w:leader="dot" w:pos="8505"/>
        </w:tabs>
        <w:spacing w:after="0" w:line="240" w:lineRule="auto"/>
        <w:ind w:right="566"/>
        <w:jc w:val="center"/>
        <w:rPr>
          <w:rFonts w:cs="Arial"/>
          <w:color w:val="000000" w:themeColor="text1"/>
          <w:szCs w:val="24"/>
        </w:rPr>
      </w:pPr>
    </w:p>
    <w:p w:rsidR="00A51D7F" w:rsidRPr="00E41E0E" w:rsidRDefault="00A51D7F" w:rsidP="00DD3080">
      <w:pPr>
        <w:tabs>
          <w:tab w:val="right" w:leader="dot" w:pos="8505"/>
        </w:tabs>
        <w:spacing w:after="0" w:line="240" w:lineRule="auto"/>
        <w:ind w:right="566"/>
        <w:jc w:val="center"/>
        <w:rPr>
          <w:rFonts w:cs="Arial"/>
          <w:color w:val="000000" w:themeColor="text1"/>
          <w:szCs w:val="24"/>
        </w:rPr>
      </w:pPr>
    </w:p>
    <w:p w:rsidR="00A51D7F" w:rsidRPr="00E41E0E" w:rsidRDefault="00A51D7F" w:rsidP="00DD3080">
      <w:pPr>
        <w:tabs>
          <w:tab w:val="right" w:leader="dot" w:pos="8505"/>
        </w:tabs>
        <w:spacing w:after="0" w:line="240" w:lineRule="auto"/>
        <w:ind w:right="566"/>
        <w:jc w:val="both"/>
        <w:rPr>
          <w:rFonts w:cs="Arial"/>
          <w:color w:val="000000" w:themeColor="text1"/>
          <w:szCs w:val="24"/>
        </w:rPr>
      </w:pPr>
      <w:r w:rsidRPr="00E41E0E">
        <w:rPr>
          <w:rFonts w:cs="Arial"/>
          <w:b/>
          <w:color w:val="000000" w:themeColor="text1"/>
          <w:szCs w:val="24"/>
        </w:rPr>
        <w:t>Quadro 1 –</w:t>
      </w:r>
      <w:r w:rsidRPr="00E41E0E">
        <w:rPr>
          <w:rFonts w:cs="Arial"/>
          <w:color w:val="000000" w:themeColor="text1"/>
          <w:szCs w:val="24"/>
        </w:rPr>
        <w:t xml:space="preserve"> Caracterização de alguns projetos sociais brasileiros que utilizam o esporte como ferramenta educacional</w:t>
      </w:r>
      <w:r w:rsidRPr="00E41E0E">
        <w:rPr>
          <w:rFonts w:cs="Arial"/>
          <w:color w:val="000000" w:themeColor="text1"/>
          <w:szCs w:val="24"/>
        </w:rPr>
        <w:tab/>
      </w:r>
      <w:r w:rsidR="00533BBF" w:rsidRPr="00E41E0E">
        <w:rPr>
          <w:rFonts w:cs="Arial"/>
          <w:color w:val="000000" w:themeColor="text1"/>
          <w:szCs w:val="24"/>
        </w:rPr>
        <w:t>4</w:t>
      </w:r>
      <w:r w:rsidR="0027184B" w:rsidRPr="00E41E0E">
        <w:rPr>
          <w:rFonts w:cs="Arial"/>
          <w:color w:val="000000" w:themeColor="text1"/>
          <w:szCs w:val="24"/>
        </w:rPr>
        <w:t>1</w:t>
      </w:r>
    </w:p>
    <w:p w:rsidR="00A51D7F" w:rsidRPr="00E41E0E" w:rsidRDefault="00A51D7F" w:rsidP="00DD3080">
      <w:pPr>
        <w:tabs>
          <w:tab w:val="right" w:leader="dot" w:pos="8505"/>
        </w:tabs>
        <w:spacing w:after="0" w:line="240" w:lineRule="auto"/>
        <w:ind w:right="566"/>
        <w:jc w:val="both"/>
        <w:rPr>
          <w:rFonts w:cs="Arial"/>
          <w:color w:val="000000" w:themeColor="text1"/>
          <w:szCs w:val="24"/>
        </w:rPr>
      </w:pPr>
    </w:p>
    <w:p w:rsidR="00245A47" w:rsidRPr="00E41E0E" w:rsidRDefault="00245A47" w:rsidP="00DD3080">
      <w:pPr>
        <w:tabs>
          <w:tab w:val="right" w:leader="dot" w:pos="8505"/>
        </w:tabs>
        <w:spacing w:after="0" w:line="240" w:lineRule="auto"/>
        <w:ind w:right="566"/>
        <w:jc w:val="both"/>
        <w:rPr>
          <w:rFonts w:cs="Arial"/>
          <w:color w:val="000000" w:themeColor="text1"/>
          <w:szCs w:val="24"/>
        </w:rPr>
      </w:pPr>
    </w:p>
    <w:p w:rsidR="00245A47" w:rsidRPr="00E41E0E" w:rsidRDefault="00245A47" w:rsidP="00DD3080">
      <w:pPr>
        <w:tabs>
          <w:tab w:val="right" w:leader="dot" w:pos="8505"/>
        </w:tabs>
        <w:spacing w:after="0" w:line="240" w:lineRule="auto"/>
        <w:ind w:right="566"/>
        <w:jc w:val="both"/>
        <w:rPr>
          <w:rFonts w:cs="Arial"/>
          <w:color w:val="000000" w:themeColor="text1"/>
          <w:szCs w:val="24"/>
        </w:rPr>
      </w:pPr>
    </w:p>
    <w:p w:rsidR="00245A47" w:rsidRPr="00E41E0E" w:rsidRDefault="00245A47" w:rsidP="00DD3080">
      <w:pPr>
        <w:tabs>
          <w:tab w:val="right" w:leader="dot" w:pos="8505"/>
        </w:tabs>
        <w:spacing w:after="0" w:line="240" w:lineRule="auto"/>
        <w:ind w:right="566"/>
        <w:jc w:val="both"/>
        <w:rPr>
          <w:rFonts w:cs="Arial"/>
          <w:color w:val="000000" w:themeColor="text1"/>
          <w:szCs w:val="24"/>
        </w:rPr>
      </w:pPr>
    </w:p>
    <w:p w:rsidR="00245A47" w:rsidRPr="00E41E0E" w:rsidRDefault="00245A47" w:rsidP="00DD3080">
      <w:pPr>
        <w:tabs>
          <w:tab w:val="right" w:leader="dot" w:pos="8505"/>
        </w:tabs>
        <w:spacing w:after="0" w:line="240" w:lineRule="auto"/>
        <w:ind w:right="566"/>
        <w:jc w:val="both"/>
        <w:rPr>
          <w:rFonts w:cs="Arial"/>
          <w:color w:val="000000" w:themeColor="text1"/>
          <w:szCs w:val="24"/>
        </w:rPr>
      </w:pPr>
    </w:p>
    <w:p w:rsidR="00245A47" w:rsidRPr="00E41E0E" w:rsidRDefault="00245A47" w:rsidP="00DD3080">
      <w:pPr>
        <w:tabs>
          <w:tab w:val="right" w:leader="dot" w:pos="8505"/>
        </w:tabs>
        <w:spacing w:after="0" w:line="240" w:lineRule="auto"/>
        <w:ind w:right="566"/>
        <w:jc w:val="both"/>
        <w:rPr>
          <w:rFonts w:cs="Arial"/>
          <w:color w:val="000000" w:themeColor="text1"/>
          <w:szCs w:val="24"/>
        </w:rPr>
      </w:pPr>
    </w:p>
    <w:p w:rsidR="00245A47" w:rsidRPr="00E41E0E" w:rsidRDefault="00245A47" w:rsidP="00DD3080">
      <w:pPr>
        <w:tabs>
          <w:tab w:val="right" w:leader="dot" w:pos="8505"/>
        </w:tabs>
        <w:spacing w:after="0" w:line="240" w:lineRule="auto"/>
        <w:ind w:right="566"/>
        <w:jc w:val="both"/>
        <w:rPr>
          <w:rFonts w:cs="Arial"/>
          <w:color w:val="000000" w:themeColor="text1"/>
          <w:szCs w:val="24"/>
        </w:rPr>
      </w:pPr>
    </w:p>
    <w:p w:rsidR="00245A47" w:rsidRPr="00E41E0E" w:rsidRDefault="00245A47" w:rsidP="00DD3080">
      <w:pPr>
        <w:tabs>
          <w:tab w:val="right" w:leader="dot" w:pos="8505"/>
        </w:tabs>
        <w:spacing w:after="0" w:line="240" w:lineRule="auto"/>
        <w:ind w:right="566"/>
        <w:jc w:val="both"/>
        <w:rPr>
          <w:rFonts w:cs="Arial"/>
          <w:color w:val="000000" w:themeColor="text1"/>
          <w:szCs w:val="24"/>
        </w:rPr>
      </w:pPr>
    </w:p>
    <w:p w:rsidR="00245A47" w:rsidRPr="00E41E0E" w:rsidRDefault="00245A47" w:rsidP="00DD3080">
      <w:pPr>
        <w:tabs>
          <w:tab w:val="right" w:leader="dot" w:pos="8505"/>
        </w:tabs>
        <w:spacing w:after="0" w:line="240" w:lineRule="auto"/>
        <w:ind w:right="566"/>
        <w:jc w:val="both"/>
        <w:rPr>
          <w:rFonts w:cs="Arial"/>
          <w:color w:val="000000" w:themeColor="text1"/>
          <w:szCs w:val="24"/>
        </w:rPr>
      </w:pPr>
    </w:p>
    <w:p w:rsidR="00245A47" w:rsidRPr="00E41E0E" w:rsidRDefault="00245A47" w:rsidP="00DD3080">
      <w:pPr>
        <w:tabs>
          <w:tab w:val="right" w:leader="dot" w:pos="8505"/>
        </w:tabs>
        <w:spacing w:after="0" w:line="240" w:lineRule="auto"/>
        <w:ind w:right="566"/>
        <w:jc w:val="both"/>
        <w:rPr>
          <w:rFonts w:cs="Arial"/>
          <w:color w:val="000000" w:themeColor="text1"/>
          <w:szCs w:val="24"/>
        </w:rPr>
      </w:pPr>
    </w:p>
    <w:p w:rsidR="00245A47" w:rsidRPr="00E41E0E" w:rsidRDefault="00245A47" w:rsidP="00DD3080">
      <w:pPr>
        <w:tabs>
          <w:tab w:val="right" w:leader="dot" w:pos="8505"/>
        </w:tabs>
        <w:spacing w:after="0" w:line="240" w:lineRule="auto"/>
        <w:ind w:right="566"/>
        <w:jc w:val="both"/>
        <w:rPr>
          <w:rFonts w:cs="Arial"/>
          <w:color w:val="000000" w:themeColor="text1"/>
          <w:szCs w:val="24"/>
        </w:rPr>
      </w:pPr>
    </w:p>
    <w:p w:rsidR="00245A47" w:rsidRPr="00E41E0E" w:rsidRDefault="00245A47" w:rsidP="00DD3080">
      <w:pPr>
        <w:tabs>
          <w:tab w:val="right" w:leader="dot" w:pos="8505"/>
        </w:tabs>
        <w:spacing w:after="0" w:line="240" w:lineRule="auto"/>
        <w:ind w:right="566"/>
        <w:jc w:val="both"/>
        <w:rPr>
          <w:rFonts w:cs="Arial"/>
          <w:color w:val="000000" w:themeColor="text1"/>
          <w:szCs w:val="24"/>
        </w:rPr>
      </w:pPr>
    </w:p>
    <w:p w:rsidR="00245A47" w:rsidRPr="00E41E0E" w:rsidRDefault="00245A47" w:rsidP="00DD3080">
      <w:pPr>
        <w:tabs>
          <w:tab w:val="right" w:leader="dot" w:pos="8505"/>
        </w:tabs>
        <w:spacing w:after="0" w:line="240" w:lineRule="auto"/>
        <w:ind w:right="566"/>
        <w:jc w:val="both"/>
        <w:rPr>
          <w:rFonts w:cs="Arial"/>
          <w:color w:val="000000" w:themeColor="text1"/>
          <w:szCs w:val="24"/>
        </w:rPr>
      </w:pPr>
    </w:p>
    <w:p w:rsidR="00245A47" w:rsidRPr="00E41E0E" w:rsidRDefault="00245A47" w:rsidP="00DD3080">
      <w:pPr>
        <w:tabs>
          <w:tab w:val="right" w:leader="dot" w:pos="8505"/>
        </w:tabs>
        <w:spacing w:after="0" w:line="240" w:lineRule="auto"/>
        <w:ind w:right="566"/>
        <w:jc w:val="both"/>
        <w:rPr>
          <w:rFonts w:cs="Arial"/>
          <w:color w:val="000000" w:themeColor="text1"/>
          <w:szCs w:val="24"/>
        </w:rPr>
      </w:pPr>
    </w:p>
    <w:p w:rsidR="00245A47" w:rsidRPr="00E41E0E" w:rsidRDefault="00245A47" w:rsidP="00DD3080">
      <w:pPr>
        <w:tabs>
          <w:tab w:val="right" w:leader="dot" w:pos="8505"/>
        </w:tabs>
        <w:spacing w:after="0" w:line="240" w:lineRule="auto"/>
        <w:ind w:right="566"/>
        <w:jc w:val="both"/>
        <w:rPr>
          <w:rFonts w:cs="Arial"/>
          <w:color w:val="000000" w:themeColor="text1"/>
          <w:szCs w:val="24"/>
        </w:rPr>
      </w:pPr>
    </w:p>
    <w:p w:rsidR="00245A47" w:rsidRPr="00E41E0E" w:rsidRDefault="00245A47" w:rsidP="00DD3080">
      <w:pPr>
        <w:tabs>
          <w:tab w:val="right" w:leader="dot" w:pos="8505"/>
        </w:tabs>
        <w:spacing w:after="0" w:line="240" w:lineRule="auto"/>
        <w:ind w:right="566"/>
        <w:jc w:val="both"/>
        <w:rPr>
          <w:rFonts w:cs="Arial"/>
          <w:color w:val="000000" w:themeColor="text1"/>
          <w:szCs w:val="24"/>
        </w:rPr>
      </w:pPr>
    </w:p>
    <w:p w:rsidR="00245A47" w:rsidRPr="00E41E0E" w:rsidRDefault="00245A47" w:rsidP="00DD3080">
      <w:pPr>
        <w:tabs>
          <w:tab w:val="right" w:leader="dot" w:pos="8505"/>
        </w:tabs>
        <w:spacing w:after="0" w:line="240" w:lineRule="auto"/>
        <w:ind w:right="566"/>
        <w:jc w:val="both"/>
        <w:rPr>
          <w:rFonts w:cs="Arial"/>
          <w:color w:val="000000" w:themeColor="text1"/>
          <w:szCs w:val="24"/>
        </w:rPr>
      </w:pPr>
    </w:p>
    <w:p w:rsidR="00245A47" w:rsidRPr="00E41E0E" w:rsidRDefault="00245A47" w:rsidP="00DD3080">
      <w:pPr>
        <w:tabs>
          <w:tab w:val="right" w:leader="dot" w:pos="8505"/>
        </w:tabs>
        <w:spacing w:after="0" w:line="240" w:lineRule="auto"/>
        <w:ind w:right="566"/>
        <w:jc w:val="both"/>
        <w:rPr>
          <w:rFonts w:cs="Arial"/>
          <w:color w:val="000000" w:themeColor="text1"/>
          <w:szCs w:val="24"/>
        </w:rPr>
      </w:pPr>
    </w:p>
    <w:p w:rsidR="00245A47" w:rsidRPr="00E41E0E" w:rsidRDefault="00245A47" w:rsidP="00DD3080">
      <w:pPr>
        <w:tabs>
          <w:tab w:val="right" w:leader="dot" w:pos="8505"/>
        </w:tabs>
        <w:spacing w:after="0" w:line="240" w:lineRule="auto"/>
        <w:ind w:right="566"/>
        <w:jc w:val="both"/>
        <w:rPr>
          <w:rFonts w:cs="Arial"/>
          <w:color w:val="000000" w:themeColor="text1"/>
          <w:szCs w:val="24"/>
        </w:rPr>
      </w:pPr>
    </w:p>
    <w:p w:rsidR="00245A47" w:rsidRPr="00E41E0E" w:rsidRDefault="00245A47" w:rsidP="00DD3080">
      <w:pPr>
        <w:tabs>
          <w:tab w:val="right" w:leader="dot" w:pos="8505"/>
        </w:tabs>
        <w:spacing w:after="0" w:line="240" w:lineRule="auto"/>
        <w:ind w:right="566"/>
        <w:jc w:val="both"/>
        <w:rPr>
          <w:rFonts w:cs="Arial"/>
          <w:color w:val="000000" w:themeColor="text1"/>
          <w:szCs w:val="24"/>
        </w:rPr>
      </w:pPr>
    </w:p>
    <w:p w:rsidR="00245A47" w:rsidRPr="00E41E0E" w:rsidRDefault="00245A47" w:rsidP="00DD3080">
      <w:pPr>
        <w:tabs>
          <w:tab w:val="right" w:leader="dot" w:pos="8505"/>
        </w:tabs>
        <w:spacing w:after="0" w:line="240" w:lineRule="auto"/>
        <w:ind w:right="566"/>
        <w:jc w:val="both"/>
        <w:rPr>
          <w:rFonts w:cs="Arial"/>
          <w:color w:val="000000" w:themeColor="text1"/>
          <w:szCs w:val="24"/>
        </w:rPr>
      </w:pPr>
    </w:p>
    <w:p w:rsidR="00245A47" w:rsidRPr="00E41E0E" w:rsidRDefault="00245A47" w:rsidP="00DD3080">
      <w:pPr>
        <w:tabs>
          <w:tab w:val="right" w:leader="dot" w:pos="8505"/>
        </w:tabs>
        <w:spacing w:after="0" w:line="240" w:lineRule="auto"/>
        <w:ind w:right="566"/>
        <w:jc w:val="both"/>
        <w:rPr>
          <w:rFonts w:cs="Arial"/>
          <w:color w:val="000000" w:themeColor="text1"/>
          <w:szCs w:val="24"/>
        </w:rPr>
      </w:pPr>
    </w:p>
    <w:p w:rsidR="00245A47" w:rsidRPr="00E41E0E" w:rsidRDefault="00245A47" w:rsidP="00DD3080">
      <w:pPr>
        <w:tabs>
          <w:tab w:val="right" w:leader="dot" w:pos="8505"/>
        </w:tabs>
        <w:spacing w:after="0" w:line="240" w:lineRule="auto"/>
        <w:ind w:right="566"/>
        <w:jc w:val="both"/>
        <w:rPr>
          <w:rFonts w:cs="Arial"/>
          <w:color w:val="000000" w:themeColor="text1"/>
          <w:szCs w:val="24"/>
        </w:rPr>
      </w:pPr>
    </w:p>
    <w:p w:rsidR="00245A47" w:rsidRPr="00E41E0E" w:rsidRDefault="00245A47" w:rsidP="00DD3080">
      <w:pPr>
        <w:tabs>
          <w:tab w:val="right" w:leader="dot" w:pos="8505"/>
        </w:tabs>
        <w:spacing w:after="0" w:line="240" w:lineRule="auto"/>
        <w:ind w:right="566"/>
        <w:jc w:val="both"/>
        <w:rPr>
          <w:rFonts w:cs="Arial"/>
          <w:color w:val="000000" w:themeColor="text1"/>
          <w:szCs w:val="24"/>
        </w:rPr>
      </w:pPr>
    </w:p>
    <w:p w:rsidR="00245A47" w:rsidRPr="00E41E0E" w:rsidRDefault="00245A47" w:rsidP="00DD3080">
      <w:pPr>
        <w:tabs>
          <w:tab w:val="right" w:leader="dot" w:pos="8505"/>
        </w:tabs>
        <w:spacing w:after="0" w:line="240" w:lineRule="auto"/>
        <w:ind w:right="566"/>
        <w:jc w:val="both"/>
        <w:rPr>
          <w:rFonts w:cs="Arial"/>
          <w:color w:val="000000" w:themeColor="text1"/>
          <w:szCs w:val="24"/>
        </w:rPr>
      </w:pPr>
    </w:p>
    <w:p w:rsidR="00245A47" w:rsidRPr="00E41E0E" w:rsidRDefault="00245A47" w:rsidP="00DD3080">
      <w:pPr>
        <w:tabs>
          <w:tab w:val="right" w:leader="dot" w:pos="8505"/>
        </w:tabs>
        <w:spacing w:after="0" w:line="240" w:lineRule="auto"/>
        <w:ind w:right="566"/>
        <w:jc w:val="both"/>
        <w:rPr>
          <w:rFonts w:cs="Arial"/>
          <w:color w:val="000000" w:themeColor="text1"/>
          <w:szCs w:val="24"/>
        </w:rPr>
      </w:pPr>
    </w:p>
    <w:p w:rsidR="00245A47" w:rsidRPr="00E41E0E" w:rsidRDefault="00245A47" w:rsidP="00DD3080">
      <w:pPr>
        <w:tabs>
          <w:tab w:val="right" w:leader="dot" w:pos="8505"/>
        </w:tabs>
        <w:spacing w:after="0" w:line="240" w:lineRule="auto"/>
        <w:ind w:right="566"/>
        <w:jc w:val="both"/>
        <w:rPr>
          <w:rFonts w:cs="Arial"/>
          <w:color w:val="000000" w:themeColor="text1"/>
          <w:szCs w:val="24"/>
        </w:rPr>
      </w:pPr>
    </w:p>
    <w:p w:rsidR="00245A47" w:rsidRPr="00E41E0E" w:rsidRDefault="00245A47" w:rsidP="00DD3080">
      <w:pPr>
        <w:tabs>
          <w:tab w:val="right" w:leader="dot" w:pos="8505"/>
        </w:tabs>
        <w:spacing w:after="0" w:line="240" w:lineRule="auto"/>
        <w:ind w:right="566"/>
        <w:jc w:val="both"/>
        <w:rPr>
          <w:rFonts w:cs="Arial"/>
          <w:color w:val="000000" w:themeColor="text1"/>
          <w:szCs w:val="24"/>
        </w:rPr>
      </w:pPr>
    </w:p>
    <w:p w:rsidR="00245A47" w:rsidRPr="00E41E0E" w:rsidRDefault="00245A47" w:rsidP="00DD3080">
      <w:pPr>
        <w:tabs>
          <w:tab w:val="right" w:leader="dot" w:pos="8505"/>
        </w:tabs>
        <w:spacing w:after="0" w:line="240" w:lineRule="auto"/>
        <w:ind w:right="566"/>
        <w:jc w:val="both"/>
        <w:rPr>
          <w:rFonts w:cs="Arial"/>
          <w:color w:val="000000" w:themeColor="text1"/>
          <w:szCs w:val="24"/>
        </w:rPr>
      </w:pPr>
    </w:p>
    <w:p w:rsidR="00245A47" w:rsidRPr="00E41E0E" w:rsidRDefault="00245A47" w:rsidP="00DD3080">
      <w:pPr>
        <w:tabs>
          <w:tab w:val="right" w:leader="dot" w:pos="8505"/>
        </w:tabs>
        <w:spacing w:after="0" w:line="240" w:lineRule="auto"/>
        <w:ind w:right="566"/>
        <w:jc w:val="both"/>
        <w:rPr>
          <w:rFonts w:cs="Arial"/>
          <w:color w:val="000000" w:themeColor="text1"/>
          <w:szCs w:val="24"/>
        </w:rPr>
      </w:pPr>
    </w:p>
    <w:p w:rsidR="00245A47" w:rsidRPr="00E41E0E" w:rsidRDefault="00245A47" w:rsidP="00DD3080">
      <w:pPr>
        <w:tabs>
          <w:tab w:val="right" w:leader="dot" w:pos="8505"/>
        </w:tabs>
        <w:spacing w:after="0" w:line="240" w:lineRule="auto"/>
        <w:ind w:right="566"/>
        <w:jc w:val="both"/>
        <w:rPr>
          <w:rFonts w:cs="Arial"/>
          <w:color w:val="000000" w:themeColor="text1"/>
          <w:szCs w:val="24"/>
        </w:rPr>
      </w:pPr>
    </w:p>
    <w:p w:rsidR="00245A47" w:rsidRPr="00E41E0E" w:rsidRDefault="00245A47" w:rsidP="00DD3080">
      <w:pPr>
        <w:tabs>
          <w:tab w:val="right" w:leader="dot" w:pos="8505"/>
        </w:tabs>
        <w:spacing w:after="0" w:line="240" w:lineRule="auto"/>
        <w:ind w:right="566"/>
        <w:jc w:val="both"/>
        <w:rPr>
          <w:rFonts w:cs="Arial"/>
          <w:color w:val="000000" w:themeColor="text1"/>
          <w:szCs w:val="24"/>
        </w:rPr>
      </w:pPr>
    </w:p>
    <w:p w:rsidR="00245A47" w:rsidRPr="00E41E0E" w:rsidRDefault="00245A47" w:rsidP="00DD3080">
      <w:pPr>
        <w:tabs>
          <w:tab w:val="right" w:leader="dot" w:pos="8505"/>
        </w:tabs>
        <w:spacing w:after="0" w:line="240" w:lineRule="auto"/>
        <w:ind w:right="566"/>
        <w:jc w:val="both"/>
        <w:rPr>
          <w:rFonts w:cs="Arial"/>
          <w:color w:val="000000" w:themeColor="text1"/>
          <w:szCs w:val="24"/>
        </w:rPr>
      </w:pPr>
    </w:p>
    <w:p w:rsidR="00245A47" w:rsidRPr="00E41E0E" w:rsidRDefault="00245A47" w:rsidP="00DD3080">
      <w:pPr>
        <w:tabs>
          <w:tab w:val="right" w:leader="dot" w:pos="8505"/>
        </w:tabs>
        <w:spacing w:after="0" w:line="240" w:lineRule="auto"/>
        <w:ind w:right="566"/>
        <w:jc w:val="both"/>
        <w:rPr>
          <w:rFonts w:cs="Arial"/>
          <w:color w:val="000000" w:themeColor="text1"/>
          <w:szCs w:val="24"/>
        </w:rPr>
      </w:pPr>
    </w:p>
    <w:p w:rsidR="00245A47" w:rsidRPr="00E41E0E" w:rsidRDefault="00245A47" w:rsidP="00DD3080">
      <w:pPr>
        <w:tabs>
          <w:tab w:val="right" w:leader="dot" w:pos="8505"/>
        </w:tabs>
        <w:spacing w:after="0" w:line="240" w:lineRule="auto"/>
        <w:ind w:right="566"/>
        <w:jc w:val="both"/>
        <w:rPr>
          <w:rFonts w:cs="Arial"/>
          <w:color w:val="000000" w:themeColor="text1"/>
          <w:szCs w:val="24"/>
        </w:rPr>
      </w:pPr>
    </w:p>
    <w:p w:rsidR="00245A47" w:rsidRPr="00E41E0E" w:rsidRDefault="00245A47" w:rsidP="00DD3080">
      <w:pPr>
        <w:tabs>
          <w:tab w:val="right" w:leader="dot" w:pos="8505"/>
        </w:tabs>
        <w:spacing w:after="0" w:line="240" w:lineRule="auto"/>
        <w:ind w:right="566"/>
        <w:jc w:val="both"/>
        <w:rPr>
          <w:rFonts w:cs="Arial"/>
          <w:color w:val="000000" w:themeColor="text1"/>
          <w:szCs w:val="24"/>
        </w:rPr>
      </w:pPr>
    </w:p>
    <w:p w:rsidR="00245A47" w:rsidRPr="00E41E0E" w:rsidRDefault="00245A47" w:rsidP="00DD3080">
      <w:pPr>
        <w:tabs>
          <w:tab w:val="right" w:leader="dot" w:pos="8505"/>
        </w:tabs>
        <w:spacing w:after="0" w:line="240" w:lineRule="auto"/>
        <w:ind w:right="566"/>
        <w:jc w:val="both"/>
        <w:rPr>
          <w:rFonts w:cs="Arial"/>
          <w:color w:val="000000" w:themeColor="text1"/>
          <w:szCs w:val="24"/>
        </w:rPr>
      </w:pPr>
    </w:p>
    <w:p w:rsidR="00245A47" w:rsidRPr="00E41E0E" w:rsidRDefault="00245A47" w:rsidP="00DD3080">
      <w:pPr>
        <w:tabs>
          <w:tab w:val="right" w:leader="dot" w:pos="8505"/>
        </w:tabs>
        <w:spacing w:after="0" w:line="240" w:lineRule="auto"/>
        <w:ind w:right="566"/>
        <w:jc w:val="both"/>
        <w:rPr>
          <w:rFonts w:cs="Arial"/>
          <w:color w:val="000000" w:themeColor="text1"/>
          <w:szCs w:val="24"/>
        </w:rPr>
      </w:pPr>
    </w:p>
    <w:p w:rsidR="00245A47" w:rsidRPr="00E41E0E" w:rsidRDefault="00245A47" w:rsidP="00DD3080">
      <w:pPr>
        <w:tabs>
          <w:tab w:val="right" w:leader="dot" w:pos="8505"/>
        </w:tabs>
        <w:spacing w:after="0" w:line="240" w:lineRule="auto"/>
        <w:ind w:right="566"/>
        <w:jc w:val="both"/>
        <w:rPr>
          <w:rFonts w:cs="Arial"/>
          <w:color w:val="000000" w:themeColor="text1"/>
          <w:szCs w:val="24"/>
        </w:rPr>
      </w:pPr>
    </w:p>
    <w:p w:rsidR="00245A47" w:rsidRPr="00E41E0E" w:rsidRDefault="00245A47" w:rsidP="00DD3080">
      <w:pPr>
        <w:tabs>
          <w:tab w:val="right" w:leader="dot" w:pos="8505"/>
        </w:tabs>
        <w:spacing w:after="0" w:line="240" w:lineRule="auto"/>
        <w:ind w:right="566"/>
        <w:jc w:val="both"/>
        <w:rPr>
          <w:rFonts w:cs="Arial"/>
          <w:color w:val="000000" w:themeColor="text1"/>
          <w:szCs w:val="24"/>
        </w:rPr>
      </w:pPr>
    </w:p>
    <w:p w:rsidR="00245A47" w:rsidRPr="00E41E0E" w:rsidRDefault="00245A47" w:rsidP="00DD3080">
      <w:pPr>
        <w:tabs>
          <w:tab w:val="right" w:leader="dot" w:pos="8505"/>
        </w:tabs>
        <w:spacing w:after="0" w:line="240" w:lineRule="auto"/>
        <w:ind w:right="566"/>
        <w:jc w:val="both"/>
        <w:rPr>
          <w:rFonts w:cs="Arial"/>
          <w:color w:val="000000" w:themeColor="text1"/>
          <w:szCs w:val="24"/>
        </w:rPr>
      </w:pPr>
    </w:p>
    <w:p w:rsidR="00245A47" w:rsidRPr="00E41E0E" w:rsidRDefault="00245A47" w:rsidP="00DD3080">
      <w:pPr>
        <w:tabs>
          <w:tab w:val="right" w:leader="dot" w:pos="8505"/>
        </w:tabs>
        <w:spacing w:after="0" w:line="240" w:lineRule="auto"/>
        <w:ind w:right="566"/>
        <w:jc w:val="both"/>
        <w:rPr>
          <w:rFonts w:cs="Arial"/>
          <w:color w:val="000000" w:themeColor="text1"/>
          <w:szCs w:val="24"/>
        </w:rPr>
      </w:pPr>
    </w:p>
    <w:p w:rsidR="003D18BD" w:rsidRPr="00E41E0E" w:rsidRDefault="003D18BD" w:rsidP="00DD3080">
      <w:pPr>
        <w:tabs>
          <w:tab w:val="right" w:leader="dot" w:pos="8505"/>
        </w:tabs>
        <w:spacing w:after="0" w:line="240" w:lineRule="auto"/>
        <w:ind w:right="566"/>
        <w:jc w:val="both"/>
        <w:rPr>
          <w:rFonts w:cs="Arial"/>
          <w:color w:val="000000" w:themeColor="text1"/>
          <w:szCs w:val="24"/>
        </w:rPr>
      </w:pPr>
    </w:p>
    <w:p w:rsidR="00D34E70" w:rsidRPr="00E41E0E" w:rsidRDefault="00D34E70" w:rsidP="00DD3080">
      <w:pPr>
        <w:tabs>
          <w:tab w:val="right" w:leader="dot" w:pos="8505"/>
        </w:tabs>
        <w:spacing w:after="0" w:line="240" w:lineRule="auto"/>
        <w:ind w:right="566"/>
        <w:jc w:val="both"/>
        <w:rPr>
          <w:rFonts w:cs="Arial"/>
          <w:color w:val="000000" w:themeColor="text1"/>
          <w:szCs w:val="24"/>
        </w:rPr>
      </w:pPr>
    </w:p>
    <w:p w:rsidR="00245A47" w:rsidRPr="00E41E0E" w:rsidRDefault="00245A47" w:rsidP="00DD3080">
      <w:pPr>
        <w:spacing w:after="0" w:line="360" w:lineRule="auto"/>
        <w:jc w:val="center"/>
        <w:rPr>
          <w:rFonts w:cs="Arial"/>
          <w:b/>
          <w:color w:val="000000" w:themeColor="text1"/>
          <w:szCs w:val="24"/>
        </w:rPr>
      </w:pPr>
      <w:r w:rsidRPr="00E41E0E">
        <w:rPr>
          <w:rFonts w:cs="Arial"/>
          <w:b/>
          <w:color w:val="000000" w:themeColor="text1"/>
          <w:szCs w:val="24"/>
        </w:rPr>
        <w:t>LISTA DE SIGLAS</w:t>
      </w:r>
    </w:p>
    <w:p w:rsidR="00652742" w:rsidRPr="00E41E0E" w:rsidRDefault="00652742" w:rsidP="00DD3080">
      <w:pPr>
        <w:tabs>
          <w:tab w:val="right" w:leader="dot" w:pos="8505"/>
        </w:tabs>
        <w:spacing w:after="0" w:line="240" w:lineRule="auto"/>
        <w:ind w:right="566"/>
        <w:jc w:val="both"/>
        <w:rPr>
          <w:rFonts w:cs="Arial"/>
          <w:b/>
          <w:color w:val="000000" w:themeColor="text1"/>
          <w:szCs w:val="24"/>
        </w:rPr>
      </w:pPr>
    </w:p>
    <w:p w:rsidR="00652742" w:rsidRPr="00E41E0E" w:rsidRDefault="00652742" w:rsidP="00DD3080">
      <w:pPr>
        <w:tabs>
          <w:tab w:val="right" w:leader="dot" w:pos="8505"/>
        </w:tabs>
        <w:spacing w:after="0" w:line="240" w:lineRule="auto"/>
        <w:ind w:right="566"/>
        <w:jc w:val="both"/>
        <w:rPr>
          <w:rFonts w:cs="Arial"/>
          <w:color w:val="000000" w:themeColor="text1"/>
          <w:szCs w:val="24"/>
        </w:rPr>
      </w:pPr>
    </w:p>
    <w:p w:rsidR="00652742" w:rsidRPr="00E41E0E" w:rsidRDefault="00652742" w:rsidP="00DD3080">
      <w:pPr>
        <w:spacing w:after="0"/>
        <w:jc w:val="both"/>
        <w:rPr>
          <w:rFonts w:cs="Arial"/>
          <w:color w:val="000000" w:themeColor="text1"/>
        </w:rPr>
      </w:pPr>
    </w:p>
    <w:p w:rsidR="00652742" w:rsidRPr="00E41E0E" w:rsidRDefault="00652742" w:rsidP="00DD3080">
      <w:pPr>
        <w:spacing w:after="0" w:line="360" w:lineRule="auto"/>
        <w:jc w:val="both"/>
        <w:rPr>
          <w:rFonts w:cs="Arial"/>
          <w:color w:val="000000" w:themeColor="text1"/>
          <w:szCs w:val="24"/>
        </w:rPr>
      </w:pPr>
      <w:r w:rsidRPr="00E41E0E">
        <w:rPr>
          <w:rFonts w:cs="Arial"/>
          <w:color w:val="000000" w:themeColor="text1"/>
          <w:szCs w:val="24"/>
        </w:rPr>
        <w:t xml:space="preserve">CEP – </w:t>
      </w:r>
      <w:proofErr w:type="spellStart"/>
      <w:r w:rsidRPr="00E41E0E">
        <w:rPr>
          <w:rFonts w:cs="Arial"/>
          <w:color w:val="000000" w:themeColor="text1"/>
          <w:szCs w:val="24"/>
        </w:rPr>
        <w:t>Comité</w:t>
      </w:r>
      <w:proofErr w:type="spellEnd"/>
      <w:r w:rsidRPr="00E41E0E">
        <w:rPr>
          <w:rFonts w:cs="Arial"/>
          <w:color w:val="000000" w:themeColor="text1"/>
          <w:szCs w:val="24"/>
        </w:rPr>
        <w:t xml:space="preserve"> de Ética e Pesquisa</w:t>
      </w:r>
    </w:p>
    <w:p w:rsidR="00652742" w:rsidRPr="00E41E0E" w:rsidRDefault="00652742" w:rsidP="00DD3080">
      <w:pPr>
        <w:spacing w:after="0" w:line="360" w:lineRule="auto"/>
        <w:jc w:val="both"/>
        <w:rPr>
          <w:rFonts w:cs="Arial"/>
          <w:color w:val="000000" w:themeColor="text1"/>
          <w:szCs w:val="24"/>
        </w:rPr>
      </w:pPr>
      <w:r w:rsidRPr="00E41E0E">
        <w:rPr>
          <w:rFonts w:cs="Arial"/>
          <w:color w:val="000000" w:themeColor="text1"/>
          <w:szCs w:val="24"/>
        </w:rPr>
        <w:t>CNS – Conselho Nacional de Saúde</w:t>
      </w:r>
    </w:p>
    <w:p w:rsidR="00652742" w:rsidRPr="00E41E0E" w:rsidRDefault="00A33D13" w:rsidP="00DD3080">
      <w:pPr>
        <w:spacing w:after="0" w:line="360" w:lineRule="auto"/>
        <w:jc w:val="both"/>
        <w:rPr>
          <w:rFonts w:cs="Arial"/>
          <w:color w:val="000000" w:themeColor="text1"/>
          <w:szCs w:val="24"/>
        </w:rPr>
      </w:pPr>
      <w:r>
        <w:rPr>
          <w:rFonts w:cs="Arial"/>
          <w:color w:val="000000" w:themeColor="text1"/>
          <w:szCs w:val="24"/>
        </w:rPr>
        <w:t>CRER-BA</w:t>
      </w:r>
      <w:r w:rsidR="00652742" w:rsidRPr="00E41E0E">
        <w:rPr>
          <w:rFonts w:cs="Arial"/>
          <w:color w:val="000000" w:themeColor="text1"/>
          <w:szCs w:val="24"/>
        </w:rPr>
        <w:t xml:space="preserve"> – Centro de Referência em Esporte Educacional do Recôncavo Baiano</w:t>
      </w:r>
    </w:p>
    <w:p w:rsidR="00652742" w:rsidRPr="00E41E0E" w:rsidRDefault="00652742" w:rsidP="00DD3080">
      <w:pPr>
        <w:spacing w:after="0" w:line="360" w:lineRule="auto"/>
        <w:jc w:val="both"/>
        <w:rPr>
          <w:rFonts w:cs="Arial"/>
          <w:color w:val="000000" w:themeColor="text1"/>
          <w:szCs w:val="24"/>
        </w:rPr>
      </w:pPr>
      <w:r w:rsidRPr="00E41E0E">
        <w:rPr>
          <w:rFonts w:cs="Arial"/>
          <w:color w:val="000000" w:themeColor="text1"/>
          <w:szCs w:val="24"/>
        </w:rPr>
        <w:t>GUETO – Associação Cultural Grupo Unido para Educação e Trabalhos de Orientação</w:t>
      </w:r>
    </w:p>
    <w:p w:rsidR="00652742" w:rsidRPr="00E41E0E" w:rsidRDefault="00652742" w:rsidP="00DD3080">
      <w:pPr>
        <w:spacing w:after="0" w:line="360" w:lineRule="auto"/>
        <w:jc w:val="both"/>
        <w:rPr>
          <w:rFonts w:cs="Arial"/>
          <w:color w:val="000000" w:themeColor="text1"/>
          <w:szCs w:val="24"/>
        </w:rPr>
      </w:pPr>
      <w:r w:rsidRPr="00E41E0E">
        <w:rPr>
          <w:rFonts w:cs="Arial"/>
          <w:color w:val="000000" w:themeColor="text1"/>
          <w:szCs w:val="24"/>
        </w:rPr>
        <w:t>OMS – Organização Mundial d</w:t>
      </w:r>
      <w:r w:rsidR="00851B02">
        <w:rPr>
          <w:rFonts w:cs="Arial"/>
          <w:color w:val="000000" w:themeColor="text1"/>
          <w:szCs w:val="24"/>
        </w:rPr>
        <w:t>a</w:t>
      </w:r>
      <w:r w:rsidRPr="00E41E0E">
        <w:rPr>
          <w:rFonts w:cs="Arial"/>
          <w:color w:val="000000" w:themeColor="text1"/>
          <w:szCs w:val="24"/>
        </w:rPr>
        <w:t xml:space="preserve"> Saúde</w:t>
      </w:r>
    </w:p>
    <w:p w:rsidR="00652742" w:rsidRPr="00E41E0E" w:rsidRDefault="00652742" w:rsidP="00DD3080">
      <w:pPr>
        <w:spacing w:after="0" w:line="360" w:lineRule="auto"/>
        <w:jc w:val="both"/>
        <w:rPr>
          <w:rFonts w:cs="Arial"/>
          <w:color w:val="000000" w:themeColor="text1"/>
          <w:szCs w:val="24"/>
        </w:rPr>
      </w:pPr>
      <w:r w:rsidRPr="00E41E0E">
        <w:rPr>
          <w:rFonts w:cs="Arial"/>
          <w:color w:val="000000" w:themeColor="text1"/>
          <w:szCs w:val="24"/>
        </w:rPr>
        <w:t>ONG – Organização não Governamental</w:t>
      </w:r>
    </w:p>
    <w:p w:rsidR="00652742" w:rsidRPr="00E41E0E" w:rsidRDefault="00652742" w:rsidP="00DD3080">
      <w:pPr>
        <w:spacing w:after="0" w:line="360" w:lineRule="auto"/>
        <w:jc w:val="both"/>
        <w:rPr>
          <w:rFonts w:cs="Arial"/>
          <w:color w:val="000000" w:themeColor="text1"/>
          <w:szCs w:val="24"/>
        </w:rPr>
      </w:pPr>
      <w:r w:rsidRPr="00E41E0E">
        <w:rPr>
          <w:rFonts w:cs="Arial"/>
          <w:color w:val="000000" w:themeColor="text1"/>
          <w:szCs w:val="24"/>
        </w:rPr>
        <w:t>ONU – Organização das Nações Unidas</w:t>
      </w:r>
    </w:p>
    <w:p w:rsidR="00652742" w:rsidRPr="00E41E0E" w:rsidRDefault="00652742" w:rsidP="00DD3080">
      <w:pPr>
        <w:spacing w:after="0" w:line="360" w:lineRule="auto"/>
        <w:jc w:val="both"/>
        <w:rPr>
          <w:rFonts w:cs="Arial"/>
          <w:color w:val="000000" w:themeColor="text1"/>
          <w:szCs w:val="24"/>
        </w:rPr>
      </w:pPr>
      <w:proofErr w:type="spellStart"/>
      <w:r w:rsidRPr="00E41E0E">
        <w:rPr>
          <w:rFonts w:cs="Arial"/>
          <w:color w:val="000000" w:themeColor="text1"/>
          <w:szCs w:val="24"/>
        </w:rPr>
        <w:t>PCNs</w:t>
      </w:r>
      <w:proofErr w:type="spellEnd"/>
      <w:r w:rsidRPr="00E41E0E">
        <w:rPr>
          <w:rFonts w:cs="Arial"/>
          <w:color w:val="000000" w:themeColor="text1"/>
          <w:szCs w:val="24"/>
        </w:rPr>
        <w:t xml:space="preserve"> -</w:t>
      </w:r>
      <w:proofErr w:type="gramStart"/>
      <w:r w:rsidRPr="00E41E0E">
        <w:rPr>
          <w:rFonts w:cs="Arial"/>
          <w:color w:val="000000" w:themeColor="text1"/>
          <w:szCs w:val="24"/>
        </w:rPr>
        <w:t xml:space="preserve">  </w:t>
      </w:r>
      <w:proofErr w:type="gramEnd"/>
      <w:r w:rsidRPr="00E41E0E">
        <w:rPr>
          <w:rFonts w:cs="Arial"/>
          <w:color w:val="000000" w:themeColor="text1"/>
          <w:szCs w:val="24"/>
        </w:rPr>
        <w:t>Parâmetros Curriculares Nacionais</w:t>
      </w:r>
    </w:p>
    <w:p w:rsidR="00652742" w:rsidRPr="00E41E0E" w:rsidRDefault="00652742" w:rsidP="00DD3080">
      <w:pPr>
        <w:spacing w:after="0" w:line="360" w:lineRule="auto"/>
        <w:jc w:val="both"/>
        <w:rPr>
          <w:rFonts w:cs="Arial"/>
          <w:color w:val="000000" w:themeColor="text1"/>
          <w:szCs w:val="24"/>
        </w:rPr>
      </w:pPr>
      <w:r w:rsidRPr="00E41E0E">
        <w:rPr>
          <w:rFonts w:cs="Arial"/>
          <w:color w:val="000000" w:themeColor="text1"/>
          <w:szCs w:val="24"/>
        </w:rPr>
        <w:t xml:space="preserve">PNEA – Política Nacional de </w:t>
      </w:r>
      <w:r w:rsidR="00DA45C2">
        <w:rPr>
          <w:rFonts w:cs="Arial"/>
          <w:color w:val="000000" w:themeColor="text1"/>
          <w:szCs w:val="24"/>
        </w:rPr>
        <w:t>Educação Ambiental</w:t>
      </w:r>
    </w:p>
    <w:p w:rsidR="00652742" w:rsidRPr="00E41E0E" w:rsidRDefault="00652742" w:rsidP="00DD3080">
      <w:pPr>
        <w:spacing w:after="0" w:line="360" w:lineRule="auto"/>
        <w:jc w:val="both"/>
        <w:rPr>
          <w:rFonts w:cs="Arial"/>
          <w:color w:val="000000" w:themeColor="text1"/>
          <w:szCs w:val="24"/>
        </w:rPr>
      </w:pPr>
      <w:r w:rsidRPr="00E41E0E">
        <w:rPr>
          <w:rFonts w:cs="Arial"/>
          <w:color w:val="000000" w:themeColor="text1"/>
          <w:szCs w:val="24"/>
        </w:rPr>
        <w:t xml:space="preserve">TCLE – Termo de Consentimento Livre e Esclarecido </w:t>
      </w:r>
    </w:p>
    <w:p w:rsidR="00652742" w:rsidRPr="00E41E0E" w:rsidRDefault="00652742" w:rsidP="00DD3080">
      <w:pPr>
        <w:spacing w:after="0" w:line="360" w:lineRule="auto"/>
        <w:jc w:val="both"/>
        <w:rPr>
          <w:rFonts w:cs="Arial"/>
          <w:color w:val="000000" w:themeColor="text1"/>
          <w:szCs w:val="24"/>
        </w:rPr>
      </w:pPr>
      <w:r w:rsidRPr="00E41E0E">
        <w:rPr>
          <w:rFonts w:cs="Arial"/>
          <w:color w:val="000000" w:themeColor="text1"/>
          <w:szCs w:val="24"/>
        </w:rPr>
        <w:t>UFRB – Universidade Federal do Recôncavo Baiano</w:t>
      </w:r>
    </w:p>
    <w:p w:rsidR="00652742" w:rsidRPr="00E41E0E" w:rsidRDefault="00652742" w:rsidP="00DD3080">
      <w:pPr>
        <w:spacing w:after="0" w:line="360" w:lineRule="auto"/>
        <w:jc w:val="both"/>
        <w:rPr>
          <w:rFonts w:cs="Arial"/>
          <w:color w:val="000000" w:themeColor="text1"/>
          <w:szCs w:val="24"/>
        </w:rPr>
      </w:pPr>
      <w:r w:rsidRPr="00E41E0E">
        <w:rPr>
          <w:rFonts w:cs="Arial"/>
          <w:color w:val="000000" w:themeColor="text1"/>
          <w:szCs w:val="24"/>
        </w:rPr>
        <w:t>UFSC – Universidade Federal de Santa Catarina</w:t>
      </w:r>
    </w:p>
    <w:p w:rsidR="00652742" w:rsidRPr="00E41E0E" w:rsidRDefault="00652742" w:rsidP="00DD3080">
      <w:pPr>
        <w:spacing w:after="0" w:line="360" w:lineRule="auto"/>
        <w:jc w:val="both"/>
        <w:rPr>
          <w:rFonts w:cs="Arial"/>
          <w:color w:val="000000" w:themeColor="text1"/>
          <w:szCs w:val="24"/>
        </w:rPr>
      </w:pPr>
      <w:r w:rsidRPr="00E41E0E">
        <w:rPr>
          <w:rFonts w:cs="Arial"/>
          <w:color w:val="000000" w:themeColor="text1"/>
          <w:szCs w:val="24"/>
        </w:rPr>
        <w:t>UNEP – Unidade de Ensino e Pesquisa Integralizada</w:t>
      </w:r>
    </w:p>
    <w:p w:rsidR="00652742" w:rsidRPr="00E41E0E" w:rsidRDefault="00652742" w:rsidP="00DD3080">
      <w:pPr>
        <w:spacing w:after="0" w:line="360" w:lineRule="auto"/>
        <w:jc w:val="both"/>
        <w:rPr>
          <w:rFonts w:cs="Arial"/>
          <w:color w:val="000000" w:themeColor="text1"/>
          <w:szCs w:val="24"/>
        </w:rPr>
      </w:pPr>
      <w:r w:rsidRPr="00E41E0E">
        <w:rPr>
          <w:rFonts w:cs="Arial"/>
          <w:color w:val="000000" w:themeColor="text1"/>
          <w:szCs w:val="24"/>
        </w:rPr>
        <w:t>UNESCO -</w:t>
      </w:r>
      <w:proofErr w:type="gramStart"/>
      <w:r w:rsidRPr="00E41E0E">
        <w:rPr>
          <w:rFonts w:cs="Arial"/>
          <w:color w:val="000000" w:themeColor="text1"/>
          <w:szCs w:val="24"/>
        </w:rPr>
        <w:t xml:space="preserve">  </w:t>
      </w:r>
      <w:proofErr w:type="gramEnd"/>
      <w:r w:rsidRPr="00E41E0E">
        <w:rPr>
          <w:rFonts w:cs="Arial"/>
          <w:color w:val="000000" w:themeColor="text1"/>
          <w:szCs w:val="24"/>
        </w:rPr>
        <w:t>Organização das Nações Unidas para a Educação, a Ciência e a Cultura</w:t>
      </w:r>
    </w:p>
    <w:p w:rsidR="00663DC9" w:rsidRPr="00E41E0E" w:rsidRDefault="00663DC9" w:rsidP="00DD3080">
      <w:pPr>
        <w:spacing w:after="0"/>
        <w:jc w:val="both"/>
        <w:rPr>
          <w:rFonts w:cs="Arial"/>
          <w:color w:val="000000" w:themeColor="text1"/>
        </w:rPr>
      </w:pPr>
    </w:p>
    <w:p w:rsidR="00245A47" w:rsidRPr="00E41E0E" w:rsidRDefault="00245A47" w:rsidP="00DD3080">
      <w:pPr>
        <w:spacing w:after="0"/>
        <w:jc w:val="both"/>
        <w:rPr>
          <w:rFonts w:cs="Arial"/>
          <w:color w:val="000000" w:themeColor="text1"/>
        </w:rPr>
      </w:pPr>
    </w:p>
    <w:p w:rsidR="00245A47" w:rsidRPr="00E41E0E" w:rsidRDefault="00245A47" w:rsidP="00DD3080">
      <w:pPr>
        <w:spacing w:after="0"/>
        <w:jc w:val="both"/>
        <w:rPr>
          <w:rFonts w:cs="Arial"/>
          <w:color w:val="000000" w:themeColor="text1"/>
        </w:rPr>
      </w:pPr>
    </w:p>
    <w:p w:rsidR="00245A47" w:rsidRPr="00E41E0E" w:rsidRDefault="00245A47" w:rsidP="00DD3080">
      <w:pPr>
        <w:spacing w:after="0"/>
        <w:jc w:val="both"/>
        <w:rPr>
          <w:rFonts w:cs="Arial"/>
          <w:color w:val="000000" w:themeColor="text1"/>
        </w:rPr>
      </w:pPr>
    </w:p>
    <w:p w:rsidR="00245A47" w:rsidRPr="00E41E0E" w:rsidRDefault="00245A47" w:rsidP="00DD3080">
      <w:pPr>
        <w:spacing w:after="0"/>
        <w:jc w:val="both"/>
        <w:rPr>
          <w:rFonts w:cs="Arial"/>
          <w:color w:val="000000" w:themeColor="text1"/>
        </w:rPr>
      </w:pPr>
    </w:p>
    <w:p w:rsidR="00245A47" w:rsidRPr="00E41E0E" w:rsidRDefault="00245A47" w:rsidP="00DD3080">
      <w:pPr>
        <w:spacing w:after="0"/>
        <w:jc w:val="both"/>
        <w:rPr>
          <w:rFonts w:cs="Arial"/>
          <w:color w:val="000000" w:themeColor="text1"/>
        </w:rPr>
      </w:pPr>
    </w:p>
    <w:p w:rsidR="00652742" w:rsidRPr="00E41E0E" w:rsidRDefault="00652742" w:rsidP="00DD3080">
      <w:pPr>
        <w:spacing w:after="0"/>
        <w:jc w:val="both"/>
        <w:rPr>
          <w:rFonts w:cs="Arial"/>
          <w:color w:val="000000" w:themeColor="text1"/>
        </w:rPr>
      </w:pPr>
    </w:p>
    <w:p w:rsidR="00245A47" w:rsidRPr="00E41E0E" w:rsidRDefault="00245A47" w:rsidP="00DD3080">
      <w:pPr>
        <w:spacing w:after="0"/>
        <w:jc w:val="both"/>
        <w:rPr>
          <w:rFonts w:cs="Arial"/>
          <w:color w:val="000000" w:themeColor="text1"/>
        </w:rPr>
      </w:pPr>
    </w:p>
    <w:p w:rsidR="00245A47" w:rsidRPr="00E41E0E" w:rsidRDefault="00245A47" w:rsidP="00DD3080">
      <w:pPr>
        <w:spacing w:after="0"/>
        <w:jc w:val="both"/>
        <w:rPr>
          <w:rFonts w:cs="Arial"/>
          <w:color w:val="000000" w:themeColor="text1"/>
        </w:rPr>
      </w:pPr>
    </w:p>
    <w:p w:rsidR="00245A47" w:rsidRPr="00E41E0E" w:rsidRDefault="00245A47" w:rsidP="00DD3080">
      <w:pPr>
        <w:spacing w:after="0"/>
        <w:jc w:val="both"/>
        <w:rPr>
          <w:rFonts w:cs="Arial"/>
          <w:color w:val="000000" w:themeColor="text1"/>
        </w:rPr>
      </w:pPr>
    </w:p>
    <w:p w:rsidR="00245A47" w:rsidRPr="00E41E0E" w:rsidRDefault="00245A47" w:rsidP="00DD3080">
      <w:pPr>
        <w:spacing w:after="0"/>
        <w:jc w:val="both"/>
        <w:rPr>
          <w:rFonts w:cs="Arial"/>
          <w:color w:val="000000" w:themeColor="text1"/>
        </w:rPr>
      </w:pPr>
    </w:p>
    <w:p w:rsidR="005F60FC" w:rsidRPr="00E41E0E" w:rsidRDefault="005F60FC" w:rsidP="00DD3080">
      <w:pPr>
        <w:spacing w:after="0"/>
        <w:jc w:val="both"/>
        <w:rPr>
          <w:rFonts w:cs="Arial"/>
          <w:color w:val="000000" w:themeColor="text1"/>
        </w:rPr>
      </w:pPr>
    </w:p>
    <w:p w:rsidR="00245A47" w:rsidRPr="00E41E0E" w:rsidRDefault="00245A47" w:rsidP="00DD3080">
      <w:pPr>
        <w:spacing w:after="0"/>
        <w:jc w:val="both"/>
        <w:rPr>
          <w:rFonts w:cs="Arial"/>
          <w:color w:val="000000" w:themeColor="text1"/>
        </w:rPr>
      </w:pPr>
    </w:p>
    <w:p w:rsidR="00245A47" w:rsidRPr="00E41E0E" w:rsidRDefault="00245A47" w:rsidP="00DD3080">
      <w:pPr>
        <w:spacing w:after="0"/>
        <w:jc w:val="both"/>
        <w:rPr>
          <w:rFonts w:cs="Arial"/>
          <w:color w:val="000000" w:themeColor="text1"/>
        </w:rPr>
      </w:pPr>
    </w:p>
    <w:p w:rsidR="00245A47" w:rsidRPr="00E41E0E" w:rsidRDefault="00245A47" w:rsidP="00DD3080">
      <w:pPr>
        <w:spacing w:after="0"/>
        <w:jc w:val="both"/>
        <w:rPr>
          <w:rFonts w:cs="Arial"/>
          <w:color w:val="000000" w:themeColor="text1"/>
        </w:rPr>
      </w:pPr>
    </w:p>
    <w:p w:rsidR="00245A47" w:rsidRPr="00E41E0E" w:rsidRDefault="00245A47" w:rsidP="00DD3080">
      <w:pPr>
        <w:spacing w:after="0"/>
        <w:jc w:val="both"/>
        <w:rPr>
          <w:rFonts w:cs="Arial"/>
          <w:color w:val="000000" w:themeColor="text1"/>
        </w:rPr>
      </w:pPr>
    </w:p>
    <w:p w:rsidR="00245A47" w:rsidRPr="00E41E0E" w:rsidRDefault="00245A47" w:rsidP="00DD3080">
      <w:pPr>
        <w:spacing w:after="0"/>
        <w:jc w:val="both"/>
        <w:rPr>
          <w:rFonts w:cs="Arial"/>
          <w:color w:val="000000" w:themeColor="text1"/>
        </w:rPr>
      </w:pPr>
    </w:p>
    <w:p w:rsidR="00245A47" w:rsidRPr="00E41E0E" w:rsidRDefault="00245A47" w:rsidP="00DD3080">
      <w:pPr>
        <w:spacing w:after="0"/>
        <w:jc w:val="both"/>
        <w:rPr>
          <w:rFonts w:cs="Arial"/>
          <w:color w:val="000000" w:themeColor="text1"/>
        </w:rPr>
      </w:pPr>
    </w:p>
    <w:p w:rsidR="00245A47" w:rsidRPr="00E41E0E" w:rsidRDefault="00245A47" w:rsidP="00DD3080">
      <w:pPr>
        <w:spacing w:after="0"/>
        <w:jc w:val="both"/>
        <w:rPr>
          <w:rFonts w:cs="Arial"/>
          <w:color w:val="000000" w:themeColor="text1"/>
        </w:rPr>
      </w:pPr>
    </w:p>
    <w:p w:rsidR="003D18BD" w:rsidRPr="00E41E0E" w:rsidRDefault="003D18BD" w:rsidP="00DD3080">
      <w:pPr>
        <w:spacing w:after="0"/>
        <w:jc w:val="both"/>
        <w:rPr>
          <w:rFonts w:cs="Arial"/>
          <w:color w:val="000000" w:themeColor="text1"/>
        </w:rPr>
      </w:pPr>
    </w:p>
    <w:p w:rsidR="00245A47" w:rsidRPr="00E41E0E" w:rsidRDefault="00245A47" w:rsidP="00DD3080">
      <w:pPr>
        <w:spacing w:after="0"/>
        <w:jc w:val="center"/>
        <w:rPr>
          <w:rFonts w:cs="Arial"/>
          <w:b/>
          <w:color w:val="000000" w:themeColor="text1"/>
        </w:rPr>
      </w:pPr>
      <w:r w:rsidRPr="00E41E0E">
        <w:rPr>
          <w:rFonts w:cs="Arial"/>
          <w:b/>
          <w:color w:val="000000" w:themeColor="text1"/>
        </w:rPr>
        <w:t>SUMÁRIO</w:t>
      </w:r>
    </w:p>
    <w:p w:rsidR="003D18BD" w:rsidRPr="00E41E0E" w:rsidRDefault="003D18BD" w:rsidP="00DD3080">
      <w:pPr>
        <w:spacing w:after="0"/>
        <w:jc w:val="center"/>
        <w:rPr>
          <w:rFonts w:cs="Arial"/>
          <w:b/>
          <w:color w:val="000000" w:themeColor="text1"/>
        </w:rPr>
      </w:pPr>
    </w:p>
    <w:p w:rsidR="00876F71" w:rsidRPr="00E41E0E" w:rsidRDefault="00876F71" w:rsidP="00DD3080">
      <w:pPr>
        <w:spacing w:after="0"/>
        <w:jc w:val="center"/>
        <w:rPr>
          <w:rFonts w:cs="Arial"/>
          <w:color w:val="000000" w:themeColor="text1"/>
        </w:rPr>
      </w:pPr>
    </w:p>
    <w:p w:rsidR="00876F71" w:rsidRPr="00E41E0E" w:rsidRDefault="00876F71" w:rsidP="00DD3080">
      <w:pPr>
        <w:tabs>
          <w:tab w:val="right" w:leader="dot" w:pos="8505"/>
        </w:tabs>
        <w:spacing w:after="0" w:line="240" w:lineRule="auto"/>
        <w:ind w:right="566"/>
        <w:jc w:val="both"/>
        <w:rPr>
          <w:rFonts w:cs="Arial"/>
          <w:color w:val="000000" w:themeColor="text1"/>
          <w:szCs w:val="24"/>
        </w:rPr>
      </w:pPr>
      <w:proofErr w:type="gramStart"/>
      <w:r w:rsidRPr="00E41E0E">
        <w:rPr>
          <w:rFonts w:cs="Arial"/>
          <w:b/>
          <w:color w:val="000000" w:themeColor="text1"/>
          <w:szCs w:val="24"/>
        </w:rPr>
        <w:t>1</w:t>
      </w:r>
      <w:proofErr w:type="gramEnd"/>
      <w:r w:rsidRPr="00E41E0E">
        <w:rPr>
          <w:rFonts w:cs="Arial"/>
          <w:b/>
          <w:color w:val="000000" w:themeColor="text1"/>
          <w:szCs w:val="24"/>
        </w:rPr>
        <w:t xml:space="preserve"> INTRODUÇÃO</w:t>
      </w:r>
      <w:r w:rsidRPr="00E41E0E">
        <w:rPr>
          <w:rFonts w:cs="Arial"/>
          <w:color w:val="000000" w:themeColor="text1"/>
          <w:szCs w:val="24"/>
        </w:rPr>
        <w:tab/>
      </w:r>
      <w:r w:rsidR="00533BBF" w:rsidRPr="00E41E0E">
        <w:rPr>
          <w:rFonts w:cs="Arial"/>
          <w:color w:val="000000" w:themeColor="text1"/>
          <w:szCs w:val="24"/>
        </w:rPr>
        <w:t>14</w:t>
      </w:r>
    </w:p>
    <w:p w:rsidR="00876F71" w:rsidRPr="00E41E0E" w:rsidRDefault="00876F71" w:rsidP="00DD3080">
      <w:pPr>
        <w:tabs>
          <w:tab w:val="right" w:leader="dot" w:pos="8505"/>
        </w:tabs>
        <w:spacing w:after="0" w:line="240" w:lineRule="auto"/>
        <w:ind w:right="566"/>
        <w:jc w:val="both"/>
        <w:rPr>
          <w:rFonts w:cs="Arial"/>
          <w:color w:val="000000" w:themeColor="text1"/>
          <w:szCs w:val="24"/>
        </w:rPr>
      </w:pPr>
    </w:p>
    <w:p w:rsidR="00876F71" w:rsidRPr="00E41E0E" w:rsidRDefault="00876F71" w:rsidP="00DD3080">
      <w:pPr>
        <w:tabs>
          <w:tab w:val="right" w:leader="dot" w:pos="8505"/>
        </w:tabs>
        <w:spacing w:after="0" w:line="240" w:lineRule="auto"/>
        <w:ind w:right="566"/>
        <w:jc w:val="both"/>
        <w:rPr>
          <w:rFonts w:cs="Arial"/>
          <w:b/>
          <w:color w:val="000000" w:themeColor="text1"/>
          <w:szCs w:val="24"/>
        </w:rPr>
      </w:pPr>
      <w:proofErr w:type="gramStart"/>
      <w:r w:rsidRPr="00E41E0E">
        <w:rPr>
          <w:rFonts w:cs="Arial"/>
          <w:b/>
          <w:color w:val="000000" w:themeColor="text1"/>
          <w:szCs w:val="24"/>
        </w:rPr>
        <w:t>2</w:t>
      </w:r>
      <w:proofErr w:type="gramEnd"/>
      <w:r w:rsidRPr="00E41E0E">
        <w:rPr>
          <w:rFonts w:cs="Arial"/>
          <w:b/>
          <w:color w:val="000000" w:themeColor="text1"/>
          <w:szCs w:val="24"/>
        </w:rPr>
        <w:t xml:space="preserve"> REVISÃO DE LITERATURA</w:t>
      </w:r>
      <w:r w:rsidRPr="00E41E0E">
        <w:rPr>
          <w:rFonts w:cs="Arial"/>
          <w:b/>
          <w:color w:val="000000" w:themeColor="text1"/>
          <w:szCs w:val="24"/>
        </w:rPr>
        <w:tab/>
      </w:r>
      <w:r w:rsidR="00533BBF" w:rsidRPr="00E41E0E">
        <w:rPr>
          <w:rFonts w:cs="Arial"/>
          <w:b/>
          <w:color w:val="000000" w:themeColor="text1"/>
          <w:szCs w:val="24"/>
        </w:rPr>
        <w:t>17</w:t>
      </w:r>
    </w:p>
    <w:p w:rsidR="00876F71" w:rsidRPr="00E41E0E" w:rsidRDefault="00876F71" w:rsidP="00DD3080">
      <w:pPr>
        <w:tabs>
          <w:tab w:val="right" w:leader="dot" w:pos="8505"/>
        </w:tabs>
        <w:spacing w:after="0" w:line="240" w:lineRule="auto"/>
        <w:ind w:right="566"/>
        <w:jc w:val="both"/>
        <w:rPr>
          <w:rFonts w:cs="Arial"/>
          <w:color w:val="000000" w:themeColor="text1"/>
          <w:szCs w:val="24"/>
        </w:rPr>
      </w:pPr>
      <w:proofErr w:type="gramStart"/>
      <w:r w:rsidRPr="00E41E0E">
        <w:rPr>
          <w:rFonts w:cs="Arial"/>
          <w:color w:val="000000" w:themeColor="text1"/>
          <w:szCs w:val="24"/>
        </w:rPr>
        <w:t>2.1 ESPORTE</w:t>
      </w:r>
      <w:proofErr w:type="gramEnd"/>
      <w:r w:rsidRPr="00E41E0E">
        <w:rPr>
          <w:rFonts w:cs="Arial"/>
          <w:color w:val="000000" w:themeColor="text1"/>
          <w:szCs w:val="24"/>
        </w:rPr>
        <w:t xml:space="preserve"> EDUCACIONAL</w:t>
      </w:r>
      <w:r w:rsidRPr="00E41E0E">
        <w:rPr>
          <w:rFonts w:cs="Arial"/>
          <w:color w:val="000000" w:themeColor="text1"/>
          <w:szCs w:val="24"/>
        </w:rPr>
        <w:tab/>
      </w:r>
      <w:r w:rsidR="00533BBF" w:rsidRPr="00E41E0E">
        <w:rPr>
          <w:rFonts w:cs="Arial"/>
          <w:color w:val="000000" w:themeColor="text1"/>
          <w:szCs w:val="24"/>
        </w:rPr>
        <w:t>17</w:t>
      </w:r>
    </w:p>
    <w:p w:rsidR="00876F71" w:rsidRPr="00E41E0E" w:rsidRDefault="00876F71" w:rsidP="00DD3080">
      <w:pPr>
        <w:tabs>
          <w:tab w:val="right" w:leader="dot" w:pos="8505"/>
        </w:tabs>
        <w:spacing w:after="0" w:line="240" w:lineRule="auto"/>
        <w:ind w:right="566"/>
        <w:jc w:val="both"/>
        <w:rPr>
          <w:rFonts w:cs="Arial"/>
          <w:color w:val="000000" w:themeColor="text1"/>
          <w:szCs w:val="24"/>
        </w:rPr>
      </w:pPr>
      <w:proofErr w:type="gramStart"/>
      <w:r w:rsidRPr="00E41E0E">
        <w:rPr>
          <w:rFonts w:cs="Arial"/>
          <w:color w:val="000000" w:themeColor="text1"/>
          <w:szCs w:val="24"/>
        </w:rPr>
        <w:t xml:space="preserve">2.2 </w:t>
      </w:r>
      <w:r w:rsidR="00164513">
        <w:rPr>
          <w:rFonts w:cs="Arial"/>
          <w:color w:val="000000" w:themeColor="text1"/>
          <w:szCs w:val="24"/>
        </w:rPr>
        <w:t>FUTEBOL</w:t>
      </w:r>
      <w:proofErr w:type="gramEnd"/>
      <w:r w:rsidR="00164513">
        <w:rPr>
          <w:rFonts w:cs="Arial"/>
          <w:color w:val="000000" w:themeColor="text1"/>
          <w:szCs w:val="24"/>
        </w:rPr>
        <w:t xml:space="preserve"> EDUCACIONAL</w:t>
      </w:r>
      <w:r w:rsidRPr="00E41E0E">
        <w:rPr>
          <w:rFonts w:cs="Arial"/>
          <w:color w:val="000000" w:themeColor="text1"/>
          <w:szCs w:val="24"/>
        </w:rPr>
        <w:tab/>
      </w:r>
      <w:r w:rsidR="00533BBF" w:rsidRPr="00E41E0E">
        <w:rPr>
          <w:rFonts w:cs="Arial"/>
          <w:color w:val="000000" w:themeColor="text1"/>
          <w:szCs w:val="24"/>
        </w:rPr>
        <w:t>2</w:t>
      </w:r>
      <w:r w:rsidR="0027184B" w:rsidRPr="00E41E0E">
        <w:rPr>
          <w:rFonts w:cs="Arial"/>
          <w:color w:val="000000" w:themeColor="text1"/>
          <w:szCs w:val="24"/>
        </w:rPr>
        <w:t>2</w:t>
      </w:r>
    </w:p>
    <w:p w:rsidR="00876F71" w:rsidRPr="00E41E0E" w:rsidRDefault="00876F71" w:rsidP="00DD3080">
      <w:pPr>
        <w:tabs>
          <w:tab w:val="right" w:leader="dot" w:pos="8505"/>
        </w:tabs>
        <w:spacing w:after="0" w:line="240" w:lineRule="auto"/>
        <w:ind w:right="566"/>
        <w:jc w:val="both"/>
        <w:rPr>
          <w:rFonts w:cs="Arial"/>
          <w:color w:val="000000" w:themeColor="text1"/>
          <w:szCs w:val="24"/>
        </w:rPr>
      </w:pPr>
      <w:proofErr w:type="gramStart"/>
      <w:r w:rsidRPr="00E41E0E">
        <w:rPr>
          <w:rFonts w:cs="Arial"/>
          <w:color w:val="000000" w:themeColor="text1"/>
          <w:szCs w:val="24"/>
        </w:rPr>
        <w:t xml:space="preserve">2.3 </w:t>
      </w:r>
      <w:r w:rsidR="00DA45C2">
        <w:rPr>
          <w:rFonts w:cs="Arial"/>
          <w:color w:val="000000" w:themeColor="text1"/>
          <w:szCs w:val="24"/>
        </w:rPr>
        <w:t>EDUCAÇÃO</w:t>
      </w:r>
      <w:proofErr w:type="gramEnd"/>
      <w:r w:rsidR="00DA45C2">
        <w:rPr>
          <w:rFonts w:cs="Arial"/>
          <w:color w:val="000000" w:themeColor="text1"/>
          <w:szCs w:val="24"/>
        </w:rPr>
        <w:t xml:space="preserve"> AMBIENTAL</w:t>
      </w:r>
      <w:r w:rsidRPr="00E41E0E">
        <w:rPr>
          <w:rFonts w:cs="Arial"/>
          <w:color w:val="000000" w:themeColor="text1"/>
          <w:szCs w:val="24"/>
        </w:rPr>
        <w:t xml:space="preserve"> E </w:t>
      </w:r>
      <w:r w:rsidR="00164513">
        <w:rPr>
          <w:rFonts w:cs="Arial"/>
          <w:color w:val="000000" w:themeColor="text1"/>
          <w:szCs w:val="24"/>
        </w:rPr>
        <w:t>FUTEBOL EDUCACIONAL</w:t>
      </w:r>
      <w:r w:rsidRPr="00E41E0E">
        <w:rPr>
          <w:rFonts w:cs="Arial"/>
          <w:color w:val="000000" w:themeColor="text1"/>
          <w:szCs w:val="24"/>
        </w:rPr>
        <w:tab/>
      </w:r>
      <w:r w:rsidR="00533BBF" w:rsidRPr="00E41E0E">
        <w:rPr>
          <w:rFonts w:cs="Arial"/>
          <w:color w:val="000000" w:themeColor="text1"/>
          <w:szCs w:val="24"/>
        </w:rPr>
        <w:t>2</w:t>
      </w:r>
      <w:r w:rsidR="00733AC9" w:rsidRPr="00E41E0E">
        <w:rPr>
          <w:rFonts w:cs="Arial"/>
          <w:color w:val="000000" w:themeColor="text1"/>
          <w:szCs w:val="24"/>
        </w:rPr>
        <w:t>6</w:t>
      </w:r>
    </w:p>
    <w:p w:rsidR="00270EEA" w:rsidRPr="00E41E0E" w:rsidRDefault="00270EEA" w:rsidP="00DD3080">
      <w:pPr>
        <w:tabs>
          <w:tab w:val="right" w:leader="dot" w:pos="8505"/>
        </w:tabs>
        <w:spacing w:after="0" w:line="240" w:lineRule="auto"/>
        <w:ind w:right="566"/>
        <w:jc w:val="both"/>
        <w:rPr>
          <w:rFonts w:cs="Arial"/>
          <w:color w:val="000000" w:themeColor="text1"/>
          <w:szCs w:val="24"/>
        </w:rPr>
      </w:pPr>
      <w:r w:rsidRPr="00E41E0E">
        <w:rPr>
          <w:rFonts w:cs="Arial"/>
          <w:color w:val="000000" w:themeColor="text1"/>
          <w:szCs w:val="24"/>
        </w:rPr>
        <w:t>2.4 PROJETOS SOCIAIS ENVOLVENDO ATIVIDADES ESPORTIVAS PARA CRIANÇAS E ADOLESCENTES E AS TRANSFORMAÇÕES SOCIOAMBIENTAIS</w:t>
      </w:r>
      <w:r w:rsidRPr="00E41E0E">
        <w:rPr>
          <w:rFonts w:cs="Arial"/>
          <w:color w:val="000000" w:themeColor="text1"/>
          <w:szCs w:val="24"/>
        </w:rPr>
        <w:tab/>
      </w:r>
      <w:r w:rsidR="00533BBF" w:rsidRPr="00E41E0E">
        <w:rPr>
          <w:rFonts w:cs="Arial"/>
          <w:color w:val="000000" w:themeColor="text1"/>
          <w:szCs w:val="24"/>
        </w:rPr>
        <w:t>36</w:t>
      </w:r>
    </w:p>
    <w:p w:rsidR="00CC73AB" w:rsidRPr="00E41E0E" w:rsidRDefault="00CC73AB" w:rsidP="00DD3080">
      <w:pPr>
        <w:tabs>
          <w:tab w:val="right" w:leader="dot" w:pos="8505"/>
        </w:tabs>
        <w:spacing w:after="0" w:line="240" w:lineRule="auto"/>
        <w:ind w:right="566"/>
        <w:jc w:val="both"/>
        <w:rPr>
          <w:rFonts w:cs="Arial"/>
          <w:color w:val="000000" w:themeColor="text1"/>
          <w:szCs w:val="24"/>
        </w:rPr>
      </w:pPr>
    </w:p>
    <w:p w:rsidR="00CC73AB" w:rsidRPr="00E41E0E" w:rsidRDefault="00CC73AB" w:rsidP="00DD3080">
      <w:pPr>
        <w:tabs>
          <w:tab w:val="right" w:leader="dot" w:pos="8505"/>
        </w:tabs>
        <w:spacing w:after="0" w:line="240" w:lineRule="auto"/>
        <w:ind w:right="566"/>
        <w:jc w:val="both"/>
        <w:rPr>
          <w:rFonts w:cs="Arial"/>
          <w:b/>
          <w:color w:val="000000" w:themeColor="text1"/>
          <w:szCs w:val="24"/>
        </w:rPr>
      </w:pPr>
      <w:proofErr w:type="gramStart"/>
      <w:r w:rsidRPr="00E41E0E">
        <w:rPr>
          <w:rFonts w:cs="Arial"/>
          <w:b/>
          <w:color w:val="000000" w:themeColor="text1"/>
          <w:szCs w:val="24"/>
        </w:rPr>
        <w:t>3</w:t>
      </w:r>
      <w:proofErr w:type="gramEnd"/>
      <w:r w:rsidRPr="00E41E0E">
        <w:rPr>
          <w:rFonts w:cs="Arial"/>
          <w:b/>
          <w:color w:val="000000" w:themeColor="text1"/>
          <w:szCs w:val="24"/>
        </w:rPr>
        <w:t xml:space="preserve"> METODOLOGIA</w:t>
      </w:r>
      <w:r w:rsidRPr="00E41E0E">
        <w:rPr>
          <w:rFonts w:cs="Arial"/>
          <w:b/>
          <w:color w:val="000000" w:themeColor="text1"/>
          <w:szCs w:val="24"/>
        </w:rPr>
        <w:tab/>
      </w:r>
      <w:r w:rsidR="00533BBF" w:rsidRPr="00E41E0E">
        <w:rPr>
          <w:rFonts w:cs="Arial"/>
          <w:b/>
          <w:color w:val="000000" w:themeColor="text1"/>
          <w:szCs w:val="24"/>
        </w:rPr>
        <w:t>4</w:t>
      </w:r>
      <w:r w:rsidR="00733AC9" w:rsidRPr="00E41E0E">
        <w:rPr>
          <w:rFonts w:cs="Arial"/>
          <w:b/>
          <w:color w:val="000000" w:themeColor="text1"/>
          <w:szCs w:val="24"/>
        </w:rPr>
        <w:t>3</w:t>
      </w:r>
    </w:p>
    <w:p w:rsidR="00CC73AB" w:rsidRPr="00E41E0E" w:rsidRDefault="00CC73AB" w:rsidP="00DD3080">
      <w:pPr>
        <w:tabs>
          <w:tab w:val="right" w:leader="dot" w:pos="8505"/>
        </w:tabs>
        <w:spacing w:after="0" w:line="240" w:lineRule="auto"/>
        <w:ind w:right="566"/>
        <w:jc w:val="both"/>
        <w:rPr>
          <w:rFonts w:cs="Arial"/>
          <w:color w:val="000000" w:themeColor="text1"/>
          <w:szCs w:val="24"/>
        </w:rPr>
      </w:pPr>
      <w:proofErr w:type="gramStart"/>
      <w:r w:rsidRPr="00E41E0E">
        <w:rPr>
          <w:rFonts w:cs="Arial"/>
          <w:color w:val="000000" w:themeColor="text1"/>
          <w:szCs w:val="24"/>
        </w:rPr>
        <w:t>3.1 TIPO</w:t>
      </w:r>
      <w:proofErr w:type="gramEnd"/>
      <w:r w:rsidRPr="00E41E0E">
        <w:rPr>
          <w:rFonts w:cs="Arial"/>
          <w:color w:val="000000" w:themeColor="text1"/>
          <w:szCs w:val="24"/>
        </w:rPr>
        <w:t xml:space="preserve"> DE ESTUDO</w:t>
      </w:r>
      <w:r w:rsidRPr="00E41E0E">
        <w:rPr>
          <w:rFonts w:cs="Arial"/>
          <w:color w:val="000000" w:themeColor="text1"/>
          <w:szCs w:val="24"/>
        </w:rPr>
        <w:tab/>
      </w:r>
      <w:r w:rsidR="00533BBF" w:rsidRPr="00E41E0E">
        <w:rPr>
          <w:rFonts w:cs="Arial"/>
          <w:color w:val="000000" w:themeColor="text1"/>
          <w:szCs w:val="24"/>
        </w:rPr>
        <w:t>4</w:t>
      </w:r>
      <w:r w:rsidR="00733AC9" w:rsidRPr="00E41E0E">
        <w:rPr>
          <w:rFonts w:cs="Arial"/>
          <w:color w:val="000000" w:themeColor="text1"/>
          <w:szCs w:val="24"/>
        </w:rPr>
        <w:t>3</w:t>
      </w:r>
    </w:p>
    <w:p w:rsidR="00CC73AB" w:rsidRPr="00E41E0E" w:rsidRDefault="00CC73AB" w:rsidP="00DD3080">
      <w:pPr>
        <w:tabs>
          <w:tab w:val="right" w:leader="dot" w:pos="8505"/>
        </w:tabs>
        <w:spacing w:after="0" w:line="240" w:lineRule="auto"/>
        <w:ind w:right="566"/>
        <w:jc w:val="both"/>
        <w:rPr>
          <w:rFonts w:cs="Arial"/>
          <w:color w:val="000000" w:themeColor="text1"/>
          <w:szCs w:val="24"/>
        </w:rPr>
      </w:pPr>
      <w:proofErr w:type="gramStart"/>
      <w:r w:rsidRPr="00E41E0E">
        <w:rPr>
          <w:rFonts w:cs="Arial"/>
          <w:color w:val="000000" w:themeColor="text1"/>
          <w:szCs w:val="24"/>
        </w:rPr>
        <w:t>3.2 CENÁRIO</w:t>
      </w:r>
      <w:proofErr w:type="gramEnd"/>
      <w:r w:rsidRPr="00E41E0E">
        <w:rPr>
          <w:rFonts w:cs="Arial"/>
          <w:color w:val="000000" w:themeColor="text1"/>
          <w:szCs w:val="24"/>
        </w:rPr>
        <w:t xml:space="preserve"> DO ESTUDO</w:t>
      </w:r>
      <w:r w:rsidRPr="00E41E0E">
        <w:rPr>
          <w:rFonts w:cs="Arial"/>
          <w:color w:val="000000" w:themeColor="text1"/>
          <w:szCs w:val="24"/>
        </w:rPr>
        <w:tab/>
      </w:r>
      <w:r w:rsidR="00533BBF" w:rsidRPr="00E41E0E">
        <w:rPr>
          <w:rFonts w:cs="Arial"/>
          <w:color w:val="000000" w:themeColor="text1"/>
          <w:szCs w:val="24"/>
        </w:rPr>
        <w:t>4</w:t>
      </w:r>
      <w:r w:rsidR="00733AC9" w:rsidRPr="00E41E0E">
        <w:rPr>
          <w:rFonts w:cs="Arial"/>
          <w:color w:val="000000" w:themeColor="text1"/>
          <w:szCs w:val="24"/>
        </w:rPr>
        <w:t>3</w:t>
      </w:r>
    </w:p>
    <w:p w:rsidR="00CC73AB" w:rsidRPr="00E41E0E" w:rsidRDefault="00CC73AB" w:rsidP="00DD3080">
      <w:pPr>
        <w:tabs>
          <w:tab w:val="right" w:leader="dot" w:pos="8505"/>
        </w:tabs>
        <w:spacing w:after="0" w:line="240" w:lineRule="auto"/>
        <w:ind w:right="566"/>
        <w:jc w:val="both"/>
        <w:rPr>
          <w:rFonts w:cs="Arial"/>
          <w:color w:val="000000" w:themeColor="text1"/>
          <w:szCs w:val="24"/>
        </w:rPr>
      </w:pPr>
      <w:r w:rsidRPr="00E41E0E">
        <w:rPr>
          <w:rFonts w:cs="Arial"/>
          <w:color w:val="000000" w:themeColor="text1"/>
          <w:szCs w:val="24"/>
        </w:rPr>
        <w:t>3.3 PARTICIPANTES DO ESTUDO</w:t>
      </w:r>
      <w:r w:rsidRPr="00E41E0E">
        <w:rPr>
          <w:rFonts w:cs="Arial"/>
          <w:color w:val="000000" w:themeColor="text1"/>
          <w:szCs w:val="24"/>
        </w:rPr>
        <w:tab/>
      </w:r>
      <w:r w:rsidR="00533BBF" w:rsidRPr="00E41E0E">
        <w:rPr>
          <w:rFonts w:cs="Arial"/>
          <w:color w:val="000000" w:themeColor="text1"/>
          <w:szCs w:val="24"/>
        </w:rPr>
        <w:t>4</w:t>
      </w:r>
      <w:r w:rsidR="00733AC9" w:rsidRPr="00E41E0E">
        <w:rPr>
          <w:rFonts w:cs="Arial"/>
          <w:color w:val="000000" w:themeColor="text1"/>
          <w:szCs w:val="24"/>
        </w:rPr>
        <w:t>5</w:t>
      </w:r>
    </w:p>
    <w:p w:rsidR="00CC73AB" w:rsidRPr="00E41E0E" w:rsidRDefault="00CC73AB" w:rsidP="00DD3080">
      <w:pPr>
        <w:tabs>
          <w:tab w:val="right" w:leader="dot" w:pos="8505"/>
        </w:tabs>
        <w:spacing w:after="0" w:line="240" w:lineRule="auto"/>
        <w:ind w:right="566"/>
        <w:jc w:val="both"/>
        <w:rPr>
          <w:rFonts w:cs="Arial"/>
          <w:color w:val="000000" w:themeColor="text1"/>
          <w:szCs w:val="24"/>
        </w:rPr>
      </w:pPr>
      <w:r w:rsidRPr="00E41E0E">
        <w:rPr>
          <w:rFonts w:cs="Arial"/>
          <w:color w:val="000000" w:themeColor="text1"/>
          <w:szCs w:val="24"/>
        </w:rPr>
        <w:t>3.4 PROCEDIMENTOS E INSRUMENTOS DE COLETA DE DADOS</w:t>
      </w:r>
      <w:r w:rsidRPr="00E41E0E">
        <w:rPr>
          <w:rFonts w:cs="Arial"/>
          <w:color w:val="000000" w:themeColor="text1"/>
          <w:szCs w:val="24"/>
        </w:rPr>
        <w:tab/>
      </w:r>
      <w:r w:rsidR="00533BBF" w:rsidRPr="00E41E0E">
        <w:rPr>
          <w:rFonts w:cs="Arial"/>
          <w:color w:val="000000" w:themeColor="text1"/>
          <w:szCs w:val="24"/>
        </w:rPr>
        <w:t>46</w:t>
      </w:r>
    </w:p>
    <w:p w:rsidR="00CC73AB" w:rsidRPr="00E41E0E" w:rsidRDefault="00CC73AB" w:rsidP="00DD3080">
      <w:pPr>
        <w:tabs>
          <w:tab w:val="right" w:leader="dot" w:pos="8505"/>
        </w:tabs>
        <w:spacing w:after="0" w:line="240" w:lineRule="auto"/>
        <w:ind w:right="566"/>
        <w:jc w:val="both"/>
        <w:rPr>
          <w:rFonts w:cs="Arial"/>
          <w:b/>
          <w:color w:val="000000" w:themeColor="text1"/>
          <w:szCs w:val="24"/>
        </w:rPr>
      </w:pPr>
      <w:r w:rsidRPr="00E41E0E">
        <w:rPr>
          <w:rFonts w:cs="Arial"/>
          <w:b/>
          <w:color w:val="000000" w:themeColor="text1"/>
          <w:szCs w:val="24"/>
        </w:rPr>
        <w:t xml:space="preserve">3.4.1 Aulas de </w:t>
      </w:r>
      <w:r w:rsidR="00164513">
        <w:rPr>
          <w:rFonts w:cs="Arial"/>
          <w:b/>
          <w:color w:val="000000" w:themeColor="text1"/>
          <w:szCs w:val="24"/>
        </w:rPr>
        <w:t>Futebol Educacional</w:t>
      </w:r>
      <w:r w:rsidRPr="00E41E0E">
        <w:rPr>
          <w:rFonts w:cs="Arial"/>
          <w:b/>
          <w:color w:val="000000" w:themeColor="text1"/>
          <w:szCs w:val="24"/>
        </w:rPr>
        <w:tab/>
      </w:r>
      <w:r w:rsidR="00533BBF" w:rsidRPr="00E41E0E">
        <w:rPr>
          <w:rFonts w:cs="Arial"/>
          <w:b/>
          <w:color w:val="000000" w:themeColor="text1"/>
          <w:szCs w:val="24"/>
        </w:rPr>
        <w:t>46</w:t>
      </w:r>
    </w:p>
    <w:p w:rsidR="00CC73AB" w:rsidRPr="00E41E0E" w:rsidRDefault="00CC73AB" w:rsidP="00DD3080">
      <w:pPr>
        <w:tabs>
          <w:tab w:val="right" w:leader="dot" w:pos="8505"/>
        </w:tabs>
        <w:spacing w:after="0" w:line="240" w:lineRule="auto"/>
        <w:ind w:right="566"/>
        <w:jc w:val="both"/>
        <w:rPr>
          <w:rFonts w:cs="Arial"/>
          <w:b/>
          <w:color w:val="000000" w:themeColor="text1"/>
          <w:szCs w:val="24"/>
        </w:rPr>
      </w:pPr>
      <w:r w:rsidRPr="00E41E0E">
        <w:rPr>
          <w:rFonts w:cs="Arial"/>
          <w:b/>
          <w:color w:val="000000" w:themeColor="text1"/>
          <w:szCs w:val="24"/>
        </w:rPr>
        <w:t xml:space="preserve">3.4.2 </w:t>
      </w:r>
      <w:r w:rsidR="0027698C" w:rsidRPr="00E41E0E">
        <w:rPr>
          <w:rFonts w:cs="Arial"/>
          <w:b/>
          <w:color w:val="000000" w:themeColor="text1"/>
          <w:szCs w:val="24"/>
        </w:rPr>
        <w:t>E</w:t>
      </w:r>
      <w:r w:rsidR="00733AC9" w:rsidRPr="00E41E0E">
        <w:rPr>
          <w:rFonts w:cs="Arial"/>
          <w:b/>
          <w:color w:val="000000" w:themeColor="text1"/>
          <w:szCs w:val="24"/>
        </w:rPr>
        <w:t>ntrevista de grupo</w:t>
      </w:r>
      <w:r w:rsidRPr="00E41E0E">
        <w:rPr>
          <w:rFonts w:cs="Arial"/>
          <w:b/>
          <w:color w:val="000000" w:themeColor="text1"/>
          <w:szCs w:val="24"/>
        </w:rPr>
        <w:tab/>
      </w:r>
      <w:r w:rsidR="00533BBF" w:rsidRPr="00E41E0E">
        <w:rPr>
          <w:rFonts w:cs="Arial"/>
          <w:b/>
          <w:color w:val="000000" w:themeColor="text1"/>
          <w:szCs w:val="24"/>
        </w:rPr>
        <w:t>47</w:t>
      </w:r>
    </w:p>
    <w:p w:rsidR="00CC73AB" w:rsidRPr="00E41E0E" w:rsidRDefault="0027698C" w:rsidP="00DD3080">
      <w:pPr>
        <w:tabs>
          <w:tab w:val="right" w:leader="dot" w:pos="8505"/>
        </w:tabs>
        <w:spacing w:after="0" w:line="240" w:lineRule="auto"/>
        <w:ind w:right="566"/>
        <w:jc w:val="both"/>
        <w:rPr>
          <w:rFonts w:cs="Arial"/>
          <w:b/>
          <w:color w:val="000000" w:themeColor="text1"/>
          <w:szCs w:val="24"/>
        </w:rPr>
      </w:pPr>
      <w:r w:rsidRPr="00E41E0E">
        <w:rPr>
          <w:rFonts w:cs="Arial"/>
          <w:b/>
          <w:color w:val="000000" w:themeColor="text1"/>
          <w:szCs w:val="24"/>
        </w:rPr>
        <w:t>3.4.3 Percepção socioambiental retratada em desenho</w:t>
      </w:r>
      <w:r w:rsidRPr="00E41E0E">
        <w:rPr>
          <w:rFonts w:cs="Arial"/>
          <w:b/>
          <w:color w:val="000000" w:themeColor="text1"/>
          <w:szCs w:val="24"/>
        </w:rPr>
        <w:tab/>
      </w:r>
      <w:r w:rsidR="00533BBF" w:rsidRPr="00E41E0E">
        <w:rPr>
          <w:rFonts w:cs="Arial"/>
          <w:b/>
          <w:color w:val="000000" w:themeColor="text1"/>
          <w:szCs w:val="24"/>
        </w:rPr>
        <w:t>48</w:t>
      </w:r>
    </w:p>
    <w:p w:rsidR="0027698C" w:rsidRPr="00E41E0E" w:rsidRDefault="0027698C" w:rsidP="00DD3080">
      <w:pPr>
        <w:tabs>
          <w:tab w:val="right" w:leader="dot" w:pos="8505"/>
        </w:tabs>
        <w:spacing w:after="0" w:line="240" w:lineRule="auto"/>
        <w:ind w:right="566"/>
        <w:jc w:val="both"/>
        <w:rPr>
          <w:rFonts w:cs="Arial"/>
          <w:color w:val="000000" w:themeColor="text1"/>
          <w:szCs w:val="24"/>
        </w:rPr>
      </w:pPr>
      <w:r w:rsidRPr="00E41E0E">
        <w:rPr>
          <w:rFonts w:cs="Arial"/>
          <w:color w:val="000000" w:themeColor="text1"/>
          <w:szCs w:val="24"/>
        </w:rPr>
        <w:t>3.5 ASPECTOS ÉTICOS</w:t>
      </w:r>
      <w:r w:rsidRPr="00E41E0E">
        <w:rPr>
          <w:rFonts w:cs="Arial"/>
          <w:color w:val="000000" w:themeColor="text1"/>
          <w:szCs w:val="24"/>
        </w:rPr>
        <w:tab/>
      </w:r>
      <w:r w:rsidR="00533BBF" w:rsidRPr="00E41E0E">
        <w:rPr>
          <w:rFonts w:cs="Arial"/>
          <w:color w:val="000000" w:themeColor="text1"/>
          <w:szCs w:val="24"/>
        </w:rPr>
        <w:t>48</w:t>
      </w:r>
    </w:p>
    <w:p w:rsidR="0027698C" w:rsidRPr="00E41E0E" w:rsidRDefault="0027698C" w:rsidP="00DD3080">
      <w:pPr>
        <w:tabs>
          <w:tab w:val="right" w:leader="dot" w:pos="8505"/>
        </w:tabs>
        <w:spacing w:after="0" w:line="240" w:lineRule="auto"/>
        <w:ind w:right="566"/>
        <w:jc w:val="both"/>
        <w:rPr>
          <w:rFonts w:cs="Arial"/>
          <w:color w:val="000000" w:themeColor="text1"/>
          <w:szCs w:val="24"/>
        </w:rPr>
      </w:pPr>
      <w:proofErr w:type="gramStart"/>
      <w:r w:rsidRPr="00E41E0E">
        <w:rPr>
          <w:rFonts w:cs="Arial"/>
          <w:color w:val="000000" w:themeColor="text1"/>
          <w:szCs w:val="24"/>
        </w:rPr>
        <w:t>3.6 ANÁLISE</w:t>
      </w:r>
      <w:proofErr w:type="gramEnd"/>
      <w:r w:rsidRPr="00E41E0E">
        <w:rPr>
          <w:rFonts w:cs="Arial"/>
          <w:color w:val="000000" w:themeColor="text1"/>
          <w:szCs w:val="24"/>
        </w:rPr>
        <w:t xml:space="preserve"> DE DADOS</w:t>
      </w:r>
      <w:r w:rsidRPr="00E41E0E">
        <w:rPr>
          <w:rFonts w:cs="Arial"/>
          <w:color w:val="000000" w:themeColor="text1"/>
          <w:szCs w:val="24"/>
        </w:rPr>
        <w:tab/>
      </w:r>
      <w:r w:rsidR="00533BBF" w:rsidRPr="00E41E0E">
        <w:rPr>
          <w:rFonts w:cs="Arial"/>
          <w:color w:val="000000" w:themeColor="text1"/>
          <w:szCs w:val="24"/>
        </w:rPr>
        <w:t>49</w:t>
      </w:r>
    </w:p>
    <w:p w:rsidR="0027698C" w:rsidRPr="00E41E0E" w:rsidRDefault="0027698C" w:rsidP="00DD3080">
      <w:pPr>
        <w:tabs>
          <w:tab w:val="right" w:leader="dot" w:pos="8505"/>
        </w:tabs>
        <w:spacing w:after="0" w:line="240" w:lineRule="auto"/>
        <w:ind w:right="566"/>
        <w:jc w:val="both"/>
        <w:rPr>
          <w:rFonts w:cs="Arial"/>
          <w:b/>
          <w:color w:val="000000" w:themeColor="text1"/>
          <w:szCs w:val="24"/>
        </w:rPr>
      </w:pPr>
      <w:r w:rsidRPr="00E41E0E">
        <w:rPr>
          <w:rFonts w:cs="Arial"/>
          <w:b/>
          <w:color w:val="000000" w:themeColor="text1"/>
          <w:szCs w:val="24"/>
        </w:rPr>
        <w:t>3.6.</w:t>
      </w:r>
      <w:r w:rsidR="00733AC9" w:rsidRPr="00E41E0E">
        <w:rPr>
          <w:rFonts w:cs="Arial"/>
          <w:b/>
          <w:color w:val="000000" w:themeColor="text1"/>
          <w:szCs w:val="24"/>
        </w:rPr>
        <w:t>1</w:t>
      </w:r>
      <w:r w:rsidRPr="00E41E0E">
        <w:rPr>
          <w:rFonts w:cs="Arial"/>
          <w:b/>
          <w:color w:val="000000" w:themeColor="text1"/>
          <w:szCs w:val="24"/>
        </w:rPr>
        <w:t xml:space="preserve"> Análise estatística dos desenhos</w:t>
      </w:r>
      <w:r w:rsidRPr="00E41E0E">
        <w:rPr>
          <w:rFonts w:cs="Arial"/>
          <w:b/>
          <w:color w:val="000000" w:themeColor="text1"/>
          <w:szCs w:val="24"/>
        </w:rPr>
        <w:tab/>
      </w:r>
      <w:r w:rsidR="00633A9D" w:rsidRPr="00E41E0E">
        <w:rPr>
          <w:rFonts w:cs="Arial"/>
          <w:b/>
          <w:color w:val="000000" w:themeColor="text1"/>
          <w:szCs w:val="24"/>
        </w:rPr>
        <w:t>49</w:t>
      </w:r>
    </w:p>
    <w:p w:rsidR="0027698C" w:rsidRPr="00E41E0E" w:rsidRDefault="0027698C" w:rsidP="00DD3080">
      <w:pPr>
        <w:tabs>
          <w:tab w:val="right" w:leader="dot" w:pos="8505"/>
        </w:tabs>
        <w:spacing w:after="0" w:line="240" w:lineRule="auto"/>
        <w:ind w:right="566"/>
        <w:jc w:val="both"/>
        <w:rPr>
          <w:rFonts w:cs="Arial"/>
          <w:b/>
          <w:color w:val="000000" w:themeColor="text1"/>
          <w:szCs w:val="24"/>
        </w:rPr>
      </w:pPr>
    </w:p>
    <w:p w:rsidR="0027698C" w:rsidRPr="00E41E0E" w:rsidRDefault="0027698C" w:rsidP="00DD3080">
      <w:pPr>
        <w:tabs>
          <w:tab w:val="right" w:leader="dot" w:pos="8505"/>
        </w:tabs>
        <w:spacing w:after="0" w:line="240" w:lineRule="auto"/>
        <w:ind w:right="566"/>
        <w:jc w:val="both"/>
        <w:rPr>
          <w:rFonts w:cs="Arial"/>
          <w:b/>
          <w:color w:val="000000" w:themeColor="text1"/>
          <w:szCs w:val="24"/>
        </w:rPr>
      </w:pPr>
      <w:proofErr w:type="gramStart"/>
      <w:r w:rsidRPr="00E41E0E">
        <w:rPr>
          <w:rFonts w:cs="Arial"/>
          <w:b/>
          <w:color w:val="000000" w:themeColor="text1"/>
          <w:szCs w:val="24"/>
        </w:rPr>
        <w:t>4</w:t>
      </w:r>
      <w:proofErr w:type="gramEnd"/>
      <w:r w:rsidRPr="00E41E0E">
        <w:rPr>
          <w:rFonts w:cs="Arial"/>
          <w:b/>
          <w:color w:val="000000" w:themeColor="text1"/>
          <w:szCs w:val="24"/>
        </w:rPr>
        <w:t xml:space="preserve"> RESULTADOS</w:t>
      </w:r>
      <w:r w:rsidRPr="00E41E0E">
        <w:rPr>
          <w:rFonts w:cs="Arial"/>
          <w:b/>
          <w:color w:val="000000" w:themeColor="text1"/>
          <w:szCs w:val="24"/>
        </w:rPr>
        <w:tab/>
      </w:r>
      <w:r w:rsidR="00633A9D" w:rsidRPr="00E41E0E">
        <w:rPr>
          <w:rFonts w:cs="Arial"/>
          <w:b/>
          <w:color w:val="000000" w:themeColor="text1"/>
          <w:szCs w:val="24"/>
        </w:rPr>
        <w:t>51</w:t>
      </w:r>
    </w:p>
    <w:p w:rsidR="007C52C6" w:rsidRPr="00E41E0E" w:rsidRDefault="0027698C" w:rsidP="00DD3080">
      <w:pPr>
        <w:tabs>
          <w:tab w:val="right" w:leader="dot" w:pos="8505"/>
        </w:tabs>
        <w:spacing w:after="0" w:line="240" w:lineRule="auto"/>
        <w:ind w:right="566"/>
        <w:jc w:val="both"/>
        <w:rPr>
          <w:rFonts w:cs="Arial"/>
          <w:color w:val="000000" w:themeColor="text1"/>
          <w:szCs w:val="24"/>
        </w:rPr>
      </w:pPr>
      <w:r w:rsidRPr="00E41E0E">
        <w:rPr>
          <w:rFonts w:cs="Arial"/>
          <w:color w:val="000000" w:themeColor="text1"/>
          <w:szCs w:val="24"/>
        </w:rPr>
        <w:t>4.</w:t>
      </w:r>
      <w:r w:rsidR="007C52C6" w:rsidRPr="00E41E0E">
        <w:rPr>
          <w:rFonts w:cs="Arial"/>
          <w:color w:val="000000" w:themeColor="text1"/>
          <w:szCs w:val="24"/>
        </w:rPr>
        <w:t xml:space="preserve">1 </w:t>
      </w:r>
      <w:r w:rsidR="00733AC9" w:rsidRPr="00E41E0E">
        <w:rPr>
          <w:rFonts w:cs="Arial"/>
          <w:color w:val="000000" w:themeColor="text1"/>
          <w:szCs w:val="24"/>
        </w:rPr>
        <w:t>APRESENTAÇÃO E ANÁLISE DOS RESULTADOS</w:t>
      </w:r>
      <w:r w:rsidR="007C52C6" w:rsidRPr="00E41E0E">
        <w:rPr>
          <w:rFonts w:cs="Arial"/>
          <w:color w:val="000000" w:themeColor="text1"/>
          <w:szCs w:val="24"/>
        </w:rPr>
        <w:tab/>
      </w:r>
      <w:r w:rsidR="00633A9D" w:rsidRPr="00E41E0E">
        <w:rPr>
          <w:rFonts w:cs="Arial"/>
          <w:color w:val="000000" w:themeColor="text1"/>
          <w:szCs w:val="24"/>
        </w:rPr>
        <w:t>51</w:t>
      </w:r>
    </w:p>
    <w:p w:rsidR="007C52C6" w:rsidRPr="00E41E0E" w:rsidRDefault="007C52C6" w:rsidP="00DD3080">
      <w:pPr>
        <w:tabs>
          <w:tab w:val="right" w:leader="dot" w:pos="8505"/>
        </w:tabs>
        <w:spacing w:after="0" w:line="240" w:lineRule="auto"/>
        <w:ind w:right="566"/>
        <w:jc w:val="both"/>
        <w:rPr>
          <w:rFonts w:cs="Arial"/>
          <w:b/>
          <w:color w:val="000000" w:themeColor="text1"/>
          <w:szCs w:val="24"/>
        </w:rPr>
      </w:pPr>
      <w:r w:rsidRPr="00E41E0E">
        <w:rPr>
          <w:rFonts w:cs="Arial"/>
          <w:b/>
          <w:color w:val="000000" w:themeColor="text1"/>
          <w:szCs w:val="24"/>
        </w:rPr>
        <w:t>4.</w:t>
      </w:r>
      <w:r w:rsidR="00733AC9" w:rsidRPr="00E41E0E">
        <w:rPr>
          <w:rFonts w:cs="Arial"/>
          <w:b/>
          <w:color w:val="000000" w:themeColor="text1"/>
          <w:szCs w:val="24"/>
        </w:rPr>
        <w:t>1</w:t>
      </w:r>
      <w:r w:rsidRPr="00E41E0E">
        <w:rPr>
          <w:rFonts w:cs="Arial"/>
          <w:b/>
          <w:color w:val="000000" w:themeColor="text1"/>
          <w:szCs w:val="24"/>
        </w:rPr>
        <w:t>.1 Caracterização do meio ambiente</w:t>
      </w:r>
      <w:r w:rsidRPr="00E41E0E">
        <w:rPr>
          <w:rFonts w:cs="Arial"/>
          <w:b/>
          <w:color w:val="000000" w:themeColor="text1"/>
          <w:szCs w:val="24"/>
        </w:rPr>
        <w:tab/>
      </w:r>
      <w:r w:rsidR="00633A9D" w:rsidRPr="00E41E0E">
        <w:rPr>
          <w:rFonts w:cs="Arial"/>
          <w:b/>
          <w:color w:val="000000" w:themeColor="text1"/>
          <w:szCs w:val="24"/>
        </w:rPr>
        <w:t>5</w:t>
      </w:r>
      <w:r w:rsidR="00733AC9" w:rsidRPr="00E41E0E">
        <w:rPr>
          <w:rFonts w:cs="Arial"/>
          <w:b/>
          <w:color w:val="000000" w:themeColor="text1"/>
          <w:szCs w:val="24"/>
        </w:rPr>
        <w:t>1</w:t>
      </w:r>
    </w:p>
    <w:p w:rsidR="00633A9D" w:rsidRPr="00E41E0E" w:rsidRDefault="007C52C6" w:rsidP="00DD3080">
      <w:pPr>
        <w:tabs>
          <w:tab w:val="right" w:leader="dot" w:pos="8505"/>
        </w:tabs>
        <w:spacing w:after="0" w:line="240" w:lineRule="auto"/>
        <w:ind w:right="566"/>
        <w:jc w:val="both"/>
        <w:rPr>
          <w:rFonts w:cs="Arial"/>
          <w:b/>
          <w:color w:val="000000" w:themeColor="text1"/>
          <w:szCs w:val="24"/>
        </w:rPr>
      </w:pPr>
      <w:r w:rsidRPr="00E41E0E">
        <w:rPr>
          <w:rFonts w:cs="Arial"/>
          <w:b/>
          <w:color w:val="000000" w:themeColor="text1"/>
          <w:szCs w:val="24"/>
        </w:rPr>
        <w:t>4.</w:t>
      </w:r>
      <w:r w:rsidR="00733AC9" w:rsidRPr="00E41E0E">
        <w:rPr>
          <w:rFonts w:cs="Arial"/>
          <w:b/>
          <w:color w:val="000000" w:themeColor="text1"/>
          <w:szCs w:val="24"/>
        </w:rPr>
        <w:t>1</w:t>
      </w:r>
      <w:r w:rsidRPr="00E41E0E">
        <w:rPr>
          <w:rFonts w:cs="Arial"/>
          <w:b/>
          <w:color w:val="000000" w:themeColor="text1"/>
          <w:szCs w:val="24"/>
        </w:rPr>
        <w:t>.2 Recursos ambientais</w:t>
      </w:r>
      <w:r w:rsidRPr="00E41E0E">
        <w:rPr>
          <w:rFonts w:cs="Arial"/>
          <w:b/>
          <w:color w:val="000000" w:themeColor="text1"/>
          <w:szCs w:val="24"/>
        </w:rPr>
        <w:tab/>
      </w:r>
      <w:r w:rsidR="00633A9D" w:rsidRPr="00E41E0E">
        <w:rPr>
          <w:rFonts w:cs="Arial"/>
          <w:b/>
          <w:color w:val="000000" w:themeColor="text1"/>
          <w:szCs w:val="24"/>
        </w:rPr>
        <w:t>53</w:t>
      </w:r>
    </w:p>
    <w:p w:rsidR="007C52C6" w:rsidRPr="00E41E0E" w:rsidRDefault="007C52C6" w:rsidP="00DD3080">
      <w:pPr>
        <w:tabs>
          <w:tab w:val="right" w:leader="dot" w:pos="8505"/>
        </w:tabs>
        <w:spacing w:after="0" w:line="240" w:lineRule="auto"/>
        <w:ind w:right="566"/>
        <w:jc w:val="both"/>
        <w:rPr>
          <w:rFonts w:cs="Arial"/>
          <w:b/>
          <w:color w:val="000000" w:themeColor="text1"/>
          <w:szCs w:val="24"/>
        </w:rPr>
      </w:pPr>
      <w:r w:rsidRPr="00E41E0E">
        <w:rPr>
          <w:rFonts w:cs="Arial"/>
          <w:b/>
          <w:color w:val="000000" w:themeColor="text1"/>
          <w:szCs w:val="24"/>
        </w:rPr>
        <w:t>4.</w:t>
      </w:r>
      <w:r w:rsidR="00733AC9" w:rsidRPr="00E41E0E">
        <w:rPr>
          <w:rFonts w:cs="Arial"/>
          <w:b/>
          <w:color w:val="000000" w:themeColor="text1"/>
          <w:szCs w:val="24"/>
        </w:rPr>
        <w:t>1</w:t>
      </w:r>
      <w:r w:rsidRPr="00E41E0E">
        <w:rPr>
          <w:rFonts w:cs="Arial"/>
          <w:b/>
          <w:color w:val="000000" w:themeColor="text1"/>
          <w:szCs w:val="24"/>
        </w:rPr>
        <w:t>.3</w:t>
      </w:r>
      <w:r w:rsidR="0027184B" w:rsidRPr="00E41E0E">
        <w:rPr>
          <w:rFonts w:cs="Arial"/>
          <w:b/>
          <w:color w:val="000000" w:themeColor="text1"/>
          <w:szCs w:val="24"/>
        </w:rPr>
        <w:t xml:space="preserve"> </w:t>
      </w:r>
      <w:r w:rsidR="00DA45C2">
        <w:rPr>
          <w:rFonts w:cs="Arial"/>
          <w:b/>
          <w:color w:val="000000" w:themeColor="text1"/>
          <w:szCs w:val="24"/>
        </w:rPr>
        <w:t>Educação Ambiental</w:t>
      </w:r>
      <w:r w:rsidRPr="00E41E0E">
        <w:rPr>
          <w:rFonts w:cs="Arial"/>
          <w:b/>
          <w:color w:val="000000" w:themeColor="text1"/>
          <w:szCs w:val="24"/>
        </w:rPr>
        <w:tab/>
      </w:r>
      <w:r w:rsidR="00633A9D" w:rsidRPr="00E41E0E">
        <w:rPr>
          <w:rFonts w:cs="Arial"/>
          <w:b/>
          <w:color w:val="000000" w:themeColor="text1"/>
          <w:szCs w:val="24"/>
        </w:rPr>
        <w:t>5</w:t>
      </w:r>
      <w:r w:rsidR="00733AC9" w:rsidRPr="00E41E0E">
        <w:rPr>
          <w:rFonts w:cs="Arial"/>
          <w:b/>
          <w:color w:val="000000" w:themeColor="text1"/>
          <w:szCs w:val="24"/>
        </w:rPr>
        <w:t>6</w:t>
      </w:r>
    </w:p>
    <w:p w:rsidR="007C52C6" w:rsidRPr="00E41E0E" w:rsidRDefault="007C52C6" w:rsidP="00DD3080">
      <w:pPr>
        <w:tabs>
          <w:tab w:val="right" w:leader="dot" w:pos="8505"/>
        </w:tabs>
        <w:spacing w:after="0" w:line="240" w:lineRule="auto"/>
        <w:ind w:right="566"/>
        <w:jc w:val="both"/>
        <w:rPr>
          <w:rFonts w:cs="Arial"/>
          <w:color w:val="000000" w:themeColor="text1"/>
          <w:szCs w:val="24"/>
        </w:rPr>
      </w:pPr>
      <w:r w:rsidRPr="00E41E0E">
        <w:rPr>
          <w:rFonts w:cs="Arial"/>
          <w:b/>
          <w:color w:val="000000" w:themeColor="text1"/>
          <w:szCs w:val="24"/>
        </w:rPr>
        <w:t>4.</w:t>
      </w:r>
      <w:r w:rsidR="00733AC9" w:rsidRPr="00E41E0E">
        <w:rPr>
          <w:rFonts w:cs="Arial"/>
          <w:b/>
          <w:color w:val="000000" w:themeColor="text1"/>
          <w:szCs w:val="24"/>
        </w:rPr>
        <w:t>1</w:t>
      </w:r>
      <w:r w:rsidRPr="00E41E0E">
        <w:rPr>
          <w:rFonts w:cs="Arial"/>
          <w:b/>
          <w:color w:val="000000" w:themeColor="text1"/>
          <w:szCs w:val="24"/>
        </w:rPr>
        <w:t>.4</w:t>
      </w:r>
      <w:r w:rsidR="00101B7A" w:rsidRPr="00E41E0E">
        <w:rPr>
          <w:rFonts w:cs="Arial"/>
          <w:b/>
          <w:color w:val="000000" w:themeColor="text1"/>
          <w:szCs w:val="24"/>
        </w:rPr>
        <w:t xml:space="preserve"> </w:t>
      </w:r>
      <w:r w:rsidR="00164513">
        <w:rPr>
          <w:rFonts w:cs="Arial"/>
          <w:b/>
          <w:color w:val="000000" w:themeColor="text1"/>
          <w:szCs w:val="24"/>
        </w:rPr>
        <w:t>Futebol Educacional</w:t>
      </w:r>
      <w:r w:rsidR="00D43EE6" w:rsidRPr="00E41E0E">
        <w:rPr>
          <w:rFonts w:cs="Arial"/>
          <w:b/>
          <w:color w:val="000000" w:themeColor="text1"/>
          <w:szCs w:val="24"/>
        </w:rPr>
        <w:tab/>
      </w:r>
      <w:r w:rsidR="00633A9D" w:rsidRPr="00E41E0E">
        <w:rPr>
          <w:rFonts w:cs="Arial"/>
          <w:b/>
          <w:color w:val="000000" w:themeColor="text1"/>
          <w:szCs w:val="24"/>
        </w:rPr>
        <w:t>5</w:t>
      </w:r>
      <w:r w:rsidR="00733AC9" w:rsidRPr="00E41E0E">
        <w:rPr>
          <w:rFonts w:cs="Arial"/>
          <w:b/>
          <w:color w:val="000000" w:themeColor="text1"/>
          <w:szCs w:val="24"/>
        </w:rPr>
        <w:t>9</w:t>
      </w:r>
    </w:p>
    <w:p w:rsidR="00D43EE6" w:rsidRPr="00E41E0E" w:rsidRDefault="00D43EE6" w:rsidP="00DD3080">
      <w:pPr>
        <w:tabs>
          <w:tab w:val="right" w:leader="dot" w:pos="8505"/>
        </w:tabs>
        <w:spacing w:after="0" w:line="240" w:lineRule="auto"/>
        <w:ind w:right="566"/>
        <w:jc w:val="both"/>
        <w:rPr>
          <w:rFonts w:cs="Arial"/>
          <w:color w:val="000000" w:themeColor="text1"/>
          <w:szCs w:val="24"/>
        </w:rPr>
      </w:pPr>
      <w:proofErr w:type="gramStart"/>
      <w:r w:rsidRPr="00E41E0E">
        <w:rPr>
          <w:rFonts w:cs="Arial"/>
          <w:color w:val="000000" w:themeColor="text1"/>
          <w:szCs w:val="24"/>
        </w:rPr>
        <w:t>4.</w:t>
      </w:r>
      <w:r w:rsidR="00733AC9" w:rsidRPr="00E41E0E">
        <w:rPr>
          <w:rFonts w:cs="Arial"/>
          <w:color w:val="000000" w:themeColor="text1"/>
          <w:szCs w:val="24"/>
        </w:rPr>
        <w:t>2</w:t>
      </w:r>
      <w:r w:rsidRPr="00E41E0E">
        <w:rPr>
          <w:rFonts w:cs="Arial"/>
          <w:color w:val="000000" w:themeColor="text1"/>
          <w:szCs w:val="24"/>
        </w:rPr>
        <w:t xml:space="preserve"> REPRESENTAÇÃO</w:t>
      </w:r>
      <w:proofErr w:type="gramEnd"/>
      <w:r w:rsidRPr="00E41E0E">
        <w:rPr>
          <w:rFonts w:cs="Arial"/>
          <w:color w:val="000000" w:themeColor="text1"/>
          <w:szCs w:val="24"/>
        </w:rPr>
        <w:t xml:space="preserve"> SOCIAL DO MEIO AMBIENTE ATRAVES DO DESENHO</w:t>
      </w:r>
      <w:r w:rsidRPr="00E41E0E">
        <w:rPr>
          <w:rFonts w:cs="Arial"/>
          <w:color w:val="000000" w:themeColor="text1"/>
          <w:szCs w:val="24"/>
        </w:rPr>
        <w:tab/>
      </w:r>
      <w:r w:rsidR="00633A9D" w:rsidRPr="00E41E0E">
        <w:rPr>
          <w:rFonts w:cs="Arial"/>
          <w:color w:val="000000" w:themeColor="text1"/>
          <w:szCs w:val="24"/>
        </w:rPr>
        <w:t>6</w:t>
      </w:r>
      <w:r w:rsidR="00733AC9" w:rsidRPr="00E41E0E">
        <w:rPr>
          <w:rFonts w:cs="Arial"/>
          <w:color w:val="000000" w:themeColor="text1"/>
          <w:szCs w:val="24"/>
        </w:rPr>
        <w:t>2</w:t>
      </w:r>
    </w:p>
    <w:p w:rsidR="00D43EE6" w:rsidRPr="00E41E0E" w:rsidRDefault="00D43EE6" w:rsidP="00DD3080">
      <w:pPr>
        <w:tabs>
          <w:tab w:val="right" w:leader="dot" w:pos="8505"/>
        </w:tabs>
        <w:spacing w:after="0" w:line="240" w:lineRule="auto"/>
        <w:ind w:right="566"/>
        <w:jc w:val="both"/>
        <w:rPr>
          <w:rFonts w:cs="Arial"/>
          <w:color w:val="000000" w:themeColor="text1"/>
          <w:szCs w:val="24"/>
        </w:rPr>
      </w:pPr>
    </w:p>
    <w:p w:rsidR="00D43EE6" w:rsidRPr="00E41E0E" w:rsidRDefault="00D43EE6" w:rsidP="00DD3080">
      <w:pPr>
        <w:tabs>
          <w:tab w:val="right" w:leader="dot" w:pos="8505"/>
        </w:tabs>
        <w:spacing w:after="0" w:line="240" w:lineRule="auto"/>
        <w:ind w:right="566"/>
        <w:jc w:val="both"/>
        <w:rPr>
          <w:rFonts w:cs="Arial"/>
          <w:b/>
          <w:color w:val="000000" w:themeColor="text1"/>
          <w:szCs w:val="24"/>
        </w:rPr>
      </w:pPr>
      <w:proofErr w:type="gramStart"/>
      <w:r w:rsidRPr="00E41E0E">
        <w:rPr>
          <w:rFonts w:cs="Arial"/>
          <w:b/>
          <w:color w:val="000000" w:themeColor="text1"/>
          <w:szCs w:val="24"/>
        </w:rPr>
        <w:t>5</w:t>
      </w:r>
      <w:proofErr w:type="gramEnd"/>
      <w:r w:rsidRPr="00E41E0E">
        <w:rPr>
          <w:rFonts w:cs="Arial"/>
          <w:b/>
          <w:color w:val="000000" w:themeColor="text1"/>
          <w:szCs w:val="24"/>
        </w:rPr>
        <w:t xml:space="preserve"> DISCUSSÃO</w:t>
      </w:r>
      <w:r w:rsidRPr="00E41E0E">
        <w:rPr>
          <w:rFonts w:cs="Arial"/>
          <w:b/>
          <w:color w:val="000000" w:themeColor="text1"/>
          <w:szCs w:val="24"/>
        </w:rPr>
        <w:tab/>
      </w:r>
      <w:r w:rsidR="00633A9D" w:rsidRPr="00E41E0E">
        <w:rPr>
          <w:rFonts w:cs="Arial"/>
          <w:b/>
          <w:color w:val="000000" w:themeColor="text1"/>
          <w:szCs w:val="24"/>
        </w:rPr>
        <w:t>6</w:t>
      </w:r>
      <w:r w:rsidR="00733AC9" w:rsidRPr="00E41E0E">
        <w:rPr>
          <w:rFonts w:cs="Arial"/>
          <w:b/>
          <w:color w:val="000000" w:themeColor="text1"/>
          <w:szCs w:val="24"/>
        </w:rPr>
        <w:t>8</w:t>
      </w:r>
    </w:p>
    <w:p w:rsidR="00733AC9" w:rsidRPr="00E41E0E" w:rsidRDefault="00733AC9" w:rsidP="00DD3080">
      <w:pPr>
        <w:tabs>
          <w:tab w:val="right" w:leader="dot" w:pos="8505"/>
        </w:tabs>
        <w:spacing w:after="0" w:line="240" w:lineRule="auto"/>
        <w:ind w:right="566"/>
        <w:jc w:val="both"/>
        <w:rPr>
          <w:rFonts w:cs="Arial"/>
          <w:b/>
          <w:color w:val="000000" w:themeColor="text1"/>
          <w:szCs w:val="24"/>
        </w:rPr>
      </w:pPr>
    </w:p>
    <w:p w:rsidR="00733AC9" w:rsidRPr="00E41E0E" w:rsidRDefault="00733AC9" w:rsidP="00DD3080">
      <w:pPr>
        <w:tabs>
          <w:tab w:val="right" w:leader="dot" w:pos="8505"/>
        </w:tabs>
        <w:spacing w:after="0" w:line="240" w:lineRule="auto"/>
        <w:ind w:right="566"/>
        <w:jc w:val="both"/>
        <w:rPr>
          <w:rFonts w:cs="Arial"/>
          <w:b/>
          <w:color w:val="000000" w:themeColor="text1"/>
          <w:szCs w:val="24"/>
        </w:rPr>
      </w:pPr>
      <w:proofErr w:type="gramStart"/>
      <w:r w:rsidRPr="00E41E0E">
        <w:rPr>
          <w:rFonts w:cs="Arial"/>
          <w:b/>
          <w:color w:val="000000" w:themeColor="text1"/>
          <w:szCs w:val="24"/>
        </w:rPr>
        <w:t>6</w:t>
      </w:r>
      <w:proofErr w:type="gramEnd"/>
      <w:r w:rsidRPr="00E41E0E">
        <w:rPr>
          <w:rFonts w:cs="Arial"/>
          <w:b/>
          <w:color w:val="000000" w:themeColor="text1"/>
          <w:szCs w:val="24"/>
        </w:rPr>
        <w:t xml:space="preserve"> CONSIDERAÇÕES FINAIS</w:t>
      </w:r>
      <w:r w:rsidRPr="00E41E0E">
        <w:rPr>
          <w:rFonts w:cs="Arial"/>
          <w:b/>
          <w:color w:val="000000" w:themeColor="text1"/>
          <w:szCs w:val="24"/>
        </w:rPr>
        <w:tab/>
        <w:t>7</w:t>
      </w:r>
      <w:r w:rsidR="0027184B" w:rsidRPr="00E41E0E">
        <w:rPr>
          <w:rFonts w:cs="Arial"/>
          <w:b/>
          <w:color w:val="000000" w:themeColor="text1"/>
          <w:szCs w:val="24"/>
        </w:rPr>
        <w:t>4</w:t>
      </w:r>
    </w:p>
    <w:p w:rsidR="00D43EE6" w:rsidRPr="00E41E0E" w:rsidRDefault="00D43EE6" w:rsidP="00DD3080">
      <w:pPr>
        <w:tabs>
          <w:tab w:val="right" w:leader="dot" w:pos="8505"/>
        </w:tabs>
        <w:spacing w:after="0" w:line="240" w:lineRule="auto"/>
        <w:ind w:right="566"/>
        <w:jc w:val="both"/>
        <w:rPr>
          <w:rFonts w:cs="Arial"/>
          <w:b/>
          <w:color w:val="000000" w:themeColor="text1"/>
          <w:szCs w:val="24"/>
        </w:rPr>
      </w:pPr>
    </w:p>
    <w:p w:rsidR="00336915" w:rsidRDefault="00733AC9" w:rsidP="00DD3080">
      <w:pPr>
        <w:tabs>
          <w:tab w:val="right" w:leader="dot" w:pos="8505"/>
        </w:tabs>
        <w:spacing w:after="0" w:line="240" w:lineRule="auto"/>
        <w:ind w:right="566"/>
        <w:jc w:val="both"/>
        <w:rPr>
          <w:rFonts w:cs="Arial"/>
          <w:b/>
          <w:color w:val="000000" w:themeColor="text1"/>
          <w:szCs w:val="24"/>
        </w:rPr>
      </w:pPr>
      <w:proofErr w:type="gramStart"/>
      <w:r w:rsidRPr="00E41E0E">
        <w:rPr>
          <w:rFonts w:cs="Arial"/>
          <w:b/>
          <w:color w:val="000000" w:themeColor="text1"/>
          <w:szCs w:val="24"/>
        </w:rPr>
        <w:t>7</w:t>
      </w:r>
      <w:proofErr w:type="gramEnd"/>
      <w:r w:rsidR="00336915">
        <w:rPr>
          <w:rFonts w:cs="Arial"/>
          <w:b/>
          <w:color w:val="000000" w:themeColor="text1"/>
          <w:szCs w:val="24"/>
        </w:rPr>
        <w:t xml:space="preserve"> </w:t>
      </w:r>
      <w:r w:rsidR="001A1C34" w:rsidRPr="00E41E0E">
        <w:rPr>
          <w:rFonts w:cs="Arial"/>
          <w:b/>
          <w:color w:val="000000" w:themeColor="text1"/>
          <w:szCs w:val="24"/>
        </w:rPr>
        <w:t xml:space="preserve">ESTRUTURA E PLANEJAMENTO DAS AULAS DE </w:t>
      </w:r>
      <w:r w:rsidR="00336915">
        <w:rPr>
          <w:rFonts w:cs="Arial"/>
          <w:b/>
          <w:color w:val="000000" w:themeColor="text1"/>
          <w:szCs w:val="24"/>
        </w:rPr>
        <w:t>FUTEBOL</w:t>
      </w:r>
    </w:p>
    <w:p w:rsidR="00D43EE6" w:rsidRPr="00E41E0E" w:rsidRDefault="001A1C34" w:rsidP="00DD3080">
      <w:pPr>
        <w:tabs>
          <w:tab w:val="right" w:leader="dot" w:pos="8505"/>
        </w:tabs>
        <w:spacing w:after="0" w:line="240" w:lineRule="auto"/>
        <w:ind w:right="566"/>
        <w:jc w:val="both"/>
        <w:rPr>
          <w:rFonts w:cs="Arial"/>
          <w:b/>
          <w:color w:val="000000" w:themeColor="text1"/>
          <w:szCs w:val="24"/>
        </w:rPr>
      </w:pPr>
      <w:r w:rsidRPr="00E41E0E">
        <w:rPr>
          <w:rFonts w:cs="Arial"/>
          <w:b/>
          <w:color w:val="000000" w:themeColor="text1"/>
          <w:szCs w:val="24"/>
        </w:rPr>
        <w:t>SOCIOAMBIENTAL</w:t>
      </w:r>
      <w:r w:rsidRPr="00E41E0E">
        <w:rPr>
          <w:rFonts w:cs="Arial"/>
          <w:b/>
          <w:color w:val="000000" w:themeColor="text1"/>
          <w:szCs w:val="24"/>
        </w:rPr>
        <w:tab/>
      </w:r>
      <w:r w:rsidR="00633A9D" w:rsidRPr="00E41E0E">
        <w:rPr>
          <w:rFonts w:cs="Arial"/>
          <w:b/>
          <w:color w:val="000000" w:themeColor="text1"/>
          <w:szCs w:val="24"/>
        </w:rPr>
        <w:t>7</w:t>
      </w:r>
      <w:r w:rsidR="0027184B" w:rsidRPr="00E41E0E">
        <w:rPr>
          <w:rFonts w:cs="Arial"/>
          <w:b/>
          <w:color w:val="000000" w:themeColor="text1"/>
          <w:szCs w:val="24"/>
        </w:rPr>
        <w:t>5</w:t>
      </w:r>
    </w:p>
    <w:p w:rsidR="001A1C34" w:rsidRPr="00E41E0E" w:rsidRDefault="001A1C34" w:rsidP="00DD3080">
      <w:pPr>
        <w:tabs>
          <w:tab w:val="right" w:leader="dot" w:pos="8505"/>
        </w:tabs>
        <w:spacing w:after="0" w:line="240" w:lineRule="auto"/>
        <w:ind w:right="566"/>
        <w:jc w:val="both"/>
        <w:rPr>
          <w:rFonts w:cs="Arial"/>
          <w:b/>
          <w:color w:val="000000" w:themeColor="text1"/>
          <w:szCs w:val="24"/>
        </w:rPr>
      </w:pPr>
    </w:p>
    <w:p w:rsidR="00296A6C" w:rsidRPr="00E41E0E" w:rsidRDefault="00296A6C" w:rsidP="00DD3080">
      <w:pPr>
        <w:tabs>
          <w:tab w:val="right" w:leader="dot" w:pos="8505"/>
        </w:tabs>
        <w:spacing w:after="0" w:line="240" w:lineRule="auto"/>
        <w:ind w:right="566"/>
        <w:jc w:val="both"/>
        <w:rPr>
          <w:rFonts w:cs="Arial"/>
          <w:b/>
          <w:color w:val="000000" w:themeColor="text1"/>
          <w:szCs w:val="24"/>
        </w:rPr>
      </w:pPr>
      <w:proofErr w:type="gramStart"/>
      <w:r w:rsidRPr="00E41E0E">
        <w:rPr>
          <w:rFonts w:cs="Arial"/>
          <w:b/>
          <w:color w:val="000000" w:themeColor="text1"/>
          <w:szCs w:val="24"/>
        </w:rPr>
        <w:t>8</w:t>
      </w:r>
      <w:proofErr w:type="gramEnd"/>
      <w:r w:rsidRPr="00E41E0E">
        <w:rPr>
          <w:rFonts w:cs="Arial"/>
          <w:b/>
          <w:color w:val="000000" w:themeColor="text1"/>
          <w:szCs w:val="24"/>
        </w:rPr>
        <w:t xml:space="preserve"> WEBSITE</w:t>
      </w:r>
      <w:r w:rsidRPr="00E41E0E">
        <w:rPr>
          <w:rFonts w:cs="Arial"/>
          <w:b/>
          <w:color w:val="000000" w:themeColor="text1"/>
          <w:szCs w:val="24"/>
        </w:rPr>
        <w:tab/>
        <w:t>9</w:t>
      </w:r>
      <w:r w:rsidR="0027184B" w:rsidRPr="00E41E0E">
        <w:rPr>
          <w:rFonts w:cs="Arial"/>
          <w:b/>
          <w:color w:val="000000" w:themeColor="text1"/>
          <w:szCs w:val="24"/>
        </w:rPr>
        <w:t>1</w:t>
      </w:r>
    </w:p>
    <w:p w:rsidR="003054D9" w:rsidRPr="00E41E0E" w:rsidRDefault="003054D9" w:rsidP="00DD3080">
      <w:pPr>
        <w:tabs>
          <w:tab w:val="right" w:leader="dot" w:pos="8505"/>
        </w:tabs>
        <w:spacing w:after="0" w:line="240" w:lineRule="auto"/>
        <w:ind w:right="566"/>
        <w:jc w:val="both"/>
        <w:rPr>
          <w:rFonts w:cs="Arial"/>
          <w:b/>
          <w:color w:val="000000" w:themeColor="text1"/>
          <w:szCs w:val="24"/>
        </w:rPr>
      </w:pPr>
    </w:p>
    <w:p w:rsidR="00CD53E5" w:rsidRPr="00E41E0E" w:rsidRDefault="00CD53E5" w:rsidP="00DD3080">
      <w:pPr>
        <w:tabs>
          <w:tab w:val="right" w:leader="dot" w:pos="8505"/>
        </w:tabs>
        <w:spacing w:after="0" w:line="240" w:lineRule="auto"/>
        <w:ind w:right="566"/>
        <w:jc w:val="both"/>
        <w:rPr>
          <w:rFonts w:cs="Arial"/>
          <w:b/>
          <w:color w:val="000000" w:themeColor="text1"/>
          <w:szCs w:val="24"/>
        </w:rPr>
      </w:pPr>
      <w:r w:rsidRPr="00E41E0E">
        <w:rPr>
          <w:rFonts w:cs="Arial"/>
          <w:b/>
          <w:color w:val="000000" w:themeColor="text1"/>
          <w:szCs w:val="24"/>
        </w:rPr>
        <w:t>REFERÊNCIAS</w:t>
      </w:r>
      <w:r w:rsidR="003054D9" w:rsidRPr="00E41E0E">
        <w:rPr>
          <w:rFonts w:cs="Arial"/>
          <w:b/>
          <w:color w:val="000000" w:themeColor="text1"/>
          <w:szCs w:val="24"/>
        </w:rPr>
        <w:tab/>
      </w:r>
      <w:r w:rsidR="00296A6C" w:rsidRPr="00E41E0E">
        <w:rPr>
          <w:rFonts w:cs="Arial"/>
          <w:b/>
          <w:color w:val="000000" w:themeColor="text1"/>
          <w:szCs w:val="24"/>
        </w:rPr>
        <w:t>9</w:t>
      </w:r>
      <w:r w:rsidR="0027184B" w:rsidRPr="00E41E0E">
        <w:rPr>
          <w:rFonts w:cs="Arial"/>
          <w:b/>
          <w:color w:val="000000" w:themeColor="text1"/>
          <w:szCs w:val="24"/>
        </w:rPr>
        <w:t>2</w:t>
      </w:r>
    </w:p>
    <w:p w:rsidR="00706CC5" w:rsidRPr="00E41E0E" w:rsidRDefault="00706CC5" w:rsidP="00DD3080">
      <w:pPr>
        <w:tabs>
          <w:tab w:val="right" w:leader="dot" w:pos="8505"/>
        </w:tabs>
        <w:spacing w:after="0" w:line="240" w:lineRule="auto"/>
        <w:ind w:right="566"/>
        <w:jc w:val="both"/>
        <w:rPr>
          <w:rFonts w:cs="Arial"/>
          <w:b/>
          <w:color w:val="000000" w:themeColor="text1"/>
          <w:szCs w:val="24"/>
        </w:rPr>
      </w:pPr>
    </w:p>
    <w:p w:rsidR="003054D9" w:rsidRPr="00E41E0E" w:rsidRDefault="003054D9" w:rsidP="00DD3080">
      <w:pPr>
        <w:tabs>
          <w:tab w:val="right" w:leader="dot" w:pos="8505"/>
        </w:tabs>
        <w:spacing w:after="0" w:line="240" w:lineRule="auto"/>
        <w:ind w:right="566"/>
        <w:jc w:val="both"/>
        <w:rPr>
          <w:rFonts w:cs="Arial"/>
          <w:b/>
          <w:color w:val="000000" w:themeColor="text1"/>
          <w:szCs w:val="24"/>
        </w:rPr>
      </w:pPr>
      <w:r w:rsidRPr="00E41E0E">
        <w:rPr>
          <w:rFonts w:cs="Arial"/>
          <w:b/>
          <w:color w:val="000000" w:themeColor="text1"/>
          <w:szCs w:val="24"/>
        </w:rPr>
        <w:lastRenderedPageBreak/>
        <w:t xml:space="preserve">APÊNDICE A </w:t>
      </w:r>
      <w:r w:rsidR="00706CC5" w:rsidRPr="00E41E0E">
        <w:rPr>
          <w:rFonts w:cs="Arial"/>
          <w:b/>
          <w:color w:val="000000" w:themeColor="text1"/>
          <w:szCs w:val="24"/>
        </w:rPr>
        <w:t>– UNIDADE DIDÁTICA</w:t>
      </w:r>
      <w:r w:rsidR="00706CC5" w:rsidRPr="00E41E0E">
        <w:rPr>
          <w:rFonts w:cs="Arial"/>
          <w:b/>
          <w:color w:val="000000" w:themeColor="text1"/>
          <w:szCs w:val="24"/>
        </w:rPr>
        <w:tab/>
      </w:r>
      <w:r w:rsidR="00296A6C" w:rsidRPr="00E41E0E">
        <w:rPr>
          <w:rFonts w:cs="Arial"/>
          <w:b/>
          <w:color w:val="000000" w:themeColor="text1"/>
          <w:szCs w:val="24"/>
        </w:rPr>
        <w:t>10</w:t>
      </w:r>
      <w:r w:rsidR="0027184B" w:rsidRPr="00E41E0E">
        <w:rPr>
          <w:rFonts w:cs="Arial"/>
          <w:b/>
          <w:color w:val="000000" w:themeColor="text1"/>
          <w:szCs w:val="24"/>
        </w:rPr>
        <w:t>0</w:t>
      </w:r>
    </w:p>
    <w:p w:rsidR="00706CC5" w:rsidRPr="00E41E0E" w:rsidRDefault="00706CC5" w:rsidP="00DD3080">
      <w:pPr>
        <w:tabs>
          <w:tab w:val="right" w:leader="dot" w:pos="8505"/>
        </w:tabs>
        <w:spacing w:after="0" w:line="240" w:lineRule="auto"/>
        <w:ind w:right="566"/>
        <w:jc w:val="both"/>
        <w:rPr>
          <w:rFonts w:cs="Arial"/>
          <w:b/>
          <w:color w:val="000000" w:themeColor="text1"/>
          <w:szCs w:val="24"/>
        </w:rPr>
      </w:pPr>
    </w:p>
    <w:p w:rsidR="00706CC5" w:rsidRPr="00E41E0E" w:rsidRDefault="00706CC5" w:rsidP="00DD3080">
      <w:pPr>
        <w:tabs>
          <w:tab w:val="right" w:leader="dot" w:pos="8505"/>
        </w:tabs>
        <w:spacing w:after="0" w:line="240" w:lineRule="auto"/>
        <w:ind w:right="566"/>
        <w:jc w:val="both"/>
        <w:rPr>
          <w:rFonts w:cs="Arial"/>
          <w:b/>
          <w:color w:val="000000" w:themeColor="text1"/>
          <w:szCs w:val="24"/>
        </w:rPr>
      </w:pPr>
      <w:r w:rsidRPr="00E41E0E">
        <w:rPr>
          <w:rFonts w:cs="Arial"/>
          <w:b/>
          <w:color w:val="000000" w:themeColor="text1"/>
          <w:szCs w:val="24"/>
        </w:rPr>
        <w:t>APÊNDICE B – MODELO DE PLANO DE AULA</w:t>
      </w:r>
      <w:r w:rsidRPr="00E41E0E">
        <w:rPr>
          <w:rFonts w:cs="Arial"/>
          <w:b/>
          <w:color w:val="000000" w:themeColor="text1"/>
          <w:szCs w:val="24"/>
        </w:rPr>
        <w:tab/>
      </w:r>
      <w:r w:rsidR="00296A6C" w:rsidRPr="00E41E0E">
        <w:rPr>
          <w:rFonts w:cs="Arial"/>
          <w:b/>
          <w:color w:val="000000" w:themeColor="text1"/>
          <w:szCs w:val="24"/>
        </w:rPr>
        <w:t>10</w:t>
      </w:r>
      <w:r w:rsidR="0027184B" w:rsidRPr="00E41E0E">
        <w:rPr>
          <w:rFonts w:cs="Arial"/>
          <w:b/>
          <w:color w:val="000000" w:themeColor="text1"/>
          <w:szCs w:val="24"/>
        </w:rPr>
        <w:t>1</w:t>
      </w:r>
    </w:p>
    <w:p w:rsidR="00A77042" w:rsidRPr="00E41E0E" w:rsidRDefault="00A77042" w:rsidP="00DD3080">
      <w:pPr>
        <w:tabs>
          <w:tab w:val="right" w:leader="dot" w:pos="8505"/>
        </w:tabs>
        <w:spacing w:after="0" w:line="240" w:lineRule="auto"/>
        <w:ind w:right="566"/>
        <w:jc w:val="both"/>
        <w:rPr>
          <w:rFonts w:cs="Arial"/>
          <w:b/>
          <w:color w:val="000000" w:themeColor="text1"/>
          <w:szCs w:val="24"/>
        </w:rPr>
      </w:pPr>
    </w:p>
    <w:p w:rsidR="00706CC5" w:rsidRPr="00E41E0E" w:rsidRDefault="00706CC5" w:rsidP="00DD3080">
      <w:pPr>
        <w:tabs>
          <w:tab w:val="right" w:leader="dot" w:pos="8505"/>
        </w:tabs>
        <w:spacing w:after="0" w:line="240" w:lineRule="auto"/>
        <w:ind w:right="566"/>
        <w:jc w:val="both"/>
        <w:rPr>
          <w:rFonts w:cs="Arial"/>
          <w:b/>
          <w:color w:val="000000" w:themeColor="text1"/>
          <w:szCs w:val="24"/>
        </w:rPr>
      </w:pPr>
      <w:r w:rsidRPr="00E41E0E">
        <w:rPr>
          <w:rFonts w:cs="Arial"/>
          <w:b/>
          <w:color w:val="000000" w:themeColor="text1"/>
          <w:szCs w:val="24"/>
        </w:rPr>
        <w:t>APÊNDI</w:t>
      </w:r>
      <w:r w:rsidR="00A77042" w:rsidRPr="00E41E0E">
        <w:rPr>
          <w:rFonts w:cs="Arial"/>
          <w:b/>
          <w:color w:val="000000" w:themeColor="text1"/>
          <w:szCs w:val="24"/>
        </w:rPr>
        <w:t>CE C – FORMULÁRIO DA ENTREVISTA</w:t>
      </w:r>
      <w:r w:rsidR="00A77042" w:rsidRPr="00E41E0E">
        <w:rPr>
          <w:rFonts w:cs="Arial"/>
          <w:b/>
          <w:color w:val="000000" w:themeColor="text1"/>
          <w:szCs w:val="24"/>
        </w:rPr>
        <w:tab/>
      </w:r>
      <w:r w:rsidR="00296A6C" w:rsidRPr="00E41E0E">
        <w:rPr>
          <w:rFonts w:cs="Arial"/>
          <w:b/>
          <w:color w:val="000000" w:themeColor="text1"/>
          <w:szCs w:val="24"/>
        </w:rPr>
        <w:t>10</w:t>
      </w:r>
      <w:r w:rsidR="0027184B" w:rsidRPr="00E41E0E">
        <w:rPr>
          <w:rFonts w:cs="Arial"/>
          <w:b/>
          <w:color w:val="000000" w:themeColor="text1"/>
          <w:szCs w:val="24"/>
        </w:rPr>
        <w:t>2</w:t>
      </w:r>
    </w:p>
    <w:p w:rsidR="003D18BD" w:rsidRPr="00E41E0E" w:rsidRDefault="003D18BD" w:rsidP="00DD3080">
      <w:pPr>
        <w:tabs>
          <w:tab w:val="right" w:leader="dot" w:pos="8505"/>
        </w:tabs>
        <w:spacing w:after="0" w:line="240" w:lineRule="auto"/>
        <w:ind w:right="566"/>
        <w:jc w:val="both"/>
        <w:rPr>
          <w:rFonts w:cs="Arial"/>
          <w:b/>
          <w:color w:val="000000" w:themeColor="text1"/>
          <w:szCs w:val="24"/>
        </w:rPr>
      </w:pPr>
    </w:p>
    <w:p w:rsidR="00A77042" w:rsidRPr="00E41E0E" w:rsidRDefault="00A77042" w:rsidP="00DD3080">
      <w:pPr>
        <w:tabs>
          <w:tab w:val="right" w:leader="dot" w:pos="8505"/>
        </w:tabs>
        <w:spacing w:after="0" w:line="240" w:lineRule="auto"/>
        <w:ind w:right="566"/>
        <w:jc w:val="both"/>
        <w:rPr>
          <w:rFonts w:cs="Arial"/>
          <w:b/>
          <w:color w:val="000000" w:themeColor="text1"/>
          <w:szCs w:val="24"/>
        </w:rPr>
      </w:pPr>
      <w:r w:rsidRPr="00E41E0E">
        <w:rPr>
          <w:rFonts w:cs="Arial"/>
          <w:b/>
          <w:color w:val="000000" w:themeColor="text1"/>
          <w:szCs w:val="24"/>
        </w:rPr>
        <w:t>APÊNDICE D -</w:t>
      </w:r>
      <w:proofErr w:type="gramStart"/>
      <w:r w:rsidRPr="00E41E0E">
        <w:rPr>
          <w:rFonts w:cs="Arial"/>
          <w:b/>
          <w:color w:val="000000" w:themeColor="text1"/>
          <w:szCs w:val="24"/>
        </w:rPr>
        <w:t xml:space="preserve">  </w:t>
      </w:r>
      <w:proofErr w:type="gramEnd"/>
      <w:r w:rsidRPr="00E41E0E">
        <w:rPr>
          <w:rFonts w:cs="Arial"/>
          <w:b/>
          <w:color w:val="000000" w:themeColor="text1"/>
          <w:szCs w:val="24"/>
        </w:rPr>
        <w:t>TERMO DE CONSENTIMENTO LIVRE E ESCLARECIDO (TCLE)</w:t>
      </w:r>
      <w:r w:rsidRPr="00E41E0E">
        <w:rPr>
          <w:rFonts w:cs="Arial"/>
          <w:b/>
          <w:color w:val="000000" w:themeColor="text1"/>
          <w:szCs w:val="24"/>
        </w:rPr>
        <w:tab/>
      </w:r>
      <w:r w:rsidR="00B0107F" w:rsidRPr="00E41E0E">
        <w:rPr>
          <w:rFonts w:cs="Arial"/>
          <w:b/>
          <w:color w:val="000000" w:themeColor="text1"/>
          <w:szCs w:val="24"/>
        </w:rPr>
        <w:t>10</w:t>
      </w:r>
      <w:r w:rsidR="0027184B" w:rsidRPr="00E41E0E">
        <w:rPr>
          <w:rFonts w:cs="Arial"/>
          <w:b/>
          <w:color w:val="000000" w:themeColor="text1"/>
          <w:szCs w:val="24"/>
        </w:rPr>
        <w:t>4</w:t>
      </w:r>
    </w:p>
    <w:p w:rsidR="00A77042" w:rsidRPr="00E41E0E" w:rsidRDefault="00A77042" w:rsidP="00DD3080">
      <w:pPr>
        <w:tabs>
          <w:tab w:val="right" w:leader="dot" w:pos="8505"/>
        </w:tabs>
        <w:spacing w:after="0" w:line="240" w:lineRule="auto"/>
        <w:ind w:right="566"/>
        <w:jc w:val="both"/>
        <w:rPr>
          <w:rFonts w:cs="Arial"/>
          <w:b/>
          <w:color w:val="000000" w:themeColor="text1"/>
          <w:szCs w:val="24"/>
        </w:rPr>
      </w:pPr>
    </w:p>
    <w:p w:rsidR="00A77042" w:rsidRPr="00E41E0E" w:rsidRDefault="00A77042" w:rsidP="00DD3080">
      <w:pPr>
        <w:tabs>
          <w:tab w:val="right" w:leader="dot" w:pos="8505"/>
        </w:tabs>
        <w:spacing w:after="0" w:line="240" w:lineRule="auto"/>
        <w:ind w:right="566"/>
        <w:jc w:val="both"/>
        <w:rPr>
          <w:rFonts w:cs="Arial"/>
          <w:b/>
          <w:color w:val="000000" w:themeColor="text1"/>
          <w:szCs w:val="24"/>
        </w:rPr>
      </w:pPr>
      <w:r w:rsidRPr="00E41E0E">
        <w:rPr>
          <w:rFonts w:cs="Arial"/>
          <w:b/>
          <w:color w:val="000000" w:themeColor="text1"/>
          <w:szCs w:val="24"/>
        </w:rPr>
        <w:t>APÊNDICE E – TERMO DE ASSENTIMENTO</w:t>
      </w:r>
      <w:r w:rsidRPr="00E41E0E">
        <w:rPr>
          <w:rFonts w:cs="Arial"/>
          <w:b/>
          <w:color w:val="000000" w:themeColor="text1"/>
          <w:szCs w:val="24"/>
        </w:rPr>
        <w:tab/>
      </w:r>
      <w:r w:rsidR="00B0107F" w:rsidRPr="00E41E0E">
        <w:rPr>
          <w:rFonts w:cs="Arial"/>
          <w:b/>
          <w:color w:val="000000" w:themeColor="text1"/>
          <w:szCs w:val="24"/>
        </w:rPr>
        <w:t>10</w:t>
      </w:r>
      <w:r w:rsidR="0027184B" w:rsidRPr="00E41E0E">
        <w:rPr>
          <w:rFonts w:cs="Arial"/>
          <w:b/>
          <w:color w:val="000000" w:themeColor="text1"/>
          <w:szCs w:val="24"/>
        </w:rPr>
        <w:t>7</w:t>
      </w:r>
    </w:p>
    <w:p w:rsidR="00A77042" w:rsidRPr="00E41E0E" w:rsidRDefault="00A77042" w:rsidP="00DD3080">
      <w:pPr>
        <w:tabs>
          <w:tab w:val="right" w:leader="dot" w:pos="8505"/>
        </w:tabs>
        <w:spacing w:after="0" w:line="240" w:lineRule="auto"/>
        <w:ind w:right="566"/>
        <w:jc w:val="both"/>
        <w:rPr>
          <w:rFonts w:cs="Arial"/>
          <w:b/>
          <w:color w:val="000000" w:themeColor="text1"/>
          <w:szCs w:val="24"/>
        </w:rPr>
      </w:pPr>
    </w:p>
    <w:p w:rsidR="00CC73AB" w:rsidRPr="00E41E0E" w:rsidRDefault="00A77042" w:rsidP="00DD3080">
      <w:pPr>
        <w:tabs>
          <w:tab w:val="right" w:leader="dot" w:pos="8505"/>
        </w:tabs>
        <w:spacing w:after="0" w:line="240" w:lineRule="auto"/>
        <w:ind w:right="566"/>
        <w:jc w:val="both"/>
        <w:rPr>
          <w:rFonts w:cs="Arial"/>
          <w:b/>
          <w:color w:val="000000" w:themeColor="text1"/>
          <w:szCs w:val="24"/>
        </w:rPr>
      </w:pPr>
      <w:r w:rsidRPr="00E41E0E">
        <w:rPr>
          <w:rFonts w:cs="Arial"/>
          <w:b/>
          <w:color w:val="000000" w:themeColor="text1"/>
          <w:szCs w:val="24"/>
        </w:rPr>
        <w:t>ANEXO A – FOLHA DE ROSTO</w:t>
      </w:r>
      <w:r w:rsidR="00212868" w:rsidRPr="00E41E0E">
        <w:rPr>
          <w:rFonts w:cs="Arial"/>
          <w:b/>
          <w:color w:val="000000" w:themeColor="text1"/>
          <w:szCs w:val="24"/>
        </w:rPr>
        <w:t xml:space="preserve"> </w:t>
      </w:r>
      <w:r w:rsidR="00336915">
        <w:rPr>
          <w:rFonts w:cs="Arial"/>
          <w:b/>
          <w:color w:val="000000" w:themeColor="text1"/>
          <w:szCs w:val="24"/>
        </w:rPr>
        <w:t xml:space="preserve">DO PARECER DA </w:t>
      </w:r>
      <w:r w:rsidR="00212868" w:rsidRPr="00E41E0E">
        <w:rPr>
          <w:rFonts w:cs="Arial"/>
          <w:b/>
          <w:color w:val="000000" w:themeColor="text1"/>
          <w:szCs w:val="24"/>
        </w:rPr>
        <w:t>COMISSÃO NACIONAL DE ÉTICA E PESQUISA</w:t>
      </w:r>
      <w:r w:rsidR="00212868" w:rsidRPr="00E41E0E">
        <w:rPr>
          <w:rFonts w:cs="Arial"/>
          <w:b/>
          <w:color w:val="000000" w:themeColor="text1"/>
          <w:szCs w:val="24"/>
        </w:rPr>
        <w:tab/>
      </w:r>
      <w:r w:rsidR="00B0107F" w:rsidRPr="00E41E0E">
        <w:rPr>
          <w:rFonts w:cs="Arial"/>
          <w:b/>
          <w:color w:val="000000" w:themeColor="text1"/>
          <w:szCs w:val="24"/>
        </w:rPr>
        <w:t>10</w:t>
      </w:r>
      <w:r w:rsidR="0027184B" w:rsidRPr="00E41E0E">
        <w:rPr>
          <w:rFonts w:cs="Arial"/>
          <w:b/>
          <w:color w:val="000000" w:themeColor="text1"/>
          <w:szCs w:val="24"/>
        </w:rPr>
        <w:t>8</w:t>
      </w:r>
    </w:p>
    <w:p w:rsidR="00CC73AB" w:rsidRPr="00E41E0E" w:rsidRDefault="00CC73AB" w:rsidP="00DD3080">
      <w:pPr>
        <w:tabs>
          <w:tab w:val="right" w:leader="dot" w:pos="8505"/>
        </w:tabs>
        <w:spacing w:after="0" w:line="240" w:lineRule="auto"/>
        <w:ind w:right="566"/>
        <w:jc w:val="both"/>
        <w:rPr>
          <w:rFonts w:cs="Arial"/>
          <w:color w:val="000000" w:themeColor="text1"/>
          <w:szCs w:val="24"/>
        </w:rPr>
      </w:pPr>
    </w:p>
    <w:p w:rsidR="00CC73AB" w:rsidRPr="00E41E0E" w:rsidRDefault="00CC73AB" w:rsidP="00DD3080">
      <w:pPr>
        <w:tabs>
          <w:tab w:val="right" w:leader="dot" w:pos="8505"/>
        </w:tabs>
        <w:spacing w:after="0" w:line="240" w:lineRule="auto"/>
        <w:ind w:right="566"/>
        <w:jc w:val="both"/>
        <w:rPr>
          <w:rFonts w:cs="Arial"/>
          <w:color w:val="000000" w:themeColor="text1"/>
          <w:szCs w:val="24"/>
        </w:rPr>
      </w:pPr>
    </w:p>
    <w:p w:rsidR="00CC73AB" w:rsidRPr="00E41E0E" w:rsidRDefault="00CC73AB" w:rsidP="00DD3080">
      <w:pPr>
        <w:tabs>
          <w:tab w:val="right" w:leader="dot" w:pos="8505"/>
        </w:tabs>
        <w:spacing w:after="0" w:line="240" w:lineRule="auto"/>
        <w:ind w:right="566"/>
        <w:jc w:val="both"/>
        <w:rPr>
          <w:rFonts w:cs="Arial"/>
          <w:color w:val="000000" w:themeColor="text1"/>
          <w:szCs w:val="24"/>
        </w:rPr>
      </w:pPr>
    </w:p>
    <w:p w:rsidR="00CC73AB" w:rsidRPr="00E41E0E" w:rsidRDefault="00CC73AB" w:rsidP="00DD3080">
      <w:pPr>
        <w:tabs>
          <w:tab w:val="right" w:leader="dot" w:pos="8505"/>
        </w:tabs>
        <w:spacing w:after="0" w:line="240" w:lineRule="auto"/>
        <w:ind w:right="566"/>
        <w:jc w:val="both"/>
        <w:rPr>
          <w:rFonts w:cs="Arial"/>
          <w:color w:val="000000" w:themeColor="text1"/>
          <w:szCs w:val="24"/>
        </w:rPr>
      </w:pPr>
    </w:p>
    <w:p w:rsidR="00270EEA" w:rsidRPr="00E41E0E" w:rsidRDefault="00270EEA" w:rsidP="00DD3080">
      <w:pPr>
        <w:tabs>
          <w:tab w:val="right" w:leader="dot" w:pos="8505"/>
        </w:tabs>
        <w:spacing w:after="0" w:line="240" w:lineRule="auto"/>
        <w:ind w:right="566"/>
        <w:jc w:val="both"/>
        <w:rPr>
          <w:rFonts w:cs="Arial"/>
          <w:color w:val="000000" w:themeColor="text1"/>
          <w:szCs w:val="24"/>
        </w:rPr>
      </w:pPr>
    </w:p>
    <w:p w:rsidR="00876F71" w:rsidRPr="00E41E0E" w:rsidRDefault="00876F71" w:rsidP="00DD3080">
      <w:pPr>
        <w:tabs>
          <w:tab w:val="right" w:leader="dot" w:pos="8505"/>
        </w:tabs>
        <w:spacing w:after="0" w:line="240" w:lineRule="auto"/>
        <w:ind w:right="566"/>
        <w:jc w:val="both"/>
        <w:rPr>
          <w:rFonts w:cs="Arial"/>
          <w:color w:val="000000" w:themeColor="text1"/>
          <w:szCs w:val="24"/>
        </w:rPr>
      </w:pPr>
    </w:p>
    <w:p w:rsidR="00245A47" w:rsidRPr="00E41E0E" w:rsidRDefault="00245A47" w:rsidP="00DD3080">
      <w:pPr>
        <w:spacing w:after="0"/>
        <w:jc w:val="both"/>
        <w:rPr>
          <w:rFonts w:cs="Arial"/>
          <w:color w:val="000000" w:themeColor="text1"/>
        </w:rPr>
      </w:pPr>
    </w:p>
    <w:p w:rsidR="00EF3162" w:rsidRPr="00E41E0E" w:rsidRDefault="00EF3162" w:rsidP="00DD3080">
      <w:pPr>
        <w:spacing w:after="0"/>
        <w:jc w:val="both"/>
        <w:rPr>
          <w:rFonts w:cs="Arial"/>
          <w:color w:val="000000" w:themeColor="text1"/>
        </w:rPr>
      </w:pPr>
    </w:p>
    <w:p w:rsidR="00EF3162" w:rsidRPr="00E41E0E" w:rsidRDefault="00EF3162" w:rsidP="00DD3080">
      <w:pPr>
        <w:spacing w:after="0"/>
        <w:jc w:val="both"/>
        <w:rPr>
          <w:rFonts w:cs="Arial"/>
          <w:color w:val="000000" w:themeColor="text1"/>
        </w:rPr>
      </w:pPr>
    </w:p>
    <w:p w:rsidR="00EF3162" w:rsidRPr="00E41E0E" w:rsidRDefault="00EF3162" w:rsidP="00DD3080">
      <w:pPr>
        <w:spacing w:after="0"/>
        <w:jc w:val="both"/>
        <w:rPr>
          <w:rFonts w:cs="Arial"/>
          <w:color w:val="000000" w:themeColor="text1"/>
        </w:rPr>
      </w:pPr>
    </w:p>
    <w:p w:rsidR="00EF3162" w:rsidRPr="00E41E0E" w:rsidRDefault="00EF3162" w:rsidP="00DD3080">
      <w:pPr>
        <w:spacing w:after="0"/>
        <w:jc w:val="both"/>
        <w:rPr>
          <w:rFonts w:cs="Arial"/>
          <w:color w:val="000000" w:themeColor="text1"/>
        </w:rPr>
      </w:pPr>
    </w:p>
    <w:p w:rsidR="00EF3162" w:rsidRPr="00E41E0E" w:rsidRDefault="00EF3162" w:rsidP="00DD3080">
      <w:pPr>
        <w:spacing w:after="0"/>
        <w:jc w:val="both"/>
        <w:rPr>
          <w:rFonts w:cs="Arial"/>
          <w:color w:val="000000" w:themeColor="text1"/>
        </w:rPr>
      </w:pPr>
    </w:p>
    <w:p w:rsidR="00EF3162" w:rsidRPr="00E41E0E" w:rsidRDefault="00EF3162" w:rsidP="00DD3080">
      <w:pPr>
        <w:spacing w:after="0"/>
        <w:jc w:val="both"/>
        <w:rPr>
          <w:rFonts w:cs="Arial"/>
          <w:color w:val="000000" w:themeColor="text1"/>
        </w:rPr>
      </w:pPr>
    </w:p>
    <w:p w:rsidR="00EF3162" w:rsidRPr="00E41E0E" w:rsidRDefault="00EF3162" w:rsidP="00DD3080">
      <w:pPr>
        <w:spacing w:after="0"/>
        <w:jc w:val="both"/>
        <w:rPr>
          <w:rFonts w:cs="Arial"/>
          <w:color w:val="000000" w:themeColor="text1"/>
        </w:rPr>
      </w:pPr>
    </w:p>
    <w:p w:rsidR="00EF3162" w:rsidRPr="00E41E0E" w:rsidRDefault="00EF3162" w:rsidP="00DD3080">
      <w:pPr>
        <w:spacing w:after="0"/>
        <w:jc w:val="both"/>
        <w:rPr>
          <w:rFonts w:cs="Arial"/>
          <w:color w:val="000000" w:themeColor="text1"/>
        </w:rPr>
      </w:pPr>
    </w:p>
    <w:p w:rsidR="00EF3162" w:rsidRPr="00E41E0E" w:rsidRDefault="00EF3162" w:rsidP="00DD3080">
      <w:pPr>
        <w:spacing w:after="0"/>
        <w:jc w:val="both"/>
        <w:rPr>
          <w:rFonts w:cs="Arial"/>
          <w:color w:val="000000" w:themeColor="text1"/>
        </w:rPr>
      </w:pPr>
    </w:p>
    <w:p w:rsidR="00EF3162" w:rsidRPr="00E41E0E" w:rsidRDefault="00EF3162" w:rsidP="00DD3080">
      <w:pPr>
        <w:spacing w:after="0"/>
        <w:jc w:val="both"/>
        <w:rPr>
          <w:rFonts w:cs="Arial"/>
          <w:color w:val="000000" w:themeColor="text1"/>
        </w:rPr>
      </w:pPr>
    </w:p>
    <w:p w:rsidR="00EF3162" w:rsidRPr="00E41E0E" w:rsidRDefault="00EF3162" w:rsidP="00DD3080">
      <w:pPr>
        <w:spacing w:after="0"/>
        <w:jc w:val="both"/>
        <w:rPr>
          <w:rFonts w:cs="Arial"/>
          <w:color w:val="000000" w:themeColor="text1"/>
        </w:rPr>
      </w:pPr>
    </w:p>
    <w:p w:rsidR="00EF3162" w:rsidRPr="00E41E0E" w:rsidRDefault="00EF3162" w:rsidP="00DD3080">
      <w:pPr>
        <w:spacing w:after="0"/>
        <w:jc w:val="both"/>
        <w:rPr>
          <w:rFonts w:cs="Arial"/>
          <w:color w:val="000000" w:themeColor="text1"/>
        </w:rPr>
      </w:pPr>
    </w:p>
    <w:p w:rsidR="00EF3162" w:rsidRPr="00E41E0E" w:rsidRDefault="00EF3162" w:rsidP="00DD3080">
      <w:pPr>
        <w:spacing w:after="0"/>
        <w:jc w:val="both"/>
        <w:rPr>
          <w:rFonts w:cs="Arial"/>
          <w:color w:val="000000" w:themeColor="text1"/>
        </w:rPr>
      </w:pPr>
    </w:p>
    <w:p w:rsidR="00EF3162" w:rsidRPr="00E41E0E" w:rsidRDefault="00EF3162" w:rsidP="00DD3080">
      <w:pPr>
        <w:spacing w:after="0"/>
        <w:jc w:val="both"/>
        <w:rPr>
          <w:rFonts w:cs="Arial"/>
          <w:color w:val="000000" w:themeColor="text1"/>
        </w:rPr>
      </w:pPr>
    </w:p>
    <w:p w:rsidR="00EF3162" w:rsidRPr="00E41E0E" w:rsidRDefault="00EF3162" w:rsidP="00DD3080">
      <w:pPr>
        <w:spacing w:after="0"/>
        <w:jc w:val="both"/>
        <w:rPr>
          <w:rFonts w:cs="Arial"/>
          <w:color w:val="000000" w:themeColor="text1"/>
        </w:rPr>
      </w:pPr>
    </w:p>
    <w:p w:rsidR="00EF3162" w:rsidRPr="00E41E0E" w:rsidRDefault="00EF3162" w:rsidP="00DD3080">
      <w:pPr>
        <w:spacing w:after="0"/>
        <w:jc w:val="both"/>
        <w:rPr>
          <w:rFonts w:cs="Arial"/>
          <w:color w:val="000000" w:themeColor="text1"/>
        </w:rPr>
      </w:pPr>
    </w:p>
    <w:p w:rsidR="00EF3162" w:rsidRPr="00E41E0E" w:rsidRDefault="00EF3162" w:rsidP="00DD3080">
      <w:pPr>
        <w:spacing w:after="0"/>
        <w:jc w:val="both"/>
        <w:rPr>
          <w:rFonts w:cs="Arial"/>
          <w:color w:val="000000" w:themeColor="text1"/>
        </w:rPr>
      </w:pPr>
    </w:p>
    <w:p w:rsidR="00EF3162" w:rsidRPr="00E41E0E" w:rsidRDefault="00EF3162" w:rsidP="00DD3080">
      <w:pPr>
        <w:spacing w:after="0"/>
        <w:jc w:val="both"/>
        <w:rPr>
          <w:rFonts w:cs="Arial"/>
          <w:color w:val="000000" w:themeColor="text1"/>
        </w:rPr>
      </w:pPr>
    </w:p>
    <w:p w:rsidR="00EF3162" w:rsidRPr="00E41E0E" w:rsidRDefault="00EF3162" w:rsidP="00DD3080">
      <w:pPr>
        <w:spacing w:after="0"/>
        <w:jc w:val="both"/>
        <w:rPr>
          <w:rFonts w:cs="Arial"/>
          <w:color w:val="000000" w:themeColor="text1"/>
        </w:rPr>
      </w:pPr>
    </w:p>
    <w:p w:rsidR="00EF3162" w:rsidRPr="00E41E0E" w:rsidRDefault="00EF3162" w:rsidP="00DD3080">
      <w:pPr>
        <w:spacing w:after="0"/>
        <w:jc w:val="both"/>
        <w:rPr>
          <w:rFonts w:cs="Arial"/>
          <w:color w:val="000000" w:themeColor="text1"/>
        </w:rPr>
      </w:pPr>
    </w:p>
    <w:p w:rsidR="00EF3162" w:rsidRPr="00E41E0E" w:rsidRDefault="00EF3162" w:rsidP="00DD3080">
      <w:pPr>
        <w:spacing w:after="0"/>
        <w:jc w:val="both"/>
        <w:rPr>
          <w:rFonts w:cs="Arial"/>
          <w:color w:val="000000" w:themeColor="text1"/>
        </w:rPr>
      </w:pPr>
    </w:p>
    <w:p w:rsidR="00EF3162" w:rsidRPr="00E41E0E" w:rsidRDefault="00EF3162" w:rsidP="00DD3080">
      <w:pPr>
        <w:spacing w:after="0"/>
        <w:jc w:val="both"/>
        <w:rPr>
          <w:rFonts w:cs="Arial"/>
          <w:color w:val="000000" w:themeColor="text1"/>
        </w:rPr>
      </w:pPr>
    </w:p>
    <w:p w:rsidR="00EF3162" w:rsidRPr="00E41E0E" w:rsidRDefault="00EF3162" w:rsidP="00DD3080">
      <w:pPr>
        <w:spacing w:after="0"/>
        <w:jc w:val="both"/>
        <w:rPr>
          <w:rFonts w:cs="Arial"/>
          <w:color w:val="000000" w:themeColor="text1"/>
        </w:rPr>
      </w:pPr>
    </w:p>
    <w:p w:rsidR="00EF3162" w:rsidRPr="00E41E0E" w:rsidRDefault="00EF3162" w:rsidP="00DD3080">
      <w:pPr>
        <w:spacing w:after="0"/>
        <w:jc w:val="both"/>
        <w:rPr>
          <w:rFonts w:cs="Arial"/>
          <w:color w:val="000000" w:themeColor="text1"/>
        </w:rPr>
      </w:pPr>
    </w:p>
    <w:p w:rsidR="00EF3162" w:rsidRPr="00E41E0E" w:rsidRDefault="00EF3162" w:rsidP="00DD3080">
      <w:pPr>
        <w:spacing w:after="0"/>
        <w:jc w:val="both"/>
        <w:rPr>
          <w:rFonts w:cs="Arial"/>
          <w:color w:val="000000" w:themeColor="text1"/>
        </w:rPr>
      </w:pPr>
    </w:p>
    <w:p w:rsidR="00D34E70" w:rsidRPr="00E41E0E" w:rsidRDefault="00D34E70">
      <w:pPr>
        <w:spacing w:after="0" w:line="360" w:lineRule="auto"/>
        <w:jc w:val="both"/>
        <w:rPr>
          <w:rFonts w:cs="Arial"/>
          <w:b/>
          <w:color w:val="000000" w:themeColor="text1"/>
        </w:rPr>
      </w:pPr>
    </w:p>
    <w:p w:rsidR="00D34E70" w:rsidRPr="00E41E0E" w:rsidRDefault="00D34E70" w:rsidP="00DD3080">
      <w:pPr>
        <w:spacing w:after="0"/>
        <w:rPr>
          <w:rFonts w:cs="Arial"/>
          <w:b/>
          <w:color w:val="000000" w:themeColor="text1"/>
        </w:rPr>
        <w:sectPr w:rsidR="00D34E70" w:rsidRPr="00E41E0E" w:rsidSect="001363F3">
          <w:headerReference w:type="default" r:id="rId12"/>
          <w:pgSz w:w="11906" w:h="16838"/>
          <w:pgMar w:top="1701" w:right="1134" w:bottom="1134" w:left="1701" w:header="709" w:footer="709" w:gutter="0"/>
          <w:pgNumType w:start="14"/>
          <w:cols w:space="708"/>
          <w:docGrid w:linePitch="360"/>
        </w:sectPr>
      </w:pPr>
    </w:p>
    <w:p w:rsidR="00EF3162" w:rsidRPr="007140DB" w:rsidRDefault="00EF3162" w:rsidP="00DD3080">
      <w:pPr>
        <w:spacing w:after="0"/>
        <w:rPr>
          <w:rFonts w:cs="Arial"/>
          <w:b/>
          <w:color w:val="FF0000"/>
        </w:rPr>
      </w:pPr>
      <w:proofErr w:type="gramStart"/>
      <w:r w:rsidRPr="00E41E0E">
        <w:rPr>
          <w:rFonts w:cs="Arial"/>
          <w:b/>
          <w:color w:val="000000" w:themeColor="text1"/>
        </w:rPr>
        <w:lastRenderedPageBreak/>
        <w:t>1</w:t>
      </w:r>
      <w:proofErr w:type="gramEnd"/>
      <w:r w:rsidRPr="00E41E0E">
        <w:rPr>
          <w:rFonts w:cs="Arial"/>
          <w:b/>
          <w:color w:val="000000" w:themeColor="text1"/>
        </w:rPr>
        <w:t xml:space="preserve"> </w:t>
      </w:r>
      <w:r w:rsidRPr="007140DB">
        <w:rPr>
          <w:rFonts w:cs="Arial"/>
          <w:b/>
          <w:color w:val="FF0000"/>
        </w:rPr>
        <w:t>INTRODUÇÃO</w:t>
      </w:r>
    </w:p>
    <w:p w:rsidR="00EF3162" w:rsidRPr="007140DB" w:rsidRDefault="00EF3162" w:rsidP="00DD3080">
      <w:pPr>
        <w:pStyle w:val="paragraph"/>
        <w:spacing w:before="0" w:beforeAutospacing="0" w:after="0" w:afterAutospacing="0" w:line="360" w:lineRule="auto"/>
        <w:jc w:val="both"/>
        <w:textAlignment w:val="baseline"/>
        <w:rPr>
          <w:rStyle w:val="normaltextrun"/>
          <w:rFonts w:ascii="Arial" w:hAnsi="Arial" w:cs="Arial"/>
          <w:color w:val="FF0000"/>
        </w:rPr>
      </w:pPr>
    </w:p>
    <w:p w:rsidR="00EF3162" w:rsidRPr="007140DB" w:rsidRDefault="00EF3162" w:rsidP="00DD3080">
      <w:pPr>
        <w:pStyle w:val="paragraph"/>
        <w:spacing w:before="0" w:beforeAutospacing="0" w:after="0" w:afterAutospacing="0" w:line="360" w:lineRule="auto"/>
        <w:ind w:firstLine="851"/>
        <w:jc w:val="both"/>
        <w:textAlignment w:val="baseline"/>
        <w:rPr>
          <w:rStyle w:val="eop"/>
          <w:rFonts w:ascii="Arial" w:hAnsi="Arial" w:cs="Arial"/>
          <w:color w:val="FF0000"/>
        </w:rPr>
      </w:pPr>
      <w:r w:rsidRPr="007140DB">
        <w:rPr>
          <w:rStyle w:val="normaltextrun"/>
          <w:rFonts w:ascii="Arial" w:hAnsi="Arial" w:cs="Arial"/>
          <w:color w:val="FF0000"/>
        </w:rPr>
        <w:t>Desde a segunda metade do século XX, o esporte é visto como um dos mais relevantes a</w:t>
      </w:r>
      <w:r w:rsidR="0012499B" w:rsidRPr="007140DB">
        <w:rPr>
          <w:rStyle w:val="normaltextrun"/>
          <w:rFonts w:ascii="Arial" w:hAnsi="Arial" w:cs="Arial"/>
          <w:color w:val="FF0000"/>
        </w:rPr>
        <w:t xml:space="preserve">contecimentos sociais do mundo. Por </w:t>
      </w:r>
      <w:r w:rsidRPr="007140DB">
        <w:rPr>
          <w:rStyle w:val="normaltextrun"/>
          <w:rFonts w:ascii="Arial" w:hAnsi="Arial" w:cs="Arial"/>
          <w:color w:val="FF0000"/>
        </w:rPr>
        <w:t>esse motivo</w:t>
      </w:r>
      <w:r w:rsidR="00336915" w:rsidRPr="007140DB">
        <w:rPr>
          <w:rStyle w:val="normaltextrun"/>
          <w:rFonts w:ascii="Arial" w:hAnsi="Arial" w:cs="Arial"/>
          <w:color w:val="FF0000"/>
        </w:rPr>
        <w:t>,</w:t>
      </w:r>
      <w:r w:rsidRPr="007140DB">
        <w:rPr>
          <w:rStyle w:val="normaltextrun"/>
          <w:rFonts w:ascii="Arial" w:hAnsi="Arial" w:cs="Arial"/>
          <w:color w:val="FF0000"/>
        </w:rPr>
        <w:t xml:space="preserve"> o desporto pode ser </w:t>
      </w:r>
      <w:r w:rsidR="00336915" w:rsidRPr="007140DB">
        <w:rPr>
          <w:rStyle w:val="normaltextrun"/>
          <w:rFonts w:ascii="Arial" w:hAnsi="Arial" w:cs="Arial"/>
          <w:color w:val="FF0000"/>
        </w:rPr>
        <w:t xml:space="preserve">considerado </w:t>
      </w:r>
      <w:r w:rsidRPr="007140DB">
        <w:rPr>
          <w:rStyle w:val="normaltextrun"/>
          <w:rFonts w:ascii="Arial" w:hAnsi="Arial" w:cs="Arial"/>
          <w:color w:val="FF0000"/>
        </w:rPr>
        <w:t>um fenômeno heterogêneo que apresenta</w:t>
      </w:r>
      <w:r w:rsidR="00336915" w:rsidRPr="007140DB">
        <w:rPr>
          <w:rStyle w:val="normaltextrun"/>
          <w:rFonts w:ascii="Arial" w:hAnsi="Arial" w:cs="Arial"/>
          <w:color w:val="FF0000"/>
        </w:rPr>
        <w:t>,</w:t>
      </w:r>
      <w:r w:rsidRPr="007140DB">
        <w:rPr>
          <w:rStyle w:val="normaltextrun"/>
          <w:rFonts w:ascii="Arial" w:hAnsi="Arial" w:cs="Arial"/>
          <w:color w:val="FF0000"/>
        </w:rPr>
        <w:t xml:space="preserve"> em linhas históricas</w:t>
      </w:r>
      <w:r w:rsidR="00336915" w:rsidRPr="007140DB">
        <w:rPr>
          <w:rStyle w:val="normaltextrun"/>
          <w:rFonts w:ascii="Arial" w:hAnsi="Arial" w:cs="Arial"/>
          <w:color w:val="FF0000"/>
        </w:rPr>
        <w:t>,</w:t>
      </w:r>
      <w:r w:rsidRPr="007140DB">
        <w:rPr>
          <w:rStyle w:val="normaltextrun"/>
          <w:rFonts w:ascii="Arial" w:hAnsi="Arial" w:cs="Arial"/>
          <w:color w:val="FF0000"/>
        </w:rPr>
        <w:t xml:space="preserve"> diferentes tipos de interpretações a depender do olhar do sujeito (MARQUES; GUTIERREZ</w:t>
      </w:r>
      <w:r w:rsidR="00234347" w:rsidRPr="007140DB">
        <w:rPr>
          <w:rStyle w:val="normaltextrun"/>
          <w:rFonts w:ascii="Arial" w:hAnsi="Arial" w:cs="Arial"/>
          <w:color w:val="FF0000"/>
        </w:rPr>
        <w:t>; ALMEIDA</w:t>
      </w:r>
      <w:r w:rsidRPr="007140DB">
        <w:rPr>
          <w:rStyle w:val="normaltextrun"/>
          <w:rFonts w:ascii="Arial" w:hAnsi="Arial" w:cs="Arial"/>
          <w:color w:val="FF0000"/>
        </w:rPr>
        <w:t>, 2007).</w:t>
      </w:r>
      <w:r w:rsidRPr="007140DB">
        <w:rPr>
          <w:rStyle w:val="eop"/>
          <w:rFonts w:ascii="Arial" w:hAnsi="Arial" w:cs="Arial"/>
          <w:color w:val="FF0000"/>
        </w:rPr>
        <w:t> </w:t>
      </w:r>
    </w:p>
    <w:p w:rsidR="00D608EF" w:rsidRPr="007140DB" w:rsidRDefault="00336915" w:rsidP="00DD3080">
      <w:pPr>
        <w:pStyle w:val="paragraph"/>
        <w:spacing w:before="0" w:beforeAutospacing="0" w:after="0" w:afterAutospacing="0" w:line="360" w:lineRule="auto"/>
        <w:ind w:firstLine="851"/>
        <w:jc w:val="both"/>
        <w:textAlignment w:val="baseline"/>
        <w:rPr>
          <w:rStyle w:val="normaltextrun"/>
          <w:rFonts w:ascii="Arial" w:hAnsi="Arial" w:cs="Arial"/>
          <w:color w:val="FF0000"/>
        </w:rPr>
      </w:pPr>
      <w:r w:rsidRPr="007140DB">
        <w:rPr>
          <w:rStyle w:val="normaltextrun"/>
          <w:rFonts w:ascii="Arial" w:hAnsi="Arial" w:cs="Arial"/>
          <w:color w:val="FF0000"/>
        </w:rPr>
        <w:t>A</w:t>
      </w:r>
      <w:r w:rsidR="00266E59" w:rsidRPr="007140DB">
        <w:rPr>
          <w:rStyle w:val="normaltextrun"/>
          <w:rFonts w:ascii="Arial" w:hAnsi="Arial" w:cs="Arial"/>
          <w:color w:val="FF0000"/>
        </w:rPr>
        <w:t xml:space="preserve">tualmente o esporte </w:t>
      </w:r>
      <w:r w:rsidR="00EF3162" w:rsidRPr="007140DB">
        <w:rPr>
          <w:rStyle w:val="normaltextrun"/>
          <w:rFonts w:ascii="Arial" w:hAnsi="Arial" w:cs="Arial"/>
          <w:color w:val="FF0000"/>
        </w:rPr>
        <w:t>caracteriza-se a partir do pressuposto do direito de todos às práticas esportivas, atividades estas que passaram a ser compreendidas</w:t>
      </w:r>
      <w:r w:rsidR="00D608EF" w:rsidRPr="007140DB">
        <w:rPr>
          <w:rStyle w:val="normaltextrun"/>
          <w:rFonts w:ascii="Arial" w:hAnsi="Arial" w:cs="Arial"/>
          <w:color w:val="FF0000"/>
        </w:rPr>
        <w:t xml:space="preserve"> dentro de três modalidades: educacional, participa</w:t>
      </w:r>
      <w:r w:rsidR="008A54ED" w:rsidRPr="007140DB">
        <w:rPr>
          <w:rStyle w:val="normaltextrun"/>
          <w:rFonts w:ascii="Arial" w:hAnsi="Arial" w:cs="Arial"/>
          <w:color w:val="FF0000"/>
        </w:rPr>
        <w:t>tiva</w:t>
      </w:r>
      <w:r w:rsidR="00D608EF" w:rsidRPr="007140DB">
        <w:rPr>
          <w:rStyle w:val="normaltextrun"/>
          <w:rFonts w:ascii="Arial" w:hAnsi="Arial" w:cs="Arial"/>
          <w:color w:val="FF0000"/>
        </w:rPr>
        <w:t xml:space="preserve"> e </w:t>
      </w:r>
      <w:r w:rsidR="008A54ED" w:rsidRPr="007140DB">
        <w:rPr>
          <w:rStyle w:val="normaltextrun"/>
          <w:rFonts w:ascii="Arial" w:hAnsi="Arial" w:cs="Arial"/>
          <w:color w:val="FF0000"/>
        </w:rPr>
        <w:t xml:space="preserve">de </w:t>
      </w:r>
      <w:r w:rsidR="00D608EF" w:rsidRPr="007140DB">
        <w:rPr>
          <w:rStyle w:val="normaltextrun"/>
          <w:rFonts w:ascii="Arial" w:hAnsi="Arial" w:cs="Arial"/>
          <w:color w:val="FF0000"/>
        </w:rPr>
        <w:t>rendimento.</w:t>
      </w:r>
    </w:p>
    <w:p w:rsidR="005F75C2" w:rsidRPr="007140DB" w:rsidRDefault="00E057A7">
      <w:pPr>
        <w:spacing w:after="0" w:line="360" w:lineRule="auto"/>
        <w:ind w:firstLine="708"/>
        <w:jc w:val="both"/>
        <w:rPr>
          <w:rFonts w:cs="Arial"/>
          <w:color w:val="FF0000"/>
          <w:szCs w:val="24"/>
        </w:rPr>
      </w:pPr>
      <w:r w:rsidRPr="007140DB">
        <w:rPr>
          <w:rStyle w:val="normaltextrun"/>
          <w:rFonts w:cs="Arial"/>
          <w:color w:val="FF0000"/>
          <w:szCs w:val="24"/>
        </w:rPr>
        <w:t xml:space="preserve">A primeira é </w:t>
      </w:r>
      <w:r w:rsidRPr="007140DB">
        <w:rPr>
          <w:rFonts w:cs="Arial"/>
          <w:color w:val="FF0000"/>
          <w:szCs w:val="24"/>
        </w:rPr>
        <w:t>praticada segundo normas e regras nacionais e internacionais, com a finalidade de obter resultados e integrar pessoas</w:t>
      </w:r>
      <w:r w:rsidR="008A54ED" w:rsidRPr="007140DB">
        <w:rPr>
          <w:rFonts w:cs="Arial"/>
          <w:color w:val="FF0000"/>
          <w:szCs w:val="24"/>
        </w:rPr>
        <w:t xml:space="preserve"> e</w:t>
      </w:r>
      <w:r w:rsidRPr="007140DB">
        <w:rPr>
          <w:rFonts w:cs="Arial"/>
          <w:color w:val="FF0000"/>
          <w:szCs w:val="24"/>
        </w:rPr>
        <w:t xml:space="preserve"> comunidades do </w:t>
      </w:r>
      <w:r w:rsidR="008A54ED" w:rsidRPr="007140DB">
        <w:rPr>
          <w:rFonts w:cs="Arial"/>
          <w:color w:val="FF0000"/>
          <w:szCs w:val="24"/>
        </w:rPr>
        <w:t>p</w:t>
      </w:r>
      <w:r w:rsidRPr="007140DB">
        <w:rPr>
          <w:rFonts w:cs="Arial"/>
          <w:color w:val="FF0000"/>
          <w:szCs w:val="24"/>
        </w:rPr>
        <w:t>aís</w:t>
      </w:r>
      <w:r w:rsidR="008A54ED" w:rsidRPr="007140DB">
        <w:rPr>
          <w:rFonts w:cs="Arial"/>
          <w:color w:val="FF0000"/>
          <w:szCs w:val="24"/>
        </w:rPr>
        <w:t>.</w:t>
      </w:r>
      <w:r w:rsidRPr="007140DB">
        <w:rPr>
          <w:rFonts w:cs="Arial"/>
          <w:color w:val="FF0000"/>
          <w:szCs w:val="24"/>
        </w:rPr>
        <w:t xml:space="preserve"> A segunda ocorre de modo voluntario, compreendendo as modalidades desportivas praticadas com a finalidade de contribuir para a integração dos participantes na plenitude da vida social, na promoção da saúde e da educação, e na preservação. A terceira </w:t>
      </w:r>
      <w:r w:rsidRPr="007140DB">
        <w:rPr>
          <w:rFonts w:cs="Arial"/>
          <w:color w:val="FF0000"/>
          <w:szCs w:val="24"/>
          <w:shd w:val="clear" w:color="auto" w:fill="FFFFFF"/>
        </w:rPr>
        <w:t>é uma manifestação do esporte com ênfase na inclusão social. Sua base é o processo de aprendizado e desenvolvimento integral do ser humano, não apenas a formação do indivíduo como atleta</w:t>
      </w:r>
      <w:r w:rsidRPr="007140DB">
        <w:rPr>
          <w:rFonts w:cs="Arial"/>
          <w:color w:val="FF0000"/>
          <w:szCs w:val="24"/>
        </w:rPr>
        <w:t xml:space="preserve"> (BRASIL, 2015).</w:t>
      </w:r>
    </w:p>
    <w:p w:rsidR="00E057A7" w:rsidRPr="007140DB" w:rsidRDefault="00E057A7" w:rsidP="00E057A7">
      <w:pPr>
        <w:spacing w:after="0" w:line="360" w:lineRule="auto"/>
        <w:jc w:val="both"/>
        <w:rPr>
          <w:rFonts w:cs="Arial"/>
          <w:color w:val="FF0000"/>
          <w:szCs w:val="24"/>
        </w:rPr>
      </w:pPr>
      <w:r w:rsidRPr="007140DB">
        <w:rPr>
          <w:rFonts w:cs="Arial"/>
          <w:color w:val="FF0000"/>
          <w:szCs w:val="24"/>
        </w:rPr>
        <w:t xml:space="preserve">          O futebol é um tipo de esporte considerado </w:t>
      </w:r>
      <w:r w:rsidR="009F3322" w:rsidRPr="007140DB">
        <w:rPr>
          <w:rFonts w:cs="Arial"/>
          <w:color w:val="FF0000"/>
          <w:szCs w:val="24"/>
        </w:rPr>
        <w:t xml:space="preserve">acessível </w:t>
      </w:r>
      <w:r w:rsidR="008A54ED" w:rsidRPr="007140DB">
        <w:rPr>
          <w:rFonts w:cs="Arial"/>
          <w:color w:val="FF0000"/>
          <w:szCs w:val="24"/>
        </w:rPr>
        <w:t xml:space="preserve">a </w:t>
      </w:r>
      <w:r w:rsidR="009F3322" w:rsidRPr="007140DB">
        <w:rPr>
          <w:rFonts w:cs="Arial"/>
          <w:color w:val="FF0000"/>
          <w:szCs w:val="24"/>
        </w:rPr>
        <w:t>todos</w:t>
      </w:r>
      <w:r w:rsidRPr="007140DB">
        <w:rPr>
          <w:rFonts w:cs="Arial"/>
          <w:color w:val="FF0000"/>
          <w:szCs w:val="24"/>
        </w:rPr>
        <w:t xml:space="preserve"> os grupos sociais, pois a bola, seu instrumento de manipulação central, é de fácil confecção pelas fábricas especializadas ou pode ser facilmente adaptado e improvisado: há exemplares feitos de papel, meias e restos de pano, o que facilita o acesso a esse jogo pelas classes sociais </w:t>
      </w:r>
      <w:r w:rsidR="008A54ED" w:rsidRPr="007140DB">
        <w:rPr>
          <w:rFonts w:cs="Arial"/>
          <w:color w:val="FF0000"/>
          <w:szCs w:val="24"/>
        </w:rPr>
        <w:t>menos favorecidas</w:t>
      </w:r>
      <w:r w:rsidRPr="007140DB">
        <w:rPr>
          <w:rFonts w:cs="Arial"/>
          <w:color w:val="FF0000"/>
          <w:szCs w:val="24"/>
        </w:rPr>
        <w:t>. Logo, reitera-se que o futebol, enquanto prática desportiva</w:t>
      </w:r>
      <w:proofErr w:type="gramStart"/>
      <w:r w:rsidRPr="007140DB">
        <w:rPr>
          <w:rFonts w:cs="Arial"/>
          <w:color w:val="FF0000"/>
          <w:szCs w:val="24"/>
        </w:rPr>
        <w:t>, está</w:t>
      </w:r>
      <w:proofErr w:type="gramEnd"/>
      <w:r w:rsidRPr="007140DB">
        <w:rPr>
          <w:rFonts w:cs="Arial"/>
          <w:color w:val="FF0000"/>
          <w:szCs w:val="24"/>
        </w:rPr>
        <w:t xml:space="preserve"> presente no cotidiano do brasileiro (</w:t>
      </w:r>
      <w:r w:rsidR="009F3322" w:rsidRPr="007140DB">
        <w:rPr>
          <w:rFonts w:cs="Arial"/>
          <w:color w:val="FF0000"/>
          <w:szCs w:val="24"/>
        </w:rPr>
        <w:t>SOUZA; ARAÚJO</w:t>
      </w:r>
      <w:r w:rsidRPr="007140DB">
        <w:rPr>
          <w:rFonts w:cs="Arial"/>
          <w:color w:val="FF0000"/>
          <w:szCs w:val="24"/>
        </w:rPr>
        <w:t>,2007)</w:t>
      </w:r>
      <w:r w:rsidR="008A54ED" w:rsidRPr="007140DB">
        <w:rPr>
          <w:rFonts w:cs="Arial"/>
          <w:color w:val="FF0000"/>
          <w:szCs w:val="24"/>
        </w:rPr>
        <w:t>.</w:t>
      </w:r>
    </w:p>
    <w:p w:rsidR="00E057A7" w:rsidRPr="007140DB" w:rsidRDefault="00E057A7" w:rsidP="00E057A7">
      <w:pPr>
        <w:pStyle w:val="paragraph"/>
        <w:spacing w:before="0" w:beforeAutospacing="0" w:after="0" w:afterAutospacing="0" w:line="360" w:lineRule="auto"/>
        <w:ind w:firstLine="851"/>
        <w:jc w:val="both"/>
        <w:textAlignment w:val="baseline"/>
        <w:rPr>
          <w:rStyle w:val="normaltextrun"/>
          <w:rFonts w:ascii="Arial" w:hAnsi="Arial" w:cs="Arial"/>
          <w:color w:val="FF0000"/>
        </w:rPr>
      </w:pPr>
      <w:r w:rsidRPr="007140DB">
        <w:rPr>
          <w:rStyle w:val="normaltextrun"/>
          <w:rFonts w:ascii="Arial" w:hAnsi="Arial" w:cs="Arial"/>
          <w:color w:val="FF0000"/>
        </w:rPr>
        <w:t>O futebol praticado de forma educacional</w:t>
      </w:r>
      <w:r w:rsidR="008A54ED" w:rsidRPr="007140DB">
        <w:rPr>
          <w:rStyle w:val="normaltextrun"/>
          <w:rFonts w:ascii="Arial" w:hAnsi="Arial" w:cs="Arial"/>
          <w:color w:val="FF0000"/>
        </w:rPr>
        <w:t>,</w:t>
      </w:r>
      <w:r w:rsidRPr="007140DB">
        <w:rPr>
          <w:rStyle w:val="normaltextrun"/>
          <w:rFonts w:ascii="Arial" w:hAnsi="Arial" w:cs="Arial"/>
          <w:color w:val="FF0000"/>
        </w:rPr>
        <w:t xml:space="preserve"> seja no âmbito escolar ou em projetos sociais</w:t>
      </w:r>
      <w:r w:rsidR="008A54ED" w:rsidRPr="007140DB">
        <w:rPr>
          <w:rStyle w:val="normaltextrun"/>
          <w:rFonts w:ascii="Arial" w:hAnsi="Arial" w:cs="Arial"/>
          <w:color w:val="FF0000"/>
        </w:rPr>
        <w:t>,</w:t>
      </w:r>
      <w:r w:rsidRPr="007140DB">
        <w:rPr>
          <w:rStyle w:val="normaltextrun"/>
          <w:rFonts w:ascii="Arial" w:hAnsi="Arial" w:cs="Arial"/>
          <w:color w:val="FF0000"/>
        </w:rPr>
        <w:t xml:space="preserve"> contribui com a formação social e cultural </w:t>
      </w:r>
      <w:proofErr w:type="gramStart"/>
      <w:r w:rsidRPr="007140DB">
        <w:rPr>
          <w:rStyle w:val="normaltextrun"/>
          <w:rFonts w:ascii="Arial" w:hAnsi="Arial" w:cs="Arial"/>
          <w:color w:val="FF0000"/>
        </w:rPr>
        <w:t>na medida que</w:t>
      </w:r>
      <w:proofErr w:type="gramEnd"/>
      <w:r w:rsidRPr="007140DB">
        <w:rPr>
          <w:rStyle w:val="normaltextrun"/>
          <w:rFonts w:ascii="Arial" w:hAnsi="Arial" w:cs="Arial"/>
          <w:color w:val="FF0000"/>
        </w:rPr>
        <w:t xml:space="preserve"> promove a interação e participação do educando com seus pares além de possibilitar o desenvolvimento das habilidades, relações sociais e capacidades cognitiva e motora.</w:t>
      </w:r>
    </w:p>
    <w:p w:rsidR="00663583" w:rsidRPr="007140DB" w:rsidRDefault="00E057A7" w:rsidP="00E057A7">
      <w:pPr>
        <w:pStyle w:val="paragraph"/>
        <w:spacing w:before="0" w:beforeAutospacing="0" w:after="0" w:afterAutospacing="0" w:line="360" w:lineRule="auto"/>
        <w:ind w:firstLine="851"/>
        <w:jc w:val="both"/>
        <w:textAlignment w:val="baseline"/>
        <w:rPr>
          <w:rStyle w:val="normaltextrun"/>
          <w:rFonts w:ascii="Arial" w:hAnsi="Arial" w:cs="Arial"/>
          <w:color w:val="FF0000"/>
        </w:rPr>
      </w:pPr>
      <w:r w:rsidRPr="007140DB">
        <w:rPr>
          <w:rStyle w:val="normaltextrun"/>
          <w:rFonts w:ascii="Arial" w:hAnsi="Arial" w:cs="Arial"/>
          <w:color w:val="FF0000"/>
        </w:rPr>
        <w:t xml:space="preserve">Ressalta-se ainda que as aulas de esporte educacional </w:t>
      </w:r>
      <w:proofErr w:type="gramStart"/>
      <w:r w:rsidRPr="007140DB">
        <w:rPr>
          <w:rStyle w:val="normaltextrun"/>
          <w:rFonts w:ascii="Arial" w:hAnsi="Arial" w:cs="Arial"/>
          <w:color w:val="FF0000"/>
        </w:rPr>
        <w:t>devem</w:t>
      </w:r>
      <w:proofErr w:type="gramEnd"/>
      <w:r w:rsidRPr="007140DB">
        <w:rPr>
          <w:rStyle w:val="normaltextrun"/>
          <w:rFonts w:ascii="Arial" w:hAnsi="Arial" w:cs="Arial"/>
          <w:color w:val="FF0000"/>
        </w:rPr>
        <w:t xml:space="preserve"> ser pautadas em cinco princípios, a saber:</w:t>
      </w:r>
      <w:r w:rsidRPr="007140DB">
        <w:rPr>
          <w:rStyle w:val="apple-converted-space"/>
          <w:rFonts w:ascii="Arial" w:hAnsi="Arial" w:cs="Arial"/>
          <w:color w:val="FF0000"/>
        </w:rPr>
        <w:t> </w:t>
      </w:r>
      <w:r w:rsidRPr="007140DB">
        <w:rPr>
          <w:rStyle w:val="normaltextrun"/>
          <w:rFonts w:ascii="Arial" w:hAnsi="Arial" w:cs="Arial"/>
          <w:color w:val="FF0000"/>
        </w:rPr>
        <w:t>inclusão, participação, cooperação, coeducação e corresponsabilidade (</w:t>
      </w:r>
      <w:r w:rsidRPr="007140DB">
        <w:rPr>
          <w:rStyle w:val="spellingerror"/>
          <w:rFonts w:ascii="Arial" w:hAnsi="Arial" w:cs="Arial"/>
          <w:color w:val="FF0000"/>
        </w:rPr>
        <w:t>TUBINO</w:t>
      </w:r>
      <w:r w:rsidRPr="007140DB">
        <w:rPr>
          <w:rStyle w:val="normaltextrun"/>
          <w:rFonts w:ascii="Arial" w:hAnsi="Arial" w:cs="Arial"/>
          <w:color w:val="FF0000"/>
        </w:rPr>
        <w:t>; GARRIDO;</w:t>
      </w:r>
      <w:r w:rsidRPr="007140DB">
        <w:rPr>
          <w:rStyle w:val="apple-converted-space"/>
          <w:rFonts w:ascii="Arial" w:hAnsi="Arial" w:cs="Arial"/>
          <w:color w:val="FF0000"/>
        </w:rPr>
        <w:t> </w:t>
      </w:r>
      <w:r w:rsidRPr="007140DB">
        <w:rPr>
          <w:rStyle w:val="spellingerror"/>
          <w:rFonts w:ascii="Arial" w:hAnsi="Arial" w:cs="Arial"/>
          <w:color w:val="FF0000"/>
        </w:rPr>
        <w:t>TUBINO,</w:t>
      </w:r>
      <w:r w:rsidRPr="007140DB">
        <w:rPr>
          <w:rStyle w:val="apple-converted-space"/>
          <w:rFonts w:ascii="Arial" w:hAnsi="Arial" w:cs="Arial"/>
          <w:color w:val="FF0000"/>
        </w:rPr>
        <w:t> </w:t>
      </w:r>
      <w:r w:rsidRPr="007140DB">
        <w:rPr>
          <w:rStyle w:val="normaltextrun"/>
          <w:rFonts w:ascii="Arial" w:hAnsi="Arial" w:cs="Arial"/>
          <w:color w:val="FF0000"/>
        </w:rPr>
        <w:t xml:space="preserve">2006). Porém, Paiva (2013) vai além e traz uma reconstrução destes princípios, sendo eles: inclusão de todos, </w:t>
      </w:r>
      <w:r w:rsidRPr="007140DB">
        <w:rPr>
          <w:rStyle w:val="normaltextrun"/>
          <w:rFonts w:ascii="Arial" w:hAnsi="Arial" w:cs="Arial"/>
          <w:color w:val="FF0000"/>
        </w:rPr>
        <w:lastRenderedPageBreak/>
        <w:t xml:space="preserve">construção coletiva, respeito à diversidade, educação integral e autonomia </w:t>
      </w:r>
      <w:r w:rsidR="00FC573A" w:rsidRPr="007140DB">
        <w:rPr>
          <w:rStyle w:val="normaltextrun"/>
          <w:rFonts w:ascii="Arial" w:hAnsi="Arial" w:cs="Arial"/>
          <w:color w:val="FF0000"/>
        </w:rPr>
        <w:t>d</w:t>
      </w:r>
      <w:r w:rsidRPr="007140DB">
        <w:rPr>
          <w:rStyle w:val="normaltextrun"/>
          <w:rFonts w:ascii="Arial" w:hAnsi="Arial" w:cs="Arial"/>
          <w:color w:val="FF0000"/>
        </w:rPr>
        <w:t xml:space="preserve">os </w:t>
      </w:r>
      <w:proofErr w:type="spellStart"/>
      <w:r w:rsidRPr="007140DB">
        <w:rPr>
          <w:rStyle w:val="normaltextrun"/>
          <w:rFonts w:ascii="Arial" w:hAnsi="Arial" w:cs="Arial"/>
          <w:color w:val="FF0000"/>
        </w:rPr>
        <w:t>educandos</w:t>
      </w:r>
      <w:proofErr w:type="spellEnd"/>
      <w:r w:rsidRPr="007140DB">
        <w:rPr>
          <w:rStyle w:val="normaltextrun"/>
          <w:rFonts w:ascii="Arial" w:hAnsi="Arial" w:cs="Arial"/>
          <w:color w:val="FF0000"/>
        </w:rPr>
        <w:t>.</w:t>
      </w:r>
    </w:p>
    <w:p w:rsidR="00663583" w:rsidRPr="007140DB" w:rsidRDefault="00663583" w:rsidP="00663583">
      <w:pPr>
        <w:pStyle w:val="paragraph"/>
        <w:spacing w:before="0" w:beforeAutospacing="0" w:after="0" w:afterAutospacing="0" w:line="360" w:lineRule="auto"/>
        <w:ind w:firstLine="851"/>
        <w:jc w:val="both"/>
        <w:textAlignment w:val="baseline"/>
        <w:rPr>
          <w:rStyle w:val="normaltextrun"/>
          <w:rFonts w:ascii="Arial" w:hAnsi="Arial" w:cs="Arial"/>
          <w:color w:val="FF0000"/>
        </w:rPr>
      </w:pPr>
      <w:r w:rsidRPr="007140DB">
        <w:rPr>
          <w:rStyle w:val="eop"/>
          <w:rFonts w:ascii="Arial" w:hAnsi="Arial" w:cs="Arial"/>
          <w:color w:val="FF0000"/>
        </w:rPr>
        <w:t xml:space="preserve">Correa (2013) defende que o </w:t>
      </w:r>
      <w:r w:rsidR="00164513" w:rsidRPr="007140DB">
        <w:rPr>
          <w:rStyle w:val="eop"/>
          <w:rFonts w:ascii="Arial" w:hAnsi="Arial" w:cs="Arial"/>
          <w:color w:val="FF0000"/>
        </w:rPr>
        <w:t>Futebol Educacional</w:t>
      </w:r>
      <w:r w:rsidRPr="007140DB">
        <w:rPr>
          <w:rStyle w:val="eop"/>
          <w:rFonts w:ascii="Arial" w:hAnsi="Arial" w:cs="Arial"/>
          <w:color w:val="FF0000"/>
        </w:rPr>
        <w:t xml:space="preserve"> </w:t>
      </w:r>
      <w:r w:rsidRPr="007140DB">
        <w:rPr>
          <w:rStyle w:val="normaltextrun"/>
          <w:rFonts w:ascii="Arial" w:hAnsi="Arial" w:cs="Arial"/>
          <w:color w:val="FF0000"/>
        </w:rPr>
        <w:t xml:space="preserve">assume um papel social e cultural muito importante, pois mesmo que existam instituições de combate </w:t>
      </w:r>
      <w:r w:rsidR="008A54ED" w:rsidRPr="007140DB">
        <w:rPr>
          <w:rStyle w:val="normaltextrun"/>
          <w:rFonts w:ascii="Arial" w:hAnsi="Arial" w:cs="Arial"/>
          <w:color w:val="FF0000"/>
        </w:rPr>
        <w:t>à</w:t>
      </w:r>
      <w:r w:rsidRPr="007140DB">
        <w:rPr>
          <w:rStyle w:val="normaltextrun"/>
          <w:rFonts w:ascii="Arial" w:hAnsi="Arial" w:cs="Arial"/>
          <w:color w:val="FF0000"/>
        </w:rPr>
        <w:t>s mazelas sociais, que são as escolas e as famílias, o futebol atrai muitos jovens tanto pela facilidade estrutural, quanto por possuir regras definidas. Da mesma forma, quando é abordado o aspecto s</w:t>
      </w:r>
      <w:r w:rsidR="00851B02" w:rsidRPr="007140DB">
        <w:rPr>
          <w:rStyle w:val="normaltextrun"/>
          <w:rFonts w:ascii="Arial" w:hAnsi="Arial" w:cs="Arial"/>
          <w:color w:val="FF0000"/>
        </w:rPr>
        <w:t>o</w:t>
      </w:r>
      <w:r w:rsidRPr="007140DB">
        <w:rPr>
          <w:rStyle w:val="normaltextrun"/>
          <w:rFonts w:ascii="Arial" w:hAnsi="Arial" w:cs="Arial"/>
          <w:color w:val="FF0000"/>
        </w:rPr>
        <w:t>cioeducacional</w:t>
      </w:r>
      <w:r w:rsidR="00FC573A" w:rsidRPr="007140DB">
        <w:rPr>
          <w:rStyle w:val="normaltextrun"/>
          <w:rFonts w:ascii="Arial" w:hAnsi="Arial" w:cs="Arial"/>
          <w:color w:val="FF0000"/>
        </w:rPr>
        <w:t>,</w:t>
      </w:r>
      <w:r w:rsidRPr="007140DB">
        <w:rPr>
          <w:rStyle w:val="normaltextrun"/>
          <w:rFonts w:ascii="Arial" w:hAnsi="Arial" w:cs="Arial"/>
          <w:color w:val="FF0000"/>
        </w:rPr>
        <w:t xml:space="preserve"> ele assume a responsabilidade de causar transformações</w:t>
      </w:r>
      <w:r w:rsidR="00FC573A" w:rsidRPr="007140DB">
        <w:rPr>
          <w:rStyle w:val="normaltextrun"/>
          <w:rFonts w:ascii="Arial" w:hAnsi="Arial" w:cs="Arial"/>
          <w:color w:val="FF0000"/>
        </w:rPr>
        <w:t xml:space="preserve"> significativas </w:t>
      </w:r>
      <w:r w:rsidRPr="007140DB">
        <w:rPr>
          <w:rStyle w:val="normaltextrun"/>
          <w:rFonts w:ascii="Arial" w:hAnsi="Arial" w:cs="Arial"/>
          <w:color w:val="FF0000"/>
        </w:rPr>
        <w:t>nos participantes</w:t>
      </w:r>
      <w:r w:rsidR="00FC573A" w:rsidRPr="007140DB">
        <w:rPr>
          <w:rStyle w:val="normaltextrun"/>
          <w:rFonts w:ascii="Arial" w:hAnsi="Arial" w:cs="Arial"/>
          <w:color w:val="FF0000"/>
        </w:rPr>
        <w:t xml:space="preserve">, </w:t>
      </w:r>
      <w:r w:rsidRPr="007140DB">
        <w:rPr>
          <w:rStyle w:val="normaltextrun"/>
          <w:rFonts w:ascii="Arial" w:hAnsi="Arial" w:cs="Arial"/>
          <w:color w:val="FF0000"/>
        </w:rPr>
        <w:t>já que a maioria desses indivíduos vive em contextos sociais ligados ao tráfico de drogas ilícitas, furto, homicídio, prostituição, entre outras implicações ligadas a má utilização dos recursos ambientais.</w:t>
      </w:r>
    </w:p>
    <w:p w:rsidR="00663583" w:rsidRPr="007140DB" w:rsidRDefault="00663583" w:rsidP="00663583">
      <w:pPr>
        <w:pStyle w:val="paragraph"/>
        <w:spacing w:before="0" w:beforeAutospacing="0" w:after="0" w:afterAutospacing="0" w:line="360" w:lineRule="auto"/>
        <w:ind w:firstLine="851"/>
        <w:jc w:val="both"/>
        <w:textAlignment w:val="baseline"/>
        <w:rPr>
          <w:rFonts w:ascii="Arial" w:hAnsi="Arial" w:cs="Arial"/>
          <w:color w:val="FF0000"/>
        </w:rPr>
      </w:pPr>
      <w:r w:rsidRPr="007140DB">
        <w:rPr>
          <w:rStyle w:val="normaltextrun"/>
          <w:rFonts w:ascii="Arial" w:hAnsi="Arial" w:cs="Arial"/>
          <w:color w:val="FF0000"/>
        </w:rPr>
        <w:t xml:space="preserve">De acordo com </w:t>
      </w:r>
      <w:proofErr w:type="spellStart"/>
      <w:r w:rsidRPr="007140DB">
        <w:rPr>
          <w:rStyle w:val="normaltextrun"/>
          <w:rFonts w:ascii="Arial" w:hAnsi="Arial" w:cs="Arial"/>
          <w:color w:val="FF0000"/>
        </w:rPr>
        <w:t>Bigliardi</w:t>
      </w:r>
      <w:proofErr w:type="spellEnd"/>
      <w:r w:rsidRPr="007140DB">
        <w:rPr>
          <w:rStyle w:val="normaltextrun"/>
          <w:rFonts w:ascii="Arial" w:hAnsi="Arial" w:cs="Arial"/>
          <w:color w:val="FF0000"/>
        </w:rPr>
        <w:t xml:space="preserve"> e Cruz (2007)</w:t>
      </w:r>
      <w:r w:rsidR="00FC573A" w:rsidRPr="007140DB">
        <w:rPr>
          <w:rStyle w:val="normaltextrun"/>
          <w:rFonts w:ascii="Arial" w:hAnsi="Arial" w:cs="Arial"/>
          <w:color w:val="FF0000"/>
        </w:rPr>
        <w:t>,</w:t>
      </w:r>
      <w:r w:rsidRPr="007140DB">
        <w:rPr>
          <w:rStyle w:val="normaltextrun"/>
          <w:rFonts w:ascii="Arial" w:hAnsi="Arial" w:cs="Arial"/>
          <w:color w:val="FF0000"/>
        </w:rPr>
        <w:t xml:space="preserve"> a imensa crise civilizatória tem atingido principalmente o meio ambiente</w:t>
      </w:r>
      <w:r w:rsidR="00FC573A" w:rsidRPr="007140DB">
        <w:rPr>
          <w:rStyle w:val="normaltextrun"/>
          <w:rFonts w:ascii="Arial" w:hAnsi="Arial" w:cs="Arial"/>
          <w:color w:val="FF0000"/>
        </w:rPr>
        <w:t>,</w:t>
      </w:r>
      <w:r w:rsidRPr="007140DB">
        <w:rPr>
          <w:rStyle w:val="normaltextrun"/>
          <w:rFonts w:ascii="Arial" w:hAnsi="Arial" w:cs="Arial"/>
          <w:color w:val="FF0000"/>
        </w:rPr>
        <w:t xml:space="preserve"> pois o homem continua explorando os recursos ambientais indiscriminadamente para gerar capital e, como se não bastasse, utiliza o meio ambiente para desflorestar, poluir águas, solos, atmosfera além de usá-lo como depósito para os seus resíduos, colocando em risco a sua própria sustentação. A </w:t>
      </w:r>
      <w:r w:rsidR="00DA45C2" w:rsidRPr="007140DB">
        <w:rPr>
          <w:rStyle w:val="normaltextrun"/>
          <w:rFonts w:ascii="Arial" w:hAnsi="Arial" w:cs="Arial"/>
          <w:color w:val="FF0000"/>
        </w:rPr>
        <w:t>Educação Ambiental</w:t>
      </w:r>
      <w:r w:rsidRPr="007140DB">
        <w:rPr>
          <w:rStyle w:val="normaltextrun"/>
          <w:rFonts w:ascii="Arial" w:hAnsi="Arial" w:cs="Arial"/>
          <w:color w:val="FF0000"/>
        </w:rPr>
        <w:t xml:space="preserve"> representa um instrumento potencial para ultrapassar essa crise, pois esta tem o objetivo de formar cidadãos críticos e transformadores da sua realidade. Diante disso, surge a seguinte questão norteadora: como é o </w:t>
      </w:r>
      <w:r w:rsidR="00164513" w:rsidRPr="007140DB">
        <w:rPr>
          <w:rStyle w:val="normaltextrun"/>
          <w:rFonts w:ascii="Arial" w:hAnsi="Arial" w:cs="Arial"/>
          <w:color w:val="FF0000"/>
        </w:rPr>
        <w:t>Futebol Educacional</w:t>
      </w:r>
      <w:r w:rsidRPr="007140DB">
        <w:rPr>
          <w:rStyle w:val="normaltextrun"/>
          <w:rFonts w:ascii="Arial" w:hAnsi="Arial" w:cs="Arial"/>
          <w:color w:val="FF0000"/>
        </w:rPr>
        <w:t xml:space="preserve"> na percepção socioambiental de crianças e adolescentes participantes das aulas do Centro de Referência em Esporte Educacional do Recôncavo Baiano?</w:t>
      </w:r>
      <w:r w:rsidRPr="007140DB">
        <w:rPr>
          <w:rStyle w:val="eop"/>
          <w:rFonts w:ascii="Arial" w:hAnsi="Arial" w:cs="Arial"/>
          <w:color w:val="FF0000"/>
        </w:rPr>
        <w:t> </w:t>
      </w:r>
    </w:p>
    <w:p w:rsidR="00663583" w:rsidRPr="007140DB" w:rsidRDefault="00663583" w:rsidP="00663583">
      <w:pPr>
        <w:pStyle w:val="paragraph"/>
        <w:spacing w:before="0" w:beforeAutospacing="0" w:after="0" w:afterAutospacing="0" w:line="360" w:lineRule="auto"/>
        <w:ind w:firstLine="851"/>
        <w:jc w:val="both"/>
        <w:textAlignment w:val="baseline"/>
        <w:rPr>
          <w:rFonts w:ascii="Arial" w:hAnsi="Arial" w:cs="Arial"/>
          <w:color w:val="FF0000"/>
        </w:rPr>
      </w:pPr>
      <w:r w:rsidRPr="007140DB">
        <w:rPr>
          <w:rStyle w:val="normaltextrun"/>
          <w:rFonts w:ascii="Arial" w:hAnsi="Arial" w:cs="Arial"/>
          <w:color w:val="FF0000"/>
        </w:rPr>
        <w:t xml:space="preserve">Em virtude da grande influência e relevância do futebol para crianças e adolescentes e das questões ambientais que </w:t>
      </w:r>
      <w:r w:rsidR="00E46BA5" w:rsidRPr="007140DB">
        <w:rPr>
          <w:rStyle w:val="normaltextrun"/>
          <w:rFonts w:ascii="Arial" w:hAnsi="Arial" w:cs="Arial"/>
          <w:color w:val="FF0000"/>
        </w:rPr>
        <w:t xml:space="preserve">inquietam </w:t>
      </w:r>
      <w:r w:rsidRPr="007140DB">
        <w:rPr>
          <w:rStyle w:val="normaltextrun"/>
          <w:rFonts w:ascii="Arial" w:hAnsi="Arial" w:cs="Arial"/>
          <w:color w:val="FF0000"/>
        </w:rPr>
        <w:t xml:space="preserve">a sociedade contemporânea, o presente trabalho </w:t>
      </w:r>
      <w:bookmarkStart w:id="2" w:name="_Hlk503195948"/>
      <w:r w:rsidRPr="007140DB">
        <w:rPr>
          <w:rStyle w:val="normaltextrun"/>
          <w:rFonts w:ascii="Arial" w:hAnsi="Arial" w:cs="Arial"/>
          <w:color w:val="FF0000"/>
        </w:rPr>
        <w:t xml:space="preserve">tem como objetivo geral avaliar a influência do </w:t>
      </w:r>
      <w:r w:rsidR="00164513" w:rsidRPr="007140DB">
        <w:rPr>
          <w:rStyle w:val="normaltextrun"/>
          <w:rFonts w:ascii="Arial" w:hAnsi="Arial" w:cs="Arial"/>
          <w:color w:val="FF0000"/>
        </w:rPr>
        <w:t>Futebol Educacional</w:t>
      </w:r>
      <w:r w:rsidRPr="007140DB">
        <w:rPr>
          <w:rStyle w:val="normaltextrun"/>
          <w:rFonts w:ascii="Arial" w:hAnsi="Arial" w:cs="Arial"/>
          <w:color w:val="FF0000"/>
        </w:rPr>
        <w:t xml:space="preserve"> no comportamento socioambiental de crianças e adolescentes.</w:t>
      </w:r>
      <w:r w:rsidRPr="007140DB">
        <w:rPr>
          <w:rStyle w:val="eop"/>
          <w:rFonts w:ascii="Arial" w:hAnsi="Arial" w:cs="Arial"/>
          <w:color w:val="FF0000"/>
        </w:rPr>
        <w:t> </w:t>
      </w:r>
      <w:r w:rsidRPr="007140DB">
        <w:rPr>
          <w:rStyle w:val="normaltextrun"/>
          <w:rFonts w:ascii="Arial" w:hAnsi="Arial" w:cs="Arial"/>
          <w:color w:val="FF0000"/>
        </w:rPr>
        <w:t>E teve como objetivos específicos: identificar nos alunos o conhecimento dos aspectos socioambientais</w:t>
      </w:r>
      <w:r w:rsidR="00E46BA5" w:rsidRPr="007140DB">
        <w:rPr>
          <w:rStyle w:val="normaltextrun"/>
          <w:rFonts w:ascii="Arial" w:hAnsi="Arial" w:cs="Arial"/>
          <w:color w:val="FF0000"/>
        </w:rPr>
        <w:t xml:space="preserve"> antes e depois da sua </w:t>
      </w:r>
      <w:r w:rsidRPr="007140DB">
        <w:rPr>
          <w:rStyle w:val="normaltextrun"/>
          <w:rFonts w:ascii="Arial" w:hAnsi="Arial" w:cs="Arial"/>
          <w:color w:val="FF0000"/>
        </w:rPr>
        <w:t xml:space="preserve">participação nas aulas do </w:t>
      </w:r>
      <w:r w:rsidR="00164513" w:rsidRPr="007140DB">
        <w:rPr>
          <w:rStyle w:val="normaltextrun"/>
          <w:rFonts w:ascii="Arial" w:hAnsi="Arial" w:cs="Arial"/>
          <w:color w:val="FF0000"/>
        </w:rPr>
        <w:t>Futebol Educacional</w:t>
      </w:r>
      <w:r w:rsidRPr="007140DB">
        <w:rPr>
          <w:rStyle w:val="normaltextrun"/>
          <w:rFonts w:ascii="Arial" w:hAnsi="Arial" w:cs="Arial"/>
          <w:color w:val="FF0000"/>
        </w:rPr>
        <w:t>; investigar se es</w:t>
      </w:r>
      <w:r w:rsidR="00E46BA5" w:rsidRPr="007140DB">
        <w:rPr>
          <w:rStyle w:val="normaltextrun"/>
          <w:rFonts w:ascii="Arial" w:hAnsi="Arial" w:cs="Arial"/>
          <w:color w:val="FF0000"/>
        </w:rPr>
        <w:t>s</w:t>
      </w:r>
      <w:r w:rsidRPr="007140DB">
        <w:rPr>
          <w:rStyle w:val="normaltextrun"/>
          <w:rFonts w:ascii="Arial" w:hAnsi="Arial" w:cs="Arial"/>
          <w:color w:val="FF0000"/>
        </w:rPr>
        <w:t xml:space="preserve">e conhecimento </w:t>
      </w:r>
      <w:r w:rsidR="00E46BA5" w:rsidRPr="007140DB">
        <w:rPr>
          <w:rStyle w:val="normaltextrun"/>
          <w:rFonts w:ascii="Arial" w:hAnsi="Arial" w:cs="Arial"/>
          <w:color w:val="FF0000"/>
        </w:rPr>
        <w:t xml:space="preserve">causou </w:t>
      </w:r>
      <w:r w:rsidRPr="007140DB">
        <w:rPr>
          <w:rStyle w:val="normaltextrun"/>
          <w:rFonts w:ascii="Arial" w:hAnsi="Arial" w:cs="Arial"/>
          <w:color w:val="FF0000"/>
        </w:rPr>
        <w:t>impactos na formação crítica socioambiental d</w:t>
      </w:r>
      <w:r w:rsidR="00E46BA5" w:rsidRPr="007140DB">
        <w:rPr>
          <w:rStyle w:val="normaltextrun"/>
          <w:rFonts w:ascii="Arial" w:hAnsi="Arial" w:cs="Arial"/>
          <w:color w:val="FF0000"/>
        </w:rPr>
        <w:t>os participantes.</w:t>
      </w:r>
      <w:r w:rsidRPr="007140DB">
        <w:rPr>
          <w:rStyle w:val="normaltextrun"/>
          <w:rFonts w:ascii="Arial" w:hAnsi="Arial" w:cs="Arial"/>
          <w:color w:val="FF0000"/>
        </w:rPr>
        <w:t xml:space="preserve"> </w:t>
      </w:r>
    </w:p>
    <w:bookmarkEnd w:id="2"/>
    <w:p w:rsidR="004D2C27" w:rsidRPr="007140DB" w:rsidRDefault="00663583" w:rsidP="004D2C27">
      <w:pPr>
        <w:pStyle w:val="paragraph"/>
        <w:spacing w:before="0" w:beforeAutospacing="0" w:after="0" w:afterAutospacing="0" w:line="360" w:lineRule="auto"/>
        <w:ind w:firstLine="851"/>
        <w:jc w:val="both"/>
        <w:textAlignment w:val="baseline"/>
        <w:rPr>
          <w:rStyle w:val="normaltextrun"/>
          <w:rFonts w:ascii="Arial" w:hAnsi="Arial" w:cs="Arial"/>
          <w:color w:val="FF0000"/>
        </w:rPr>
      </w:pPr>
      <w:r w:rsidRPr="007140DB">
        <w:rPr>
          <w:rStyle w:val="normaltextrun"/>
          <w:rFonts w:ascii="Arial" w:hAnsi="Arial" w:cs="Arial"/>
          <w:color w:val="FF0000"/>
        </w:rPr>
        <w:t>Assim, o estudo justificou-se por possibilitar, no</w:t>
      </w:r>
      <w:r w:rsidRPr="007140DB">
        <w:rPr>
          <w:rStyle w:val="apple-converted-space"/>
          <w:rFonts w:ascii="Arial" w:hAnsi="Arial" w:cs="Arial"/>
          <w:color w:val="FF0000"/>
        </w:rPr>
        <w:t> </w:t>
      </w:r>
      <w:r w:rsidRPr="007140DB">
        <w:rPr>
          <w:rStyle w:val="normaltextrun"/>
          <w:rFonts w:ascii="Arial" w:hAnsi="Arial" w:cs="Arial"/>
          <w:color w:val="FF0000"/>
        </w:rPr>
        <w:t xml:space="preserve">âmbito do </w:t>
      </w:r>
      <w:r w:rsidR="00164513" w:rsidRPr="007140DB">
        <w:rPr>
          <w:rStyle w:val="normaltextrun"/>
          <w:rFonts w:ascii="Arial" w:hAnsi="Arial" w:cs="Arial"/>
          <w:color w:val="FF0000"/>
        </w:rPr>
        <w:t>Futebol Educacional</w:t>
      </w:r>
      <w:r w:rsidRPr="007140DB">
        <w:rPr>
          <w:rStyle w:val="normaltextrun"/>
          <w:rFonts w:ascii="Arial" w:hAnsi="Arial" w:cs="Arial"/>
          <w:color w:val="FF0000"/>
        </w:rPr>
        <w:t xml:space="preserve">, o fortalecimento de ações de </w:t>
      </w:r>
      <w:r w:rsidR="00DA45C2" w:rsidRPr="007140DB">
        <w:rPr>
          <w:rStyle w:val="normaltextrun"/>
          <w:rFonts w:ascii="Arial" w:hAnsi="Arial" w:cs="Arial"/>
          <w:color w:val="FF0000"/>
        </w:rPr>
        <w:t>Educação Ambiental</w:t>
      </w:r>
      <w:r w:rsidRPr="007140DB">
        <w:rPr>
          <w:rStyle w:val="normaltextrun"/>
          <w:rFonts w:ascii="Arial" w:hAnsi="Arial" w:cs="Arial"/>
          <w:color w:val="FF0000"/>
        </w:rPr>
        <w:t xml:space="preserve"> de forma a impactar positivamente na realidade socioambiental de crianças e adolescentes. Sendo o produto desse trabalho um instrumento fundamental para a aproximação mais </w:t>
      </w:r>
      <w:r w:rsidRPr="007140DB">
        <w:rPr>
          <w:rStyle w:val="normaltextrun"/>
          <w:rFonts w:ascii="Arial" w:hAnsi="Arial" w:cs="Arial"/>
          <w:color w:val="FF0000"/>
        </w:rPr>
        <w:lastRenderedPageBreak/>
        <w:t xml:space="preserve">coesa, eficiente e eficaz entre as ações de </w:t>
      </w:r>
      <w:r w:rsidR="00DA45C2" w:rsidRPr="007140DB">
        <w:rPr>
          <w:rStyle w:val="normaltextrun"/>
          <w:rFonts w:ascii="Arial" w:hAnsi="Arial" w:cs="Arial"/>
          <w:color w:val="FF0000"/>
        </w:rPr>
        <w:t>Educação Ambiental</w:t>
      </w:r>
      <w:r w:rsidRPr="007140DB">
        <w:rPr>
          <w:rStyle w:val="normaltextrun"/>
          <w:rFonts w:ascii="Arial" w:hAnsi="Arial" w:cs="Arial"/>
          <w:color w:val="FF0000"/>
        </w:rPr>
        <w:t xml:space="preserve"> e a atividade física esportiva.</w:t>
      </w:r>
    </w:p>
    <w:p w:rsidR="004D2C27" w:rsidRPr="007140DB" w:rsidRDefault="004D2C27" w:rsidP="004D2C27">
      <w:pPr>
        <w:pStyle w:val="paragraph"/>
        <w:spacing w:before="0" w:beforeAutospacing="0" w:after="0" w:afterAutospacing="0" w:line="360" w:lineRule="auto"/>
        <w:ind w:firstLine="851"/>
        <w:jc w:val="both"/>
        <w:textAlignment w:val="baseline"/>
        <w:rPr>
          <w:rFonts w:ascii="Arial" w:hAnsi="Arial" w:cs="Arial"/>
          <w:color w:val="FF0000"/>
        </w:rPr>
      </w:pPr>
      <w:r w:rsidRPr="007140DB">
        <w:rPr>
          <w:rFonts w:ascii="Arial" w:hAnsi="Arial" w:cs="Arial"/>
          <w:color w:val="FF0000"/>
        </w:rPr>
        <w:t xml:space="preserve">Este estudo encontra-se dividido da seguinte forma: a primeira </w:t>
      </w:r>
      <w:r w:rsidR="00E057A7" w:rsidRPr="007140DB">
        <w:rPr>
          <w:rFonts w:ascii="Arial" w:hAnsi="Arial" w:cs="Arial"/>
          <w:color w:val="FF0000"/>
        </w:rPr>
        <w:t>parte</w:t>
      </w:r>
      <w:r w:rsidRPr="007140DB">
        <w:rPr>
          <w:rFonts w:ascii="Arial" w:hAnsi="Arial" w:cs="Arial"/>
          <w:color w:val="FF0000"/>
        </w:rPr>
        <w:t xml:space="preserve"> </w:t>
      </w:r>
      <w:r w:rsidR="009F3322" w:rsidRPr="007140DB">
        <w:rPr>
          <w:rFonts w:ascii="Arial" w:hAnsi="Arial" w:cs="Arial"/>
          <w:color w:val="FF0000"/>
        </w:rPr>
        <w:t>consiste de</w:t>
      </w:r>
      <w:r w:rsidRPr="007140DB">
        <w:rPr>
          <w:rFonts w:ascii="Arial" w:hAnsi="Arial" w:cs="Arial"/>
          <w:color w:val="FF0000"/>
        </w:rPr>
        <w:t xml:space="preserve"> </w:t>
      </w:r>
      <w:r w:rsidR="00E057A7" w:rsidRPr="007140DB">
        <w:rPr>
          <w:rFonts w:ascii="Arial" w:hAnsi="Arial" w:cs="Arial"/>
          <w:color w:val="FF0000"/>
        </w:rPr>
        <w:t xml:space="preserve">uma </w:t>
      </w:r>
      <w:r w:rsidRPr="007140DB">
        <w:rPr>
          <w:rFonts w:ascii="Arial" w:hAnsi="Arial" w:cs="Arial"/>
          <w:color w:val="FF0000"/>
        </w:rPr>
        <w:t xml:space="preserve">revisão de literatura que </w:t>
      </w:r>
      <w:r w:rsidR="00E057A7" w:rsidRPr="007140DB">
        <w:rPr>
          <w:rFonts w:ascii="Arial" w:hAnsi="Arial" w:cs="Arial"/>
          <w:color w:val="FF0000"/>
        </w:rPr>
        <w:t>compreende</w:t>
      </w:r>
      <w:r w:rsidRPr="007140DB">
        <w:rPr>
          <w:rFonts w:ascii="Arial" w:hAnsi="Arial" w:cs="Arial"/>
          <w:color w:val="FF0000"/>
        </w:rPr>
        <w:t xml:space="preserve"> o esporte educacional, </w:t>
      </w:r>
      <w:r w:rsidR="00B51292" w:rsidRPr="007140DB">
        <w:rPr>
          <w:rFonts w:ascii="Arial" w:hAnsi="Arial" w:cs="Arial"/>
          <w:color w:val="FF0000"/>
        </w:rPr>
        <w:t xml:space="preserve">o </w:t>
      </w:r>
      <w:r w:rsidR="00164513" w:rsidRPr="007140DB">
        <w:rPr>
          <w:rFonts w:ascii="Arial" w:hAnsi="Arial" w:cs="Arial"/>
          <w:color w:val="FF0000"/>
        </w:rPr>
        <w:t>Futebol Educacional</w:t>
      </w:r>
      <w:r w:rsidRPr="007140DB">
        <w:rPr>
          <w:rFonts w:ascii="Arial" w:hAnsi="Arial" w:cs="Arial"/>
          <w:color w:val="FF0000"/>
        </w:rPr>
        <w:t xml:space="preserve">, </w:t>
      </w:r>
      <w:r w:rsidR="00B51292" w:rsidRPr="007140DB">
        <w:rPr>
          <w:rFonts w:ascii="Arial" w:hAnsi="Arial" w:cs="Arial"/>
          <w:color w:val="FF0000"/>
        </w:rPr>
        <w:t xml:space="preserve">a </w:t>
      </w:r>
      <w:r w:rsidR="002247D9" w:rsidRPr="007140DB">
        <w:rPr>
          <w:rFonts w:ascii="Arial" w:hAnsi="Arial" w:cs="Arial"/>
          <w:color w:val="FF0000"/>
        </w:rPr>
        <w:t>Ed</w:t>
      </w:r>
      <w:r w:rsidRPr="007140DB">
        <w:rPr>
          <w:rFonts w:ascii="Arial" w:hAnsi="Arial" w:cs="Arial"/>
          <w:color w:val="FF0000"/>
        </w:rPr>
        <w:t xml:space="preserve">ucação </w:t>
      </w:r>
      <w:r w:rsidR="002247D9" w:rsidRPr="007140DB">
        <w:rPr>
          <w:rFonts w:ascii="Arial" w:hAnsi="Arial" w:cs="Arial"/>
          <w:color w:val="FF0000"/>
        </w:rPr>
        <w:t>A</w:t>
      </w:r>
      <w:r w:rsidRPr="007140DB">
        <w:rPr>
          <w:rFonts w:ascii="Arial" w:hAnsi="Arial" w:cs="Arial"/>
          <w:color w:val="FF0000"/>
        </w:rPr>
        <w:t>mbiental</w:t>
      </w:r>
      <w:r w:rsidR="00B51292" w:rsidRPr="007140DB">
        <w:rPr>
          <w:rFonts w:ascii="Arial" w:hAnsi="Arial" w:cs="Arial"/>
          <w:color w:val="FF0000"/>
        </w:rPr>
        <w:t>,</w:t>
      </w:r>
      <w:r w:rsidRPr="007140DB">
        <w:rPr>
          <w:rFonts w:ascii="Arial" w:hAnsi="Arial" w:cs="Arial"/>
          <w:color w:val="FF0000"/>
        </w:rPr>
        <w:t xml:space="preserve"> os projetos sociais envolvendo atividades esportivas para crianças e adolescentes e as transformações socioambientais. </w:t>
      </w:r>
      <w:r w:rsidR="00E057A7" w:rsidRPr="007140DB">
        <w:rPr>
          <w:rFonts w:ascii="Arial" w:hAnsi="Arial" w:cs="Arial"/>
          <w:color w:val="FF0000"/>
        </w:rPr>
        <w:t xml:space="preserve">A segunda </w:t>
      </w:r>
      <w:r w:rsidR="009F3322" w:rsidRPr="007140DB">
        <w:rPr>
          <w:rFonts w:ascii="Arial" w:hAnsi="Arial" w:cs="Arial"/>
          <w:color w:val="FF0000"/>
        </w:rPr>
        <w:t xml:space="preserve">parte </w:t>
      </w:r>
      <w:r w:rsidR="00E057A7" w:rsidRPr="007140DB">
        <w:rPr>
          <w:rFonts w:ascii="Arial" w:hAnsi="Arial" w:cs="Arial"/>
          <w:color w:val="FF0000"/>
        </w:rPr>
        <w:t>refere</w:t>
      </w:r>
      <w:r w:rsidR="002247D9" w:rsidRPr="007140DB">
        <w:rPr>
          <w:rFonts w:ascii="Arial" w:hAnsi="Arial" w:cs="Arial"/>
          <w:color w:val="FF0000"/>
        </w:rPr>
        <w:t>-se</w:t>
      </w:r>
      <w:r w:rsidRPr="007140DB">
        <w:rPr>
          <w:rFonts w:ascii="Arial" w:hAnsi="Arial" w:cs="Arial"/>
          <w:color w:val="FF0000"/>
        </w:rPr>
        <w:t xml:space="preserve"> </w:t>
      </w:r>
      <w:r w:rsidR="00E057A7" w:rsidRPr="007140DB">
        <w:rPr>
          <w:rFonts w:ascii="Arial" w:hAnsi="Arial" w:cs="Arial"/>
          <w:color w:val="FF0000"/>
        </w:rPr>
        <w:t>a</w:t>
      </w:r>
      <w:r w:rsidRPr="007140DB">
        <w:rPr>
          <w:rFonts w:ascii="Arial" w:hAnsi="Arial" w:cs="Arial"/>
          <w:color w:val="FF0000"/>
        </w:rPr>
        <w:t>o desen</w:t>
      </w:r>
      <w:r w:rsidR="004547B0" w:rsidRPr="007140DB">
        <w:rPr>
          <w:rFonts w:ascii="Arial" w:hAnsi="Arial" w:cs="Arial"/>
          <w:color w:val="FF0000"/>
        </w:rPr>
        <w:t>ho metodológico da pesquisa</w:t>
      </w:r>
      <w:r w:rsidR="00B51292" w:rsidRPr="007140DB">
        <w:rPr>
          <w:rFonts w:ascii="Arial" w:hAnsi="Arial" w:cs="Arial"/>
          <w:color w:val="FF0000"/>
        </w:rPr>
        <w:t xml:space="preserve">, </w:t>
      </w:r>
      <w:r w:rsidR="002247D9" w:rsidRPr="007140DB">
        <w:rPr>
          <w:rFonts w:ascii="Arial" w:hAnsi="Arial" w:cs="Arial"/>
          <w:color w:val="FF0000"/>
        </w:rPr>
        <w:t>a</w:t>
      </w:r>
      <w:r w:rsidR="00B51292" w:rsidRPr="007140DB">
        <w:rPr>
          <w:rFonts w:ascii="Arial" w:hAnsi="Arial" w:cs="Arial"/>
          <w:color w:val="FF0000"/>
        </w:rPr>
        <w:t>os resultados obtidos</w:t>
      </w:r>
      <w:r w:rsidRPr="007140DB">
        <w:rPr>
          <w:rFonts w:ascii="Arial" w:hAnsi="Arial" w:cs="Arial"/>
          <w:color w:val="FF0000"/>
        </w:rPr>
        <w:t xml:space="preserve"> </w:t>
      </w:r>
      <w:r w:rsidR="00B51292" w:rsidRPr="007140DB">
        <w:rPr>
          <w:rFonts w:ascii="Arial" w:hAnsi="Arial" w:cs="Arial"/>
          <w:color w:val="FF0000"/>
        </w:rPr>
        <w:t xml:space="preserve">e, </w:t>
      </w:r>
      <w:r w:rsidRPr="007140DB">
        <w:rPr>
          <w:rFonts w:ascii="Arial" w:hAnsi="Arial" w:cs="Arial"/>
          <w:color w:val="FF0000"/>
        </w:rPr>
        <w:t xml:space="preserve">por </w:t>
      </w:r>
      <w:r w:rsidR="009F3322" w:rsidRPr="007140DB">
        <w:rPr>
          <w:rFonts w:ascii="Arial" w:hAnsi="Arial" w:cs="Arial"/>
          <w:color w:val="FF0000"/>
        </w:rPr>
        <w:t xml:space="preserve">fim, </w:t>
      </w:r>
      <w:r w:rsidR="002247D9" w:rsidRPr="007140DB">
        <w:rPr>
          <w:rFonts w:ascii="Arial" w:hAnsi="Arial" w:cs="Arial"/>
          <w:color w:val="FF0000"/>
        </w:rPr>
        <w:t>a</w:t>
      </w:r>
      <w:r w:rsidR="00B51292" w:rsidRPr="007140DB">
        <w:rPr>
          <w:rFonts w:ascii="Arial" w:hAnsi="Arial" w:cs="Arial"/>
          <w:color w:val="FF0000"/>
        </w:rPr>
        <w:t xml:space="preserve">s </w:t>
      </w:r>
      <w:r w:rsidR="009F3322" w:rsidRPr="007140DB">
        <w:rPr>
          <w:rFonts w:ascii="Arial" w:hAnsi="Arial" w:cs="Arial"/>
          <w:color w:val="FF0000"/>
        </w:rPr>
        <w:t>conclusões</w:t>
      </w:r>
      <w:r w:rsidR="00B51292" w:rsidRPr="007140DB">
        <w:rPr>
          <w:rFonts w:ascii="Arial" w:hAnsi="Arial" w:cs="Arial"/>
          <w:color w:val="FF0000"/>
        </w:rPr>
        <w:t xml:space="preserve">, que </w:t>
      </w:r>
      <w:r w:rsidR="00E057A7" w:rsidRPr="007140DB">
        <w:rPr>
          <w:rFonts w:ascii="Arial" w:hAnsi="Arial" w:cs="Arial"/>
          <w:color w:val="FF0000"/>
        </w:rPr>
        <w:t>são apresentadas</w:t>
      </w:r>
      <w:r w:rsidRPr="007140DB">
        <w:rPr>
          <w:rFonts w:ascii="Arial" w:hAnsi="Arial" w:cs="Arial"/>
          <w:color w:val="FF0000"/>
        </w:rPr>
        <w:t xml:space="preserve"> </w:t>
      </w:r>
      <w:r w:rsidR="00E057A7" w:rsidRPr="007140DB">
        <w:rPr>
          <w:rFonts w:ascii="Arial" w:hAnsi="Arial" w:cs="Arial"/>
          <w:color w:val="FF0000"/>
        </w:rPr>
        <w:t>na perspectiva de responder</w:t>
      </w:r>
      <w:r w:rsidRPr="007140DB">
        <w:rPr>
          <w:rFonts w:ascii="Arial" w:hAnsi="Arial" w:cs="Arial"/>
          <w:color w:val="FF0000"/>
        </w:rPr>
        <w:t xml:space="preserve"> </w:t>
      </w:r>
      <w:r w:rsidR="00E057A7" w:rsidRPr="007140DB">
        <w:rPr>
          <w:rFonts w:ascii="Arial" w:hAnsi="Arial" w:cs="Arial"/>
          <w:color w:val="FF0000"/>
        </w:rPr>
        <w:t>a</w:t>
      </w:r>
      <w:r w:rsidRPr="007140DB">
        <w:rPr>
          <w:rFonts w:ascii="Arial" w:hAnsi="Arial" w:cs="Arial"/>
          <w:color w:val="FF0000"/>
        </w:rPr>
        <w:t>os objetivos d</w:t>
      </w:r>
      <w:r w:rsidR="00E057A7" w:rsidRPr="007140DB">
        <w:rPr>
          <w:rFonts w:ascii="Arial" w:hAnsi="Arial" w:cs="Arial"/>
          <w:color w:val="FF0000"/>
        </w:rPr>
        <w:t>a</w:t>
      </w:r>
      <w:r w:rsidRPr="007140DB">
        <w:rPr>
          <w:rFonts w:ascii="Arial" w:hAnsi="Arial" w:cs="Arial"/>
          <w:color w:val="FF0000"/>
        </w:rPr>
        <w:t xml:space="preserve"> pesquisa sob o olhar do referencial a partir da experiência do trabalho de campo.</w:t>
      </w:r>
    </w:p>
    <w:p w:rsidR="004D2C27" w:rsidRPr="007140DB" w:rsidRDefault="004D2C27" w:rsidP="004D2C27">
      <w:pPr>
        <w:spacing w:line="360" w:lineRule="auto"/>
        <w:jc w:val="both"/>
        <w:rPr>
          <w:rFonts w:cs="Arial"/>
          <w:color w:val="FF0000"/>
        </w:rPr>
      </w:pPr>
    </w:p>
    <w:p w:rsidR="004D2C27" w:rsidRPr="007140DB" w:rsidRDefault="004D2C27" w:rsidP="004D2C27">
      <w:pPr>
        <w:spacing w:line="360" w:lineRule="auto"/>
        <w:jc w:val="both"/>
        <w:rPr>
          <w:rFonts w:cs="Arial"/>
          <w:color w:val="FF0000"/>
        </w:rPr>
      </w:pPr>
    </w:p>
    <w:p w:rsidR="00C84689" w:rsidRPr="00E41E0E" w:rsidRDefault="00C84689" w:rsidP="00DD3080">
      <w:pPr>
        <w:spacing w:after="0" w:line="360" w:lineRule="auto"/>
        <w:jc w:val="both"/>
        <w:rPr>
          <w:rFonts w:cs="Arial"/>
          <w:b/>
          <w:color w:val="000000" w:themeColor="text1"/>
          <w:szCs w:val="24"/>
        </w:rPr>
      </w:pPr>
    </w:p>
    <w:p w:rsidR="00C84689" w:rsidRPr="00E41E0E" w:rsidRDefault="00C84689" w:rsidP="00DD3080">
      <w:pPr>
        <w:spacing w:after="0" w:line="360" w:lineRule="auto"/>
        <w:jc w:val="both"/>
        <w:rPr>
          <w:rFonts w:cs="Arial"/>
          <w:b/>
          <w:color w:val="000000" w:themeColor="text1"/>
          <w:szCs w:val="24"/>
        </w:rPr>
      </w:pPr>
    </w:p>
    <w:p w:rsidR="00C84689" w:rsidRPr="00E41E0E" w:rsidRDefault="00C84689" w:rsidP="00DD3080">
      <w:pPr>
        <w:spacing w:after="0" w:line="360" w:lineRule="auto"/>
        <w:jc w:val="both"/>
        <w:rPr>
          <w:rFonts w:cs="Arial"/>
          <w:b/>
          <w:color w:val="000000" w:themeColor="text1"/>
          <w:szCs w:val="24"/>
        </w:rPr>
      </w:pPr>
    </w:p>
    <w:p w:rsidR="00C84689" w:rsidRPr="00E41E0E" w:rsidRDefault="00C84689" w:rsidP="00DD3080">
      <w:pPr>
        <w:spacing w:after="0" w:line="360" w:lineRule="auto"/>
        <w:jc w:val="both"/>
        <w:rPr>
          <w:rFonts w:cs="Arial"/>
          <w:b/>
          <w:color w:val="000000" w:themeColor="text1"/>
          <w:szCs w:val="24"/>
        </w:rPr>
      </w:pPr>
    </w:p>
    <w:p w:rsidR="00C84689" w:rsidRPr="00E41E0E" w:rsidRDefault="00C84689" w:rsidP="00DD3080">
      <w:pPr>
        <w:spacing w:after="0" w:line="360" w:lineRule="auto"/>
        <w:jc w:val="both"/>
        <w:rPr>
          <w:rFonts w:cs="Arial"/>
          <w:b/>
          <w:color w:val="000000" w:themeColor="text1"/>
          <w:szCs w:val="24"/>
        </w:rPr>
      </w:pPr>
    </w:p>
    <w:p w:rsidR="00C84689" w:rsidRPr="00E41E0E" w:rsidRDefault="00C84689" w:rsidP="00DD3080">
      <w:pPr>
        <w:spacing w:after="0" w:line="360" w:lineRule="auto"/>
        <w:jc w:val="both"/>
        <w:rPr>
          <w:rFonts w:cs="Arial"/>
          <w:b/>
          <w:color w:val="000000" w:themeColor="text1"/>
          <w:szCs w:val="24"/>
        </w:rPr>
      </w:pPr>
    </w:p>
    <w:p w:rsidR="00C84689" w:rsidRPr="00E41E0E" w:rsidRDefault="00C84689" w:rsidP="00DD3080">
      <w:pPr>
        <w:spacing w:after="0" w:line="360" w:lineRule="auto"/>
        <w:jc w:val="both"/>
        <w:rPr>
          <w:rFonts w:cs="Arial"/>
          <w:b/>
          <w:color w:val="000000" w:themeColor="text1"/>
          <w:szCs w:val="24"/>
        </w:rPr>
      </w:pPr>
    </w:p>
    <w:p w:rsidR="006A664E" w:rsidRPr="00E41E0E" w:rsidRDefault="006A664E" w:rsidP="00DD3080">
      <w:pPr>
        <w:spacing w:after="0" w:line="360" w:lineRule="auto"/>
        <w:jc w:val="both"/>
        <w:rPr>
          <w:rFonts w:cs="Arial"/>
          <w:b/>
          <w:color w:val="000000" w:themeColor="text1"/>
          <w:szCs w:val="24"/>
        </w:rPr>
      </w:pPr>
    </w:p>
    <w:p w:rsidR="006A664E" w:rsidRPr="00E41E0E" w:rsidRDefault="006A664E" w:rsidP="00DD3080">
      <w:pPr>
        <w:spacing w:after="0" w:line="360" w:lineRule="auto"/>
        <w:jc w:val="both"/>
        <w:rPr>
          <w:rFonts w:cs="Arial"/>
          <w:b/>
          <w:color w:val="000000" w:themeColor="text1"/>
          <w:szCs w:val="24"/>
        </w:rPr>
      </w:pPr>
    </w:p>
    <w:p w:rsidR="004C46AB" w:rsidRPr="00E41E0E" w:rsidRDefault="004C46AB" w:rsidP="00DD3080">
      <w:pPr>
        <w:spacing w:after="0" w:line="360" w:lineRule="auto"/>
        <w:jc w:val="both"/>
        <w:rPr>
          <w:rFonts w:cs="Arial"/>
          <w:b/>
          <w:color w:val="000000" w:themeColor="text1"/>
          <w:szCs w:val="24"/>
        </w:rPr>
      </w:pPr>
    </w:p>
    <w:p w:rsidR="006A664E" w:rsidRPr="00E41E0E" w:rsidRDefault="006A664E" w:rsidP="00DD3080">
      <w:pPr>
        <w:spacing w:after="0" w:line="360" w:lineRule="auto"/>
        <w:jc w:val="both"/>
        <w:rPr>
          <w:rFonts w:cs="Arial"/>
          <w:b/>
          <w:color w:val="000000" w:themeColor="text1"/>
          <w:szCs w:val="24"/>
        </w:rPr>
      </w:pPr>
    </w:p>
    <w:p w:rsidR="006A664E" w:rsidRPr="00E41E0E" w:rsidRDefault="006A664E" w:rsidP="00DD3080">
      <w:pPr>
        <w:spacing w:after="0" w:line="360" w:lineRule="auto"/>
        <w:jc w:val="both"/>
        <w:rPr>
          <w:rFonts w:cs="Arial"/>
          <w:b/>
          <w:color w:val="000000" w:themeColor="text1"/>
          <w:szCs w:val="24"/>
        </w:rPr>
      </w:pPr>
    </w:p>
    <w:p w:rsidR="00E057A7" w:rsidRPr="00E41E0E" w:rsidRDefault="00E057A7" w:rsidP="00DD3080">
      <w:pPr>
        <w:spacing w:after="0" w:line="360" w:lineRule="auto"/>
        <w:jc w:val="both"/>
        <w:rPr>
          <w:rFonts w:cs="Arial"/>
          <w:b/>
          <w:color w:val="000000" w:themeColor="text1"/>
          <w:szCs w:val="24"/>
        </w:rPr>
      </w:pPr>
    </w:p>
    <w:p w:rsidR="00E057A7" w:rsidRPr="00E41E0E" w:rsidRDefault="00E057A7" w:rsidP="00DD3080">
      <w:pPr>
        <w:spacing w:after="0" w:line="360" w:lineRule="auto"/>
        <w:jc w:val="both"/>
        <w:rPr>
          <w:rFonts w:cs="Arial"/>
          <w:b/>
          <w:color w:val="000000" w:themeColor="text1"/>
          <w:szCs w:val="24"/>
        </w:rPr>
      </w:pPr>
    </w:p>
    <w:p w:rsidR="006A664E" w:rsidRPr="00E41E0E" w:rsidRDefault="006A664E" w:rsidP="00DD3080">
      <w:pPr>
        <w:spacing w:after="0" w:line="360" w:lineRule="auto"/>
        <w:jc w:val="both"/>
        <w:rPr>
          <w:rFonts w:cs="Arial"/>
          <w:b/>
          <w:color w:val="000000" w:themeColor="text1"/>
          <w:szCs w:val="24"/>
        </w:rPr>
      </w:pPr>
    </w:p>
    <w:p w:rsidR="005F60FC" w:rsidRPr="00E41E0E" w:rsidRDefault="005F60FC" w:rsidP="00DD3080">
      <w:pPr>
        <w:spacing w:after="0" w:line="360" w:lineRule="auto"/>
        <w:jc w:val="both"/>
        <w:rPr>
          <w:rFonts w:cs="Arial"/>
          <w:b/>
          <w:color w:val="000000" w:themeColor="text1"/>
          <w:szCs w:val="24"/>
        </w:rPr>
      </w:pPr>
    </w:p>
    <w:p w:rsidR="00E057A7" w:rsidRPr="00E41E0E" w:rsidRDefault="00E057A7" w:rsidP="00DD3080">
      <w:pPr>
        <w:spacing w:after="0" w:line="360" w:lineRule="auto"/>
        <w:jc w:val="both"/>
        <w:rPr>
          <w:rFonts w:cs="Arial"/>
          <w:b/>
          <w:color w:val="000000" w:themeColor="text1"/>
          <w:szCs w:val="24"/>
        </w:rPr>
      </w:pPr>
    </w:p>
    <w:p w:rsidR="00E057A7" w:rsidRPr="00E41E0E" w:rsidRDefault="00E057A7" w:rsidP="00DD3080">
      <w:pPr>
        <w:spacing w:after="0" w:line="360" w:lineRule="auto"/>
        <w:jc w:val="both"/>
        <w:rPr>
          <w:rFonts w:cs="Arial"/>
          <w:b/>
          <w:color w:val="000000" w:themeColor="text1"/>
          <w:szCs w:val="24"/>
        </w:rPr>
      </w:pPr>
    </w:p>
    <w:p w:rsidR="00E057A7" w:rsidRPr="00E41E0E" w:rsidRDefault="00E057A7" w:rsidP="00DD3080">
      <w:pPr>
        <w:spacing w:after="0" w:line="360" w:lineRule="auto"/>
        <w:jc w:val="both"/>
        <w:rPr>
          <w:rFonts w:cs="Arial"/>
          <w:b/>
          <w:color w:val="000000" w:themeColor="text1"/>
          <w:szCs w:val="24"/>
        </w:rPr>
      </w:pPr>
    </w:p>
    <w:p w:rsidR="00E057A7" w:rsidRPr="00E41E0E" w:rsidRDefault="00E057A7" w:rsidP="00DD3080">
      <w:pPr>
        <w:spacing w:after="0" w:line="360" w:lineRule="auto"/>
        <w:jc w:val="both"/>
        <w:rPr>
          <w:rFonts w:cs="Arial"/>
          <w:b/>
          <w:color w:val="000000" w:themeColor="text1"/>
          <w:szCs w:val="24"/>
        </w:rPr>
      </w:pPr>
    </w:p>
    <w:p w:rsidR="00E057A7" w:rsidRPr="00E41E0E" w:rsidRDefault="00E057A7" w:rsidP="00DD3080">
      <w:pPr>
        <w:spacing w:after="0" w:line="360" w:lineRule="auto"/>
        <w:jc w:val="both"/>
        <w:rPr>
          <w:rFonts w:cs="Arial"/>
          <w:b/>
          <w:color w:val="000000" w:themeColor="text1"/>
          <w:szCs w:val="24"/>
        </w:rPr>
      </w:pPr>
    </w:p>
    <w:p w:rsidR="00E057A7" w:rsidRPr="00E41E0E" w:rsidRDefault="00E057A7" w:rsidP="00DD3080">
      <w:pPr>
        <w:spacing w:after="0" w:line="360" w:lineRule="auto"/>
        <w:jc w:val="both"/>
        <w:rPr>
          <w:rFonts w:cs="Arial"/>
          <w:b/>
          <w:color w:val="000000" w:themeColor="text1"/>
          <w:szCs w:val="24"/>
        </w:rPr>
      </w:pPr>
    </w:p>
    <w:p w:rsidR="00E057A7" w:rsidRPr="00E41E0E" w:rsidRDefault="00E057A7" w:rsidP="00DD3080">
      <w:pPr>
        <w:spacing w:after="0" w:line="360" w:lineRule="auto"/>
        <w:jc w:val="both"/>
        <w:rPr>
          <w:rFonts w:cs="Arial"/>
          <w:b/>
          <w:color w:val="000000" w:themeColor="text1"/>
          <w:szCs w:val="24"/>
        </w:rPr>
      </w:pPr>
    </w:p>
    <w:p w:rsidR="00B51292" w:rsidRDefault="00B51292">
      <w:pPr>
        <w:spacing w:after="0" w:line="360" w:lineRule="auto"/>
        <w:jc w:val="both"/>
        <w:rPr>
          <w:rFonts w:cs="Arial"/>
          <w:b/>
          <w:color w:val="000000" w:themeColor="text1"/>
          <w:szCs w:val="24"/>
        </w:rPr>
      </w:pPr>
      <w:r>
        <w:rPr>
          <w:rFonts w:cs="Arial"/>
          <w:b/>
          <w:color w:val="000000" w:themeColor="text1"/>
          <w:szCs w:val="24"/>
        </w:rPr>
        <w:br w:type="page"/>
      </w:r>
    </w:p>
    <w:p w:rsidR="006A664E" w:rsidRPr="00E41E0E" w:rsidRDefault="006A664E" w:rsidP="00DD3080">
      <w:pPr>
        <w:spacing w:after="0" w:line="360" w:lineRule="auto"/>
        <w:jc w:val="both"/>
        <w:rPr>
          <w:rFonts w:cs="Arial"/>
          <w:b/>
          <w:color w:val="000000" w:themeColor="text1"/>
          <w:szCs w:val="24"/>
        </w:rPr>
      </w:pPr>
    </w:p>
    <w:p w:rsidR="004033B4" w:rsidRPr="00E41E0E" w:rsidRDefault="004033B4" w:rsidP="00DD3080">
      <w:pPr>
        <w:spacing w:after="0" w:line="360" w:lineRule="auto"/>
        <w:jc w:val="both"/>
        <w:rPr>
          <w:rFonts w:cs="Arial"/>
          <w:b/>
          <w:color w:val="000000" w:themeColor="text1"/>
          <w:szCs w:val="24"/>
        </w:rPr>
      </w:pPr>
      <w:proofErr w:type="gramStart"/>
      <w:r w:rsidRPr="00E41E0E">
        <w:rPr>
          <w:rFonts w:cs="Arial"/>
          <w:b/>
          <w:color w:val="000000" w:themeColor="text1"/>
          <w:szCs w:val="24"/>
        </w:rPr>
        <w:t>2</w:t>
      </w:r>
      <w:proofErr w:type="gramEnd"/>
      <w:r w:rsidRPr="00E41E0E">
        <w:rPr>
          <w:rFonts w:cs="Arial"/>
          <w:b/>
          <w:color w:val="000000" w:themeColor="text1"/>
          <w:szCs w:val="24"/>
        </w:rPr>
        <w:t xml:space="preserve"> REVISÃO DE LITERATURA</w:t>
      </w:r>
    </w:p>
    <w:p w:rsidR="004033B4" w:rsidRPr="00E41E0E" w:rsidRDefault="004033B4" w:rsidP="00DD3080">
      <w:pPr>
        <w:spacing w:after="0" w:line="360" w:lineRule="auto"/>
        <w:jc w:val="both"/>
        <w:rPr>
          <w:rFonts w:cs="Arial"/>
          <w:color w:val="000000" w:themeColor="text1"/>
          <w:szCs w:val="24"/>
        </w:rPr>
      </w:pPr>
    </w:p>
    <w:p w:rsidR="00C84689" w:rsidRPr="00E41E0E" w:rsidRDefault="00C84689" w:rsidP="00C84689">
      <w:pPr>
        <w:autoSpaceDE w:val="0"/>
        <w:autoSpaceDN w:val="0"/>
        <w:adjustRightInd w:val="0"/>
        <w:spacing w:after="0" w:line="240" w:lineRule="auto"/>
        <w:rPr>
          <w:rFonts w:cs="Arial"/>
          <w:color w:val="000000" w:themeColor="text1"/>
          <w:szCs w:val="24"/>
        </w:rPr>
      </w:pPr>
    </w:p>
    <w:p w:rsidR="00C84689" w:rsidRPr="00E41E0E" w:rsidRDefault="00C84689" w:rsidP="00C84689">
      <w:pPr>
        <w:spacing w:after="0" w:line="360" w:lineRule="auto"/>
        <w:jc w:val="both"/>
        <w:rPr>
          <w:rFonts w:cs="Arial"/>
          <w:color w:val="000000" w:themeColor="text1"/>
          <w:szCs w:val="23"/>
        </w:rPr>
      </w:pPr>
      <w:r w:rsidRPr="00E41E0E">
        <w:rPr>
          <w:rFonts w:cs="Arial"/>
          <w:color w:val="000000" w:themeColor="text1"/>
          <w:szCs w:val="24"/>
        </w:rPr>
        <w:t xml:space="preserve"> </w:t>
      </w:r>
      <w:r w:rsidRPr="00E41E0E">
        <w:rPr>
          <w:rFonts w:cs="Arial"/>
          <w:color w:val="000000" w:themeColor="text1"/>
          <w:szCs w:val="24"/>
        </w:rPr>
        <w:tab/>
      </w:r>
      <w:r w:rsidRPr="00E41E0E">
        <w:rPr>
          <w:rFonts w:cs="Arial"/>
          <w:color w:val="000000" w:themeColor="text1"/>
          <w:szCs w:val="23"/>
        </w:rPr>
        <w:t xml:space="preserve">O esporte é um acontecimento sociocultural </w:t>
      </w:r>
      <w:r w:rsidR="0058713C" w:rsidRPr="00E41E0E">
        <w:rPr>
          <w:rFonts w:cs="Arial"/>
          <w:color w:val="000000" w:themeColor="text1"/>
          <w:szCs w:val="23"/>
        </w:rPr>
        <w:t>desenvolvido em</w:t>
      </w:r>
      <w:r w:rsidRPr="00E41E0E">
        <w:rPr>
          <w:rFonts w:cs="Arial"/>
          <w:color w:val="000000" w:themeColor="text1"/>
          <w:szCs w:val="23"/>
        </w:rPr>
        <w:t xml:space="preserve"> todos os países do mundo. </w:t>
      </w:r>
      <w:r w:rsidR="0058713C" w:rsidRPr="00E41E0E">
        <w:rPr>
          <w:rFonts w:cs="Arial"/>
          <w:color w:val="000000" w:themeColor="text1"/>
          <w:szCs w:val="23"/>
        </w:rPr>
        <w:t xml:space="preserve">Ressalta-se que </w:t>
      </w:r>
      <w:r w:rsidR="002247D9">
        <w:rPr>
          <w:rFonts w:cs="Arial"/>
          <w:color w:val="000000" w:themeColor="text1"/>
          <w:szCs w:val="23"/>
        </w:rPr>
        <w:t>há</w:t>
      </w:r>
      <w:r w:rsidR="002247D9" w:rsidRPr="00E41E0E">
        <w:rPr>
          <w:rFonts w:cs="Arial"/>
          <w:color w:val="000000" w:themeColor="text1"/>
          <w:szCs w:val="23"/>
        </w:rPr>
        <w:t xml:space="preserve"> </w:t>
      </w:r>
      <w:r w:rsidRPr="00E41E0E">
        <w:rPr>
          <w:rFonts w:cs="Arial"/>
          <w:color w:val="000000" w:themeColor="text1"/>
          <w:szCs w:val="23"/>
        </w:rPr>
        <w:t>países</w:t>
      </w:r>
      <w:r w:rsidR="0058713C" w:rsidRPr="00E41E0E">
        <w:rPr>
          <w:rFonts w:cs="Arial"/>
          <w:color w:val="000000" w:themeColor="text1"/>
          <w:szCs w:val="23"/>
        </w:rPr>
        <w:t xml:space="preserve"> </w:t>
      </w:r>
      <w:r w:rsidR="00760CF3">
        <w:rPr>
          <w:rFonts w:cs="Arial"/>
          <w:color w:val="000000" w:themeColor="text1"/>
          <w:szCs w:val="23"/>
        </w:rPr>
        <w:t>onde</w:t>
      </w:r>
      <w:r w:rsidR="00760CF3" w:rsidRPr="00E41E0E">
        <w:rPr>
          <w:rFonts w:cs="Arial"/>
          <w:color w:val="000000" w:themeColor="text1"/>
          <w:szCs w:val="23"/>
        </w:rPr>
        <w:t xml:space="preserve"> </w:t>
      </w:r>
      <w:r w:rsidR="0058713C" w:rsidRPr="00E41E0E">
        <w:rPr>
          <w:rFonts w:cs="Arial"/>
          <w:color w:val="000000" w:themeColor="text1"/>
          <w:szCs w:val="23"/>
        </w:rPr>
        <w:t>alguns</w:t>
      </w:r>
      <w:r w:rsidRPr="00E41E0E">
        <w:rPr>
          <w:rFonts w:cs="Arial"/>
          <w:color w:val="000000" w:themeColor="text1"/>
          <w:szCs w:val="23"/>
        </w:rPr>
        <w:t xml:space="preserve"> esportes são mais populares do que outros, por questões sociais, ambientais, climáticas ou em função de sua popularidade, </w:t>
      </w:r>
      <w:r w:rsidR="0058713C" w:rsidRPr="00E41E0E">
        <w:rPr>
          <w:rFonts w:cs="Arial"/>
          <w:color w:val="000000" w:themeColor="text1"/>
          <w:szCs w:val="23"/>
        </w:rPr>
        <w:t>ganhando</w:t>
      </w:r>
      <w:r w:rsidRPr="00E41E0E">
        <w:rPr>
          <w:rFonts w:cs="Arial"/>
          <w:color w:val="000000" w:themeColor="text1"/>
          <w:szCs w:val="23"/>
        </w:rPr>
        <w:t xml:space="preserve"> atenção de órgãos sociais e políticos</w:t>
      </w:r>
      <w:r w:rsidR="00760CF3">
        <w:rPr>
          <w:rFonts w:cs="Arial"/>
          <w:color w:val="000000" w:themeColor="text1"/>
          <w:szCs w:val="23"/>
        </w:rPr>
        <w:t>.</w:t>
      </w:r>
    </w:p>
    <w:p w:rsidR="00C84689" w:rsidRPr="00E41E0E" w:rsidRDefault="00C84689" w:rsidP="00C84689">
      <w:pPr>
        <w:spacing w:after="0" w:line="360" w:lineRule="auto"/>
        <w:jc w:val="both"/>
        <w:rPr>
          <w:rFonts w:cs="Arial"/>
          <w:color w:val="000000" w:themeColor="text1"/>
          <w:szCs w:val="24"/>
        </w:rPr>
      </w:pPr>
    </w:p>
    <w:p w:rsidR="004033B4" w:rsidRPr="007140DB" w:rsidRDefault="004033B4" w:rsidP="00DD3080">
      <w:pPr>
        <w:spacing w:after="0" w:line="360" w:lineRule="auto"/>
        <w:jc w:val="both"/>
        <w:rPr>
          <w:rFonts w:cs="Arial"/>
          <w:color w:val="FF0000"/>
          <w:szCs w:val="24"/>
        </w:rPr>
      </w:pPr>
      <w:proofErr w:type="gramStart"/>
      <w:r w:rsidRPr="00E41E0E">
        <w:rPr>
          <w:rFonts w:cs="Arial"/>
          <w:color w:val="000000" w:themeColor="text1"/>
          <w:szCs w:val="24"/>
        </w:rPr>
        <w:t>2</w:t>
      </w:r>
      <w:r w:rsidRPr="007140DB">
        <w:rPr>
          <w:rFonts w:cs="Arial"/>
          <w:color w:val="FF0000"/>
          <w:szCs w:val="24"/>
        </w:rPr>
        <w:t>.1 ESPORTE</w:t>
      </w:r>
      <w:proofErr w:type="gramEnd"/>
      <w:r w:rsidRPr="007140DB">
        <w:rPr>
          <w:rFonts w:cs="Arial"/>
          <w:color w:val="FF0000"/>
          <w:szCs w:val="24"/>
        </w:rPr>
        <w:t xml:space="preserve"> EDUCACIONAL</w:t>
      </w:r>
    </w:p>
    <w:p w:rsidR="004033B4" w:rsidRPr="007140DB" w:rsidRDefault="004033B4" w:rsidP="00DD3080">
      <w:pPr>
        <w:spacing w:after="0" w:line="360" w:lineRule="auto"/>
        <w:jc w:val="both"/>
        <w:rPr>
          <w:rFonts w:cs="Arial"/>
          <w:color w:val="FF0000"/>
          <w:szCs w:val="24"/>
        </w:rPr>
      </w:pPr>
    </w:p>
    <w:p w:rsidR="000122AA" w:rsidRPr="007140DB" w:rsidRDefault="000122AA" w:rsidP="000122AA">
      <w:pPr>
        <w:spacing w:after="0" w:line="360" w:lineRule="auto"/>
        <w:ind w:firstLine="708"/>
        <w:jc w:val="both"/>
        <w:rPr>
          <w:rFonts w:cs="Arial"/>
          <w:iCs/>
          <w:color w:val="FF0000"/>
        </w:rPr>
      </w:pPr>
      <w:r w:rsidRPr="007140DB">
        <w:rPr>
          <w:rFonts w:cs="Arial"/>
          <w:color w:val="FF0000"/>
          <w:szCs w:val="24"/>
        </w:rPr>
        <w:t>O esporte como uma atividade corporal de movimento com caráter competitivo surgiu no século XVIII</w:t>
      </w:r>
      <w:r w:rsidR="00E63306" w:rsidRPr="007140DB">
        <w:rPr>
          <w:rFonts w:cs="Arial"/>
          <w:color w:val="FF0000"/>
          <w:szCs w:val="24"/>
        </w:rPr>
        <w:t xml:space="preserve">, </w:t>
      </w:r>
      <w:r w:rsidRPr="007140DB">
        <w:rPr>
          <w:rFonts w:cs="Arial"/>
          <w:color w:val="FF0000"/>
          <w:szCs w:val="24"/>
        </w:rPr>
        <w:t xml:space="preserve">na cultura europeia </w:t>
      </w:r>
      <w:r w:rsidRPr="007140DB">
        <w:rPr>
          <w:rFonts w:cs="Arial"/>
          <w:iCs/>
          <w:color w:val="FF0000"/>
        </w:rPr>
        <w:t xml:space="preserve">e se fortaleceu </w:t>
      </w:r>
      <w:r w:rsidR="00760CF3" w:rsidRPr="007140DB">
        <w:rPr>
          <w:rFonts w:cs="Arial"/>
          <w:iCs/>
          <w:color w:val="FF0000"/>
        </w:rPr>
        <w:t xml:space="preserve">em </w:t>
      </w:r>
      <w:r w:rsidRPr="007140DB">
        <w:rPr>
          <w:rFonts w:cs="Arial"/>
          <w:iCs/>
          <w:color w:val="FF0000"/>
        </w:rPr>
        <w:t>todos os cantos do mundo</w:t>
      </w:r>
      <w:r w:rsidR="00760CF3" w:rsidRPr="007140DB">
        <w:rPr>
          <w:rFonts w:cs="Arial"/>
          <w:iCs/>
          <w:color w:val="FF0000"/>
        </w:rPr>
        <w:t xml:space="preserve">. Ele apresenta alguns atributos </w:t>
      </w:r>
      <w:proofErr w:type="gramStart"/>
      <w:r w:rsidR="00760CF3" w:rsidRPr="007140DB">
        <w:rPr>
          <w:rFonts w:cs="Arial"/>
          <w:iCs/>
          <w:color w:val="FF0000"/>
        </w:rPr>
        <w:t>básicos</w:t>
      </w:r>
      <w:proofErr w:type="gramEnd"/>
      <w:r w:rsidR="00760CF3" w:rsidRPr="007140DB">
        <w:rPr>
          <w:rFonts w:cs="Arial"/>
          <w:iCs/>
          <w:color w:val="FF0000"/>
        </w:rPr>
        <w:t xml:space="preserve"> tais como </w:t>
      </w:r>
      <w:r w:rsidRPr="007140DB">
        <w:rPr>
          <w:rFonts w:cs="Arial"/>
          <w:iCs/>
          <w:color w:val="FF0000"/>
        </w:rPr>
        <w:t xml:space="preserve">competição, rendimento físico-técnico, </w:t>
      </w:r>
      <w:proofErr w:type="spellStart"/>
      <w:r w:rsidRPr="007140DB">
        <w:rPr>
          <w:rFonts w:cs="Arial"/>
          <w:iCs/>
          <w:color w:val="FF0000"/>
        </w:rPr>
        <w:t>record</w:t>
      </w:r>
      <w:proofErr w:type="spellEnd"/>
      <w:r w:rsidRPr="007140DB">
        <w:rPr>
          <w:rFonts w:cs="Arial"/>
          <w:iCs/>
          <w:color w:val="FF0000"/>
        </w:rPr>
        <w:t xml:space="preserve">, racionalização e </w:t>
      </w:r>
      <w:proofErr w:type="spellStart"/>
      <w:r w:rsidRPr="007140DB">
        <w:rPr>
          <w:rFonts w:cs="Arial"/>
          <w:iCs/>
          <w:color w:val="FF0000"/>
        </w:rPr>
        <w:t>cientificização</w:t>
      </w:r>
      <w:proofErr w:type="spellEnd"/>
      <w:r w:rsidRPr="007140DB">
        <w:rPr>
          <w:rFonts w:cs="Arial"/>
          <w:iCs/>
          <w:color w:val="FF0000"/>
        </w:rPr>
        <w:t xml:space="preserve"> do treinamento (BRACHT, 19</w:t>
      </w:r>
      <w:r w:rsidR="00A46130" w:rsidRPr="007140DB">
        <w:rPr>
          <w:rFonts w:cs="Arial"/>
          <w:iCs/>
          <w:color w:val="FF0000"/>
        </w:rPr>
        <w:t>8</w:t>
      </w:r>
      <w:r w:rsidRPr="007140DB">
        <w:rPr>
          <w:rFonts w:cs="Arial"/>
          <w:iCs/>
          <w:color w:val="FF0000"/>
        </w:rPr>
        <w:t xml:space="preserve">9). </w:t>
      </w:r>
    </w:p>
    <w:p w:rsidR="006A2ABE" w:rsidRPr="007140DB" w:rsidRDefault="006A2ABE" w:rsidP="00AA54B9">
      <w:pPr>
        <w:spacing w:after="0" w:line="360" w:lineRule="auto"/>
        <w:ind w:firstLine="708"/>
        <w:jc w:val="both"/>
        <w:rPr>
          <w:rFonts w:cs="Arial"/>
          <w:iCs/>
          <w:color w:val="FF0000"/>
        </w:rPr>
      </w:pPr>
      <w:proofErr w:type="spellStart"/>
      <w:r w:rsidRPr="007140DB">
        <w:rPr>
          <w:rFonts w:cs="Arial"/>
          <w:iCs/>
          <w:color w:val="FF0000"/>
        </w:rPr>
        <w:t>Tubino</w:t>
      </w:r>
      <w:proofErr w:type="spellEnd"/>
      <w:r w:rsidRPr="007140DB">
        <w:rPr>
          <w:rFonts w:cs="Arial"/>
          <w:iCs/>
          <w:color w:val="FF0000"/>
        </w:rPr>
        <w:t xml:space="preserve">, Garrido e </w:t>
      </w:r>
      <w:proofErr w:type="spellStart"/>
      <w:r w:rsidRPr="007140DB">
        <w:rPr>
          <w:rFonts w:cs="Arial"/>
          <w:iCs/>
          <w:color w:val="FF0000"/>
        </w:rPr>
        <w:t>Tubino</w:t>
      </w:r>
      <w:proofErr w:type="spellEnd"/>
      <w:r w:rsidRPr="007140DB">
        <w:rPr>
          <w:rFonts w:cs="Arial"/>
          <w:iCs/>
          <w:color w:val="FF0000"/>
        </w:rPr>
        <w:t xml:space="preserve"> (2006) </w:t>
      </w:r>
      <w:r w:rsidR="00AA54B9" w:rsidRPr="007140DB">
        <w:rPr>
          <w:rFonts w:cs="Arial"/>
          <w:iCs/>
          <w:color w:val="FF0000"/>
        </w:rPr>
        <w:t xml:space="preserve">conceituam o esporte como acontecimento sociocultural, </w:t>
      </w:r>
      <w:r w:rsidRPr="007140DB">
        <w:rPr>
          <w:iCs/>
          <w:color w:val="FF0000"/>
          <w:szCs w:val="24"/>
        </w:rPr>
        <w:t xml:space="preserve">cuja prática é </w:t>
      </w:r>
      <w:r w:rsidR="00AA54B9" w:rsidRPr="007140DB">
        <w:rPr>
          <w:iCs/>
          <w:color w:val="FF0000"/>
          <w:szCs w:val="24"/>
        </w:rPr>
        <w:t>tida como</w:t>
      </w:r>
      <w:r w:rsidRPr="007140DB">
        <w:rPr>
          <w:iCs/>
          <w:color w:val="FF0000"/>
          <w:szCs w:val="24"/>
        </w:rPr>
        <w:t xml:space="preserve"> direito de todos e que tem no jogo o seu vínculo cultural e na competição o seu elemento essencial, o </w:t>
      </w:r>
      <w:r w:rsidR="00AA54B9" w:rsidRPr="007140DB">
        <w:rPr>
          <w:iCs/>
          <w:color w:val="FF0000"/>
          <w:szCs w:val="24"/>
        </w:rPr>
        <w:t>qual deve</w:t>
      </w:r>
      <w:r w:rsidRPr="007140DB">
        <w:rPr>
          <w:iCs/>
          <w:color w:val="FF0000"/>
          <w:szCs w:val="24"/>
        </w:rPr>
        <w:t xml:space="preserve"> </w:t>
      </w:r>
      <w:r w:rsidR="00AA54B9" w:rsidRPr="007140DB">
        <w:rPr>
          <w:iCs/>
          <w:color w:val="FF0000"/>
          <w:szCs w:val="24"/>
        </w:rPr>
        <w:t>cooperar</w:t>
      </w:r>
      <w:r w:rsidRPr="007140DB">
        <w:rPr>
          <w:iCs/>
          <w:color w:val="FF0000"/>
          <w:szCs w:val="24"/>
        </w:rPr>
        <w:t xml:space="preserve"> para </w:t>
      </w:r>
      <w:r w:rsidR="00AA54B9" w:rsidRPr="007140DB">
        <w:rPr>
          <w:iCs/>
          <w:color w:val="FF0000"/>
          <w:szCs w:val="24"/>
        </w:rPr>
        <w:t>o</w:t>
      </w:r>
      <w:r w:rsidRPr="007140DB">
        <w:rPr>
          <w:iCs/>
          <w:color w:val="FF0000"/>
          <w:szCs w:val="24"/>
        </w:rPr>
        <w:t xml:space="preserve"> </w:t>
      </w:r>
      <w:r w:rsidR="00AA54B9" w:rsidRPr="007140DB">
        <w:rPr>
          <w:iCs/>
          <w:color w:val="FF0000"/>
          <w:szCs w:val="24"/>
        </w:rPr>
        <w:t>desenvolvimento</w:t>
      </w:r>
      <w:r w:rsidRPr="007140DB">
        <w:rPr>
          <w:iCs/>
          <w:color w:val="FF0000"/>
          <w:szCs w:val="24"/>
        </w:rPr>
        <w:t xml:space="preserve"> e aproximação dos seres humanos ao </w:t>
      </w:r>
      <w:r w:rsidR="00A975B5" w:rsidRPr="007140DB">
        <w:rPr>
          <w:iCs/>
          <w:color w:val="FF0000"/>
          <w:szCs w:val="24"/>
        </w:rPr>
        <w:t>fortalecer</w:t>
      </w:r>
      <w:r w:rsidRPr="007140DB">
        <w:rPr>
          <w:iCs/>
          <w:color w:val="FF0000"/>
          <w:szCs w:val="24"/>
        </w:rPr>
        <w:t xml:space="preserve"> valores como a moral, a ética, a solidariedade, a fraternidade e a </w:t>
      </w:r>
      <w:r w:rsidR="00A975B5" w:rsidRPr="007140DB">
        <w:rPr>
          <w:iCs/>
          <w:color w:val="FF0000"/>
          <w:szCs w:val="24"/>
        </w:rPr>
        <w:t>colaboração</w:t>
      </w:r>
      <w:r w:rsidRPr="007140DB">
        <w:rPr>
          <w:iCs/>
          <w:color w:val="FF0000"/>
          <w:szCs w:val="24"/>
        </w:rPr>
        <w:t xml:space="preserve">, o que pode torná-lo um </w:t>
      </w:r>
      <w:r w:rsidR="00977CEA" w:rsidRPr="007140DB">
        <w:rPr>
          <w:iCs/>
          <w:color w:val="FF0000"/>
          <w:szCs w:val="24"/>
        </w:rPr>
        <w:t>meio</w:t>
      </w:r>
      <w:r w:rsidRPr="007140DB">
        <w:rPr>
          <w:iCs/>
          <w:color w:val="FF0000"/>
          <w:szCs w:val="24"/>
        </w:rPr>
        <w:t xml:space="preserve"> </w:t>
      </w:r>
      <w:r w:rsidR="00977CEA" w:rsidRPr="007140DB">
        <w:rPr>
          <w:iCs/>
          <w:color w:val="FF0000"/>
          <w:szCs w:val="24"/>
        </w:rPr>
        <w:t>eficaz</w:t>
      </w:r>
      <w:r w:rsidRPr="007140DB">
        <w:rPr>
          <w:iCs/>
          <w:color w:val="FF0000"/>
          <w:szCs w:val="24"/>
        </w:rPr>
        <w:t xml:space="preserve"> </w:t>
      </w:r>
      <w:r w:rsidR="00977CEA" w:rsidRPr="007140DB">
        <w:rPr>
          <w:iCs/>
          <w:color w:val="FF0000"/>
          <w:szCs w:val="24"/>
        </w:rPr>
        <w:t>na formação para a cidadania</w:t>
      </w:r>
      <w:r w:rsidR="00AA54B9" w:rsidRPr="007140DB">
        <w:rPr>
          <w:iCs/>
          <w:color w:val="FF0000"/>
          <w:szCs w:val="24"/>
        </w:rPr>
        <w:t>.</w:t>
      </w:r>
    </w:p>
    <w:p w:rsidR="004033B4" w:rsidRPr="007140DB" w:rsidRDefault="005E2871" w:rsidP="00DD3080">
      <w:pPr>
        <w:autoSpaceDE w:val="0"/>
        <w:autoSpaceDN w:val="0"/>
        <w:adjustRightInd w:val="0"/>
        <w:spacing w:after="0" w:line="360" w:lineRule="auto"/>
        <w:ind w:firstLine="708"/>
        <w:jc w:val="both"/>
        <w:rPr>
          <w:rFonts w:cs="Arial"/>
          <w:bCs/>
          <w:color w:val="FF0000"/>
          <w:szCs w:val="24"/>
        </w:rPr>
      </w:pPr>
      <w:r w:rsidRPr="007140DB">
        <w:rPr>
          <w:rFonts w:cs="Arial"/>
          <w:bCs/>
          <w:color w:val="FF0000"/>
          <w:szCs w:val="24"/>
        </w:rPr>
        <w:t xml:space="preserve">Partindo desta compreensão, </w:t>
      </w:r>
      <w:r w:rsidR="00A975B5" w:rsidRPr="007140DB">
        <w:rPr>
          <w:rFonts w:cs="Arial"/>
          <w:bCs/>
          <w:color w:val="FF0000"/>
          <w:szCs w:val="24"/>
        </w:rPr>
        <w:t>observa-se que</w:t>
      </w:r>
      <w:r w:rsidRPr="007140DB">
        <w:rPr>
          <w:rFonts w:cs="Arial"/>
          <w:bCs/>
          <w:color w:val="FF0000"/>
          <w:szCs w:val="24"/>
        </w:rPr>
        <w:t xml:space="preserve"> </w:t>
      </w:r>
      <w:r w:rsidR="004033B4" w:rsidRPr="007140DB">
        <w:rPr>
          <w:rFonts w:cs="Arial"/>
          <w:color w:val="FF0000"/>
          <w:szCs w:val="24"/>
        </w:rPr>
        <w:t>a definição conceitual do esporte requer um conjunto de conhecimentos</w:t>
      </w:r>
      <w:r w:rsidR="00977CEA" w:rsidRPr="007140DB">
        <w:rPr>
          <w:rFonts w:cs="Arial"/>
          <w:color w:val="FF0000"/>
          <w:szCs w:val="24"/>
        </w:rPr>
        <w:t>. Isto leva a que a maioria da população</w:t>
      </w:r>
      <w:r w:rsidR="00A975B5" w:rsidRPr="007140DB">
        <w:rPr>
          <w:rFonts w:cs="Arial"/>
          <w:color w:val="FF0000"/>
          <w:szCs w:val="24"/>
        </w:rPr>
        <w:t xml:space="preserve"> </w:t>
      </w:r>
      <w:r w:rsidR="00977CEA" w:rsidRPr="007140DB">
        <w:rPr>
          <w:rFonts w:cs="Arial"/>
          <w:color w:val="FF0000"/>
          <w:szCs w:val="24"/>
        </w:rPr>
        <w:t>desconheça as</w:t>
      </w:r>
      <w:r w:rsidR="00E63306" w:rsidRPr="007140DB">
        <w:rPr>
          <w:rFonts w:cs="Arial"/>
          <w:color w:val="FF0000"/>
          <w:szCs w:val="24"/>
        </w:rPr>
        <w:t xml:space="preserve"> características </w:t>
      </w:r>
      <w:r w:rsidR="004033B4" w:rsidRPr="007140DB">
        <w:rPr>
          <w:rFonts w:cs="Arial"/>
          <w:color w:val="FF0000"/>
          <w:szCs w:val="24"/>
        </w:rPr>
        <w:t xml:space="preserve">necessárias para uma atividade ser </w:t>
      </w:r>
      <w:r w:rsidR="00D664F8" w:rsidRPr="007140DB">
        <w:rPr>
          <w:rFonts w:cs="Arial"/>
          <w:color w:val="FF0000"/>
          <w:szCs w:val="24"/>
        </w:rPr>
        <w:t>considerada um e</w:t>
      </w:r>
      <w:r w:rsidR="004033B4" w:rsidRPr="007140DB">
        <w:rPr>
          <w:rFonts w:cs="Arial"/>
          <w:color w:val="FF0000"/>
          <w:szCs w:val="24"/>
        </w:rPr>
        <w:t>sporte</w:t>
      </w:r>
      <w:r w:rsidR="00E63306" w:rsidRPr="007140DB">
        <w:rPr>
          <w:rFonts w:cs="Arial"/>
          <w:color w:val="FF0000"/>
          <w:szCs w:val="24"/>
        </w:rPr>
        <w:t xml:space="preserve">. </w:t>
      </w:r>
      <w:r w:rsidR="00977CEA" w:rsidRPr="007140DB">
        <w:rPr>
          <w:rFonts w:cs="Arial"/>
          <w:color w:val="FF0000"/>
          <w:szCs w:val="24"/>
        </w:rPr>
        <w:t xml:space="preserve">Por esse motivo, muitas pessoas não sabem se </w:t>
      </w:r>
      <w:r w:rsidR="00A975B5" w:rsidRPr="007140DB">
        <w:rPr>
          <w:rFonts w:eastAsia="TimesNewRomanPSMT" w:cs="Arial"/>
          <w:color w:val="FF0000"/>
          <w:szCs w:val="24"/>
        </w:rPr>
        <w:t>c</w:t>
      </w:r>
      <w:r w:rsidR="004033B4" w:rsidRPr="007140DB">
        <w:rPr>
          <w:rFonts w:eastAsia="TimesNewRomanPSMT" w:cs="Arial"/>
          <w:color w:val="FF0000"/>
          <w:szCs w:val="24"/>
        </w:rPr>
        <w:t xml:space="preserve">orrer, </w:t>
      </w:r>
      <w:proofErr w:type="gramStart"/>
      <w:r w:rsidR="004033B4" w:rsidRPr="007140DB">
        <w:rPr>
          <w:rFonts w:eastAsia="TimesNewRomanPSMT" w:cs="Arial"/>
          <w:color w:val="FF0000"/>
          <w:szCs w:val="24"/>
        </w:rPr>
        <w:t>fazer</w:t>
      </w:r>
      <w:proofErr w:type="gramEnd"/>
      <w:r w:rsidR="004033B4" w:rsidRPr="007140DB">
        <w:rPr>
          <w:rFonts w:eastAsia="TimesNewRomanPSMT" w:cs="Arial"/>
          <w:color w:val="FF0000"/>
          <w:szCs w:val="24"/>
        </w:rPr>
        <w:t xml:space="preserve"> musculação, jogar </w:t>
      </w:r>
      <w:proofErr w:type="spellStart"/>
      <w:r w:rsidR="004033B4" w:rsidRPr="007140DB">
        <w:rPr>
          <w:rFonts w:eastAsia="TimesNewRomanPSMT" w:cs="Arial"/>
          <w:color w:val="FF0000"/>
          <w:szCs w:val="24"/>
        </w:rPr>
        <w:t>ping</w:t>
      </w:r>
      <w:proofErr w:type="spellEnd"/>
      <w:r w:rsidR="004033B4" w:rsidRPr="007140DB">
        <w:rPr>
          <w:rFonts w:eastAsia="TimesNewRomanPSMT" w:cs="Arial"/>
          <w:color w:val="FF0000"/>
          <w:szCs w:val="24"/>
        </w:rPr>
        <w:t xml:space="preserve"> </w:t>
      </w:r>
      <w:proofErr w:type="spellStart"/>
      <w:r w:rsidR="004033B4" w:rsidRPr="007140DB">
        <w:rPr>
          <w:rFonts w:eastAsia="TimesNewRomanPSMT" w:cs="Arial"/>
          <w:color w:val="FF0000"/>
          <w:szCs w:val="24"/>
        </w:rPr>
        <w:t>pong</w:t>
      </w:r>
      <w:proofErr w:type="spellEnd"/>
      <w:r w:rsidR="009A3792" w:rsidRPr="007140DB">
        <w:rPr>
          <w:rFonts w:eastAsia="TimesNewRomanPSMT" w:cs="Arial"/>
          <w:color w:val="FF0000"/>
          <w:szCs w:val="24"/>
        </w:rPr>
        <w:t xml:space="preserve">, </w:t>
      </w:r>
      <w:r w:rsidR="00977CEA" w:rsidRPr="007140DB">
        <w:rPr>
          <w:rFonts w:eastAsia="TimesNewRomanPSMT" w:cs="Arial"/>
          <w:color w:val="FF0000"/>
          <w:szCs w:val="24"/>
        </w:rPr>
        <w:t xml:space="preserve">jogar </w:t>
      </w:r>
      <w:r w:rsidR="009A3792" w:rsidRPr="007140DB">
        <w:rPr>
          <w:rFonts w:eastAsia="TimesNewRomanPSMT" w:cs="Arial"/>
          <w:color w:val="FF0000"/>
          <w:szCs w:val="24"/>
        </w:rPr>
        <w:t xml:space="preserve">xadrez </w:t>
      </w:r>
      <w:r w:rsidR="00977CEA" w:rsidRPr="007140DB">
        <w:rPr>
          <w:rFonts w:eastAsia="TimesNewRomanPSMT" w:cs="Arial"/>
          <w:color w:val="FF0000"/>
          <w:szCs w:val="24"/>
        </w:rPr>
        <w:t xml:space="preserve">ou pilotar um carro de </w:t>
      </w:r>
      <w:r w:rsidR="009A3792" w:rsidRPr="007140DB">
        <w:rPr>
          <w:rFonts w:eastAsia="TimesNewRomanPSMT" w:cs="Arial"/>
          <w:color w:val="FF0000"/>
          <w:szCs w:val="24"/>
        </w:rPr>
        <w:t xml:space="preserve">corrida </w:t>
      </w:r>
      <w:r w:rsidR="004033B4" w:rsidRPr="007140DB">
        <w:rPr>
          <w:rFonts w:eastAsia="TimesNewRomanPSMT" w:cs="Arial"/>
          <w:color w:val="FF0000"/>
          <w:szCs w:val="24"/>
        </w:rPr>
        <w:t>são atividades esportivas</w:t>
      </w:r>
      <w:r w:rsidR="00977CEA" w:rsidRPr="007140DB">
        <w:rPr>
          <w:rFonts w:eastAsia="TimesNewRomanPSMT" w:cs="Arial"/>
          <w:color w:val="FF0000"/>
          <w:szCs w:val="24"/>
        </w:rPr>
        <w:t>.</w:t>
      </w:r>
      <w:r w:rsidR="004033B4" w:rsidRPr="007140DB">
        <w:rPr>
          <w:rFonts w:eastAsia="TimesNewRomanPSMT" w:cs="Arial"/>
          <w:color w:val="FF0000"/>
          <w:szCs w:val="24"/>
        </w:rPr>
        <w:t xml:space="preserve"> </w:t>
      </w:r>
      <w:r w:rsidR="00977CEA" w:rsidRPr="007140DB">
        <w:rPr>
          <w:rFonts w:eastAsia="TimesNewRomanPSMT" w:cs="Arial"/>
          <w:color w:val="FF0000"/>
          <w:szCs w:val="24"/>
        </w:rPr>
        <w:t>U</w:t>
      </w:r>
      <w:r w:rsidR="004033B4" w:rsidRPr="007140DB">
        <w:rPr>
          <w:rFonts w:eastAsia="TimesNewRomanPSMT" w:cs="Arial"/>
          <w:color w:val="FF0000"/>
          <w:szCs w:val="24"/>
        </w:rPr>
        <w:t>ma atividade</w:t>
      </w:r>
      <w:r w:rsidR="00977CEA" w:rsidRPr="007140DB">
        <w:rPr>
          <w:rFonts w:eastAsia="TimesNewRomanPSMT" w:cs="Arial"/>
          <w:color w:val="FF0000"/>
          <w:szCs w:val="24"/>
        </w:rPr>
        <w:t>,</w:t>
      </w:r>
      <w:r w:rsidR="004033B4" w:rsidRPr="007140DB">
        <w:rPr>
          <w:rFonts w:eastAsia="TimesNewRomanPSMT" w:cs="Arial"/>
          <w:color w:val="FF0000"/>
          <w:szCs w:val="24"/>
        </w:rPr>
        <w:t xml:space="preserve"> para ser denominada esporte</w:t>
      </w:r>
      <w:r w:rsidR="00977CEA" w:rsidRPr="007140DB">
        <w:rPr>
          <w:rFonts w:eastAsia="TimesNewRomanPSMT" w:cs="Arial"/>
          <w:color w:val="FF0000"/>
          <w:szCs w:val="24"/>
        </w:rPr>
        <w:t>,</w:t>
      </w:r>
      <w:r w:rsidR="004033B4" w:rsidRPr="007140DB">
        <w:rPr>
          <w:rFonts w:eastAsia="TimesNewRomanPSMT" w:cs="Arial"/>
          <w:color w:val="FF0000"/>
          <w:szCs w:val="24"/>
        </w:rPr>
        <w:t xml:space="preserve"> deve obedecer a critérios como: </w:t>
      </w:r>
      <w:r w:rsidRPr="007140DB">
        <w:rPr>
          <w:rFonts w:eastAsia="TimesNewRomanPSMT" w:cs="Arial"/>
          <w:color w:val="FF0000"/>
          <w:szCs w:val="24"/>
        </w:rPr>
        <w:t>tipos específicos de atividades,</w:t>
      </w:r>
      <w:r w:rsidR="004033B4" w:rsidRPr="007140DB">
        <w:rPr>
          <w:rFonts w:eastAsia="TimesNewRomanPSMT" w:cs="Arial"/>
          <w:color w:val="FF0000"/>
          <w:szCs w:val="24"/>
        </w:rPr>
        <w:t xml:space="preserve"> condições sob as quais </w:t>
      </w:r>
      <w:r w:rsidR="00977CEA" w:rsidRPr="007140DB">
        <w:rPr>
          <w:rFonts w:eastAsia="TimesNewRomanPSMT" w:cs="Arial"/>
          <w:color w:val="FF0000"/>
          <w:szCs w:val="24"/>
        </w:rPr>
        <w:t>elas são desenvolvidas</w:t>
      </w:r>
      <w:r w:rsidR="004033B4" w:rsidRPr="007140DB">
        <w:rPr>
          <w:rFonts w:eastAsia="TimesNewRomanPSMT" w:cs="Arial"/>
          <w:color w:val="FF0000"/>
          <w:szCs w:val="24"/>
        </w:rPr>
        <w:t xml:space="preserve"> e disciplina dos participantes envolvidos </w:t>
      </w:r>
      <w:r w:rsidR="004033B4" w:rsidRPr="007140DB">
        <w:rPr>
          <w:rFonts w:cs="Arial"/>
          <w:bCs/>
          <w:color w:val="FF0000"/>
          <w:szCs w:val="24"/>
        </w:rPr>
        <w:t>(BARBANTI, 2006).</w:t>
      </w:r>
    </w:p>
    <w:p w:rsidR="00DE2264" w:rsidRPr="007140DB" w:rsidRDefault="00DE2264" w:rsidP="00DD3080">
      <w:pPr>
        <w:autoSpaceDE w:val="0"/>
        <w:autoSpaceDN w:val="0"/>
        <w:adjustRightInd w:val="0"/>
        <w:spacing w:after="0" w:line="360" w:lineRule="auto"/>
        <w:ind w:firstLine="708"/>
        <w:jc w:val="both"/>
        <w:rPr>
          <w:rFonts w:cs="Arial"/>
          <w:bCs/>
          <w:color w:val="FF0000"/>
          <w:szCs w:val="24"/>
        </w:rPr>
      </w:pPr>
      <w:r w:rsidRPr="007140DB">
        <w:rPr>
          <w:rFonts w:cs="Arial"/>
          <w:bCs/>
          <w:color w:val="FF0000"/>
          <w:szCs w:val="24"/>
        </w:rPr>
        <w:t xml:space="preserve">Sob o ponto de vista sociológico, </w:t>
      </w:r>
      <w:proofErr w:type="spellStart"/>
      <w:r w:rsidR="004033B4" w:rsidRPr="007140DB">
        <w:rPr>
          <w:rFonts w:cs="Arial"/>
          <w:bCs/>
          <w:color w:val="FF0000"/>
          <w:szCs w:val="24"/>
        </w:rPr>
        <w:t>Barbanti</w:t>
      </w:r>
      <w:proofErr w:type="spellEnd"/>
      <w:r w:rsidR="004033B4" w:rsidRPr="007140DB">
        <w:rPr>
          <w:rFonts w:cs="Arial"/>
          <w:bCs/>
          <w:color w:val="FF0000"/>
          <w:szCs w:val="24"/>
        </w:rPr>
        <w:t xml:space="preserve"> (2006) </w:t>
      </w:r>
      <w:r w:rsidR="00FB233F" w:rsidRPr="007140DB">
        <w:rPr>
          <w:rFonts w:cs="Arial"/>
          <w:bCs/>
          <w:color w:val="FF0000"/>
          <w:szCs w:val="24"/>
        </w:rPr>
        <w:t xml:space="preserve">caracteriza o esporte como </w:t>
      </w:r>
      <w:r w:rsidR="00977CEA" w:rsidRPr="007140DB">
        <w:rPr>
          <w:rFonts w:cs="Arial"/>
          <w:bCs/>
          <w:color w:val="FF0000"/>
          <w:szCs w:val="24"/>
        </w:rPr>
        <w:t xml:space="preserve">uma </w:t>
      </w:r>
      <w:r w:rsidR="004033B4" w:rsidRPr="007140DB">
        <w:rPr>
          <w:rFonts w:cs="Arial"/>
          <w:bCs/>
          <w:color w:val="FF0000"/>
          <w:szCs w:val="24"/>
        </w:rPr>
        <w:t>forma de competição, mas essas atividades competitivas apresentam características</w:t>
      </w:r>
      <w:r w:rsidR="00696187" w:rsidRPr="007140DB">
        <w:rPr>
          <w:rFonts w:cs="Arial"/>
          <w:bCs/>
          <w:color w:val="FF0000"/>
          <w:szCs w:val="24"/>
        </w:rPr>
        <w:t xml:space="preserve"> específicas</w:t>
      </w:r>
      <w:r w:rsidR="004033B4" w:rsidRPr="007140DB">
        <w:rPr>
          <w:rFonts w:cs="Arial"/>
          <w:bCs/>
          <w:color w:val="FF0000"/>
          <w:szCs w:val="24"/>
        </w:rPr>
        <w:t>, como regras padronizadas e comple</w:t>
      </w:r>
      <w:r w:rsidR="00FB233F" w:rsidRPr="007140DB">
        <w:rPr>
          <w:rFonts w:cs="Arial"/>
          <w:bCs/>
          <w:color w:val="FF0000"/>
          <w:szCs w:val="24"/>
        </w:rPr>
        <w:t>xas, além de</w:t>
      </w:r>
      <w:r w:rsidR="00696187" w:rsidRPr="007140DB">
        <w:rPr>
          <w:rFonts w:cs="Arial"/>
          <w:bCs/>
          <w:color w:val="FF0000"/>
          <w:szCs w:val="24"/>
        </w:rPr>
        <w:t xml:space="preserve"> serem supervisionadas por</w:t>
      </w:r>
      <w:r w:rsidR="00FB233F" w:rsidRPr="007140DB">
        <w:rPr>
          <w:rFonts w:cs="Arial"/>
          <w:bCs/>
          <w:color w:val="FF0000"/>
          <w:szCs w:val="24"/>
        </w:rPr>
        <w:t xml:space="preserve"> entidades oficiais, </w:t>
      </w:r>
      <w:r w:rsidR="00696187" w:rsidRPr="007140DB">
        <w:rPr>
          <w:rFonts w:cs="Arial"/>
          <w:bCs/>
          <w:color w:val="FF0000"/>
          <w:szCs w:val="24"/>
        </w:rPr>
        <w:t xml:space="preserve">que garantem sua correta </w:t>
      </w:r>
      <w:r w:rsidR="004033B4" w:rsidRPr="007140DB">
        <w:rPr>
          <w:rFonts w:cs="Arial"/>
          <w:bCs/>
          <w:color w:val="FF0000"/>
          <w:szCs w:val="24"/>
        </w:rPr>
        <w:t>execução</w:t>
      </w:r>
      <w:r w:rsidR="00696187" w:rsidRPr="007140DB">
        <w:rPr>
          <w:rFonts w:cs="Arial"/>
          <w:bCs/>
          <w:color w:val="FF0000"/>
          <w:szCs w:val="24"/>
        </w:rPr>
        <w:t>.</w:t>
      </w:r>
      <w:r w:rsidR="004033B4" w:rsidRPr="007140DB">
        <w:rPr>
          <w:rFonts w:cs="Arial"/>
          <w:bCs/>
          <w:color w:val="FF0000"/>
          <w:szCs w:val="24"/>
        </w:rPr>
        <w:t xml:space="preserve"> Assim, </w:t>
      </w:r>
      <w:r w:rsidR="004033B4" w:rsidRPr="007140DB">
        <w:rPr>
          <w:rFonts w:cs="Arial"/>
          <w:bCs/>
          <w:color w:val="FF0000"/>
          <w:szCs w:val="24"/>
        </w:rPr>
        <w:lastRenderedPageBreak/>
        <w:t xml:space="preserve">o autor </w:t>
      </w:r>
      <w:r w:rsidRPr="007140DB">
        <w:rPr>
          <w:rFonts w:cs="Arial"/>
          <w:bCs/>
          <w:color w:val="FF0000"/>
          <w:szCs w:val="24"/>
        </w:rPr>
        <w:t xml:space="preserve">trata o </w:t>
      </w:r>
      <w:r w:rsidR="004033B4" w:rsidRPr="007140DB">
        <w:rPr>
          <w:rFonts w:cs="Arial"/>
          <w:bCs/>
          <w:color w:val="FF0000"/>
          <w:szCs w:val="24"/>
        </w:rPr>
        <w:t xml:space="preserve">esporte </w:t>
      </w:r>
      <w:r w:rsidRPr="007140DB">
        <w:rPr>
          <w:rFonts w:cs="Arial"/>
          <w:bCs/>
          <w:color w:val="FF0000"/>
          <w:szCs w:val="24"/>
        </w:rPr>
        <w:t xml:space="preserve">como </w:t>
      </w:r>
      <w:r w:rsidR="004033B4" w:rsidRPr="007140DB">
        <w:rPr>
          <w:rFonts w:cs="Arial"/>
          <w:bCs/>
          <w:color w:val="FF0000"/>
          <w:szCs w:val="24"/>
        </w:rPr>
        <w:t>uma atividade física competitiva, especializada, institucionalizada</w:t>
      </w:r>
      <w:r w:rsidR="00696187" w:rsidRPr="007140DB">
        <w:rPr>
          <w:rFonts w:cs="Arial"/>
          <w:bCs/>
          <w:color w:val="FF0000"/>
          <w:szCs w:val="24"/>
        </w:rPr>
        <w:t xml:space="preserve"> e</w:t>
      </w:r>
      <w:r w:rsidR="004033B4" w:rsidRPr="007140DB">
        <w:rPr>
          <w:rFonts w:cs="Arial"/>
          <w:bCs/>
          <w:color w:val="FF0000"/>
          <w:szCs w:val="24"/>
        </w:rPr>
        <w:t xml:space="preserve"> que e</w:t>
      </w:r>
      <w:r w:rsidR="00FB233F" w:rsidRPr="007140DB">
        <w:rPr>
          <w:rFonts w:cs="Arial"/>
          <w:bCs/>
          <w:color w:val="FF0000"/>
          <w:szCs w:val="24"/>
        </w:rPr>
        <w:t>n</w:t>
      </w:r>
      <w:r w:rsidR="004033B4" w:rsidRPr="007140DB">
        <w:rPr>
          <w:rFonts w:cs="Arial"/>
          <w:bCs/>
          <w:color w:val="FF0000"/>
          <w:szCs w:val="24"/>
        </w:rPr>
        <w:t xml:space="preserve">volve esforço físico e mental </w:t>
      </w:r>
      <w:r w:rsidR="00696187" w:rsidRPr="007140DB">
        <w:rPr>
          <w:rFonts w:cs="Arial"/>
          <w:bCs/>
          <w:color w:val="FF0000"/>
          <w:szCs w:val="24"/>
        </w:rPr>
        <w:t xml:space="preserve">complexo. </w:t>
      </w:r>
    </w:p>
    <w:p w:rsidR="00DE2264" w:rsidRPr="007140DB" w:rsidRDefault="00DE2264" w:rsidP="00DE2264">
      <w:pPr>
        <w:autoSpaceDE w:val="0"/>
        <w:autoSpaceDN w:val="0"/>
        <w:adjustRightInd w:val="0"/>
        <w:spacing w:after="0" w:line="360" w:lineRule="auto"/>
        <w:ind w:firstLine="708"/>
        <w:jc w:val="both"/>
        <w:rPr>
          <w:rFonts w:cs="Arial"/>
          <w:color w:val="FF0000"/>
          <w:szCs w:val="24"/>
        </w:rPr>
      </w:pPr>
      <w:r w:rsidRPr="007140DB">
        <w:rPr>
          <w:rFonts w:cs="Arial"/>
          <w:color w:val="FF0000"/>
          <w:szCs w:val="24"/>
        </w:rPr>
        <w:t>Constantino (2007) segue a mesma linha de pensamento, quando chama o esporte de fenômeno cultural socialmente construído. Reforça ainda que o esporte se assemelha a qualquer expressão cultural que se insere em um espaço com valores, princípios e hábitos que configuram os códigos culturais e seu período histórico. Assim, há diversos tipos de esporte, como: atletismo, futebol, basquete, entre outros.</w:t>
      </w:r>
    </w:p>
    <w:p w:rsidR="004033B4" w:rsidRPr="007140DB" w:rsidRDefault="00696187" w:rsidP="00DE2264">
      <w:pPr>
        <w:autoSpaceDE w:val="0"/>
        <w:autoSpaceDN w:val="0"/>
        <w:adjustRightInd w:val="0"/>
        <w:spacing w:after="0" w:line="360" w:lineRule="auto"/>
        <w:ind w:firstLine="708"/>
        <w:jc w:val="both"/>
        <w:rPr>
          <w:rFonts w:cs="Arial"/>
          <w:color w:val="FF0000"/>
          <w:szCs w:val="24"/>
        </w:rPr>
      </w:pPr>
      <w:r w:rsidRPr="007140DB">
        <w:rPr>
          <w:rFonts w:cs="Arial"/>
          <w:color w:val="FF0000"/>
          <w:szCs w:val="24"/>
        </w:rPr>
        <w:t>Coincidindo</w:t>
      </w:r>
      <w:proofErr w:type="gramStart"/>
      <w:r w:rsidRPr="007140DB">
        <w:rPr>
          <w:rFonts w:cs="Arial"/>
          <w:color w:val="FF0000"/>
          <w:szCs w:val="24"/>
        </w:rPr>
        <w:t xml:space="preserve">  </w:t>
      </w:r>
      <w:proofErr w:type="gramEnd"/>
      <w:r w:rsidR="00DE2264" w:rsidRPr="007140DB">
        <w:rPr>
          <w:rFonts w:cs="Arial"/>
          <w:color w:val="FF0000"/>
          <w:szCs w:val="24"/>
        </w:rPr>
        <w:t xml:space="preserve">com os autores acima, Corrêa (2013) </w:t>
      </w:r>
      <w:r w:rsidRPr="007140DB">
        <w:rPr>
          <w:rFonts w:cs="Arial"/>
          <w:color w:val="FF0000"/>
          <w:szCs w:val="24"/>
        </w:rPr>
        <w:t xml:space="preserve">também define </w:t>
      </w:r>
      <w:r w:rsidR="00DE2264" w:rsidRPr="007140DB">
        <w:rPr>
          <w:rFonts w:cs="Arial"/>
          <w:color w:val="FF0000"/>
          <w:szCs w:val="24"/>
        </w:rPr>
        <w:t>esporte como uma manifestação cultural, por estar presente nos principais</w:t>
      </w:r>
      <w:r w:rsidR="004033B4" w:rsidRPr="007140DB">
        <w:rPr>
          <w:rFonts w:cs="Arial"/>
          <w:bCs/>
          <w:color w:val="FF0000"/>
          <w:szCs w:val="24"/>
        </w:rPr>
        <w:t xml:space="preserve"> hábitos</w:t>
      </w:r>
      <w:r w:rsidR="00DE2264" w:rsidRPr="007140DB">
        <w:rPr>
          <w:rFonts w:cs="Arial"/>
          <w:bCs/>
          <w:color w:val="FF0000"/>
          <w:szCs w:val="24"/>
        </w:rPr>
        <w:t xml:space="preserve"> e ambientes </w:t>
      </w:r>
      <w:r w:rsidR="002247D9" w:rsidRPr="007140DB">
        <w:rPr>
          <w:rFonts w:cs="Arial"/>
          <w:bCs/>
          <w:color w:val="FF0000"/>
          <w:szCs w:val="24"/>
        </w:rPr>
        <w:t>d</w:t>
      </w:r>
      <w:r w:rsidR="004033B4" w:rsidRPr="007140DB">
        <w:rPr>
          <w:rFonts w:cs="Arial"/>
          <w:bCs/>
          <w:color w:val="FF0000"/>
          <w:szCs w:val="24"/>
        </w:rPr>
        <w:t xml:space="preserve">os diferentes períodos históricos. </w:t>
      </w:r>
      <w:r w:rsidR="004033B4" w:rsidRPr="007140DB">
        <w:rPr>
          <w:rFonts w:cs="Arial"/>
          <w:color w:val="FF0000"/>
          <w:szCs w:val="24"/>
        </w:rPr>
        <w:t xml:space="preserve">Deste modo, atividades com essas características passaram a ser denominadas de esporte. </w:t>
      </w:r>
    </w:p>
    <w:p w:rsidR="00F4428E" w:rsidRPr="007140DB" w:rsidRDefault="00965270" w:rsidP="00F4428E">
      <w:pPr>
        <w:autoSpaceDE w:val="0"/>
        <w:autoSpaceDN w:val="0"/>
        <w:adjustRightInd w:val="0"/>
        <w:spacing w:after="0" w:line="360" w:lineRule="auto"/>
        <w:ind w:firstLine="708"/>
        <w:jc w:val="both"/>
        <w:rPr>
          <w:rFonts w:cs="Arial"/>
          <w:color w:val="FF0000"/>
          <w:szCs w:val="24"/>
        </w:rPr>
      </w:pPr>
      <w:r w:rsidRPr="007140DB">
        <w:rPr>
          <w:rFonts w:cs="Arial"/>
          <w:color w:val="FF0000"/>
          <w:szCs w:val="24"/>
        </w:rPr>
        <w:t xml:space="preserve">Ressalta-se que a prática do esporte moderno surgiu na </w:t>
      </w:r>
      <w:r w:rsidR="004033B4" w:rsidRPr="007140DB">
        <w:rPr>
          <w:rFonts w:cs="Arial"/>
          <w:color w:val="FF0000"/>
          <w:szCs w:val="24"/>
        </w:rPr>
        <w:t xml:space="preserve">Inglaterra, </w:t>
      </w:r>
      <w:r w:rsidRPr="007140DB">
        <w:rPr>
          <w:rFonts w:cs="Arial"/>
          <w:color w:val="FF0000"/>
          <w:szCs w:val="24"/>
        </w:rPr>
        <w:t xml:space="preserve">no final </w:t>
      </w:r>
      <w:r w:rsidR="004033B4" w:rsidRPr="007140DB">
        <w:rPr>
          <w:rFonts w:cs="Arial"/>
          <w:color w:val="FF0000"/>
          <w:szCs w:val="24"/>
        </w:rPr>
        <w:t>do século XIX</w:t>
      </w:r>
      <w:r w:rsidR="00F4428E" w:rsidRPr="007140DB">
        <w:rPr>
          <w:rFonts w:cs="Arial"/>
          <w:color w:val="FF0000"/>
          <w:szCs w:val="24"/>
        </w:rPr>
        <w:t xml:space="preserve">, e </w:t>
      </w:r>
      <w:r w:rsidR="00F4428E" w:rsidRPr="007140DB">
        <w:rPr>
          <w:rFonts w:cs="Arial"/>
          <w:color w:val="FF0000"/>
          <w:shd w:val="clear" w:color="auto" w:fill="FFFFFF"/>
        </w:rPr>
        <w:t xml:space="preserve">se desenvolveu </w:t>
      </w:r>
      <w:proofErr w:type="spellStart"/>
      <w:r w:rsidR="00F4428E" w:rsidRPr="007140DB">
        <w:rPr>
          <w:rFonts w:cs="Arial"/>
          <w:color w:val="FF0000"/>
          <w:shd w:val="clear" w:color="auto" w:fill="FFFFFF"/>
        </w:rPr>
        <w:t>simultâne</w:t>
      </w:r>
      <w:r w:rsidR="00696187" w:rsidRPr="007140DB">
        <w:rPr>
          <w:rFonts w:cs="Arial"/>
          <w:color w:val="FF0000"/>
          <w:shd w:val="clear" w:color="auto" w:fill="FFFFFF"/>
        </w:rPr>
        <w:t>amente</w:t>
      </w:r>
      <w:proofErr w:type="spellEnd"/>
      <w:r w:rsidR="00F4428E" w:rsidRPr="007140DB">
        <w:rPr>
          <w:rFonts w:cs="Arial"/>
          <w:color w:val="FF0000"/>
          <w:shd w:val="clear" w:color="auto" w:fill="FFFFFF"/>
        </w:rPr>
        <w:t xml:space="preserve"> ao processo de industrialização</w:t>
      </w:r>
      <w:r w:rsidR="00696187" w:rsidRPr="007140DB">
        <w:rPr>
          <w:rFonts w:cs="Arial"/>
          <w:color w:val="FF0000"/>
          <w:shd w:val="clear" w:color="auto" w:fill="FFFFFF"/>
        </w:rPr>
        <w:t>,</w:t>
      </w:r>
      <w:r w:rsidR="00F4428E" w:rsidRPr="007140DB">
        <w:rPr>
          <w:rFonts w:cs="Arial"/>
          <w:color w:val="FF0000"/>
          <w:shd w:val="clear" w:color="auto" w:fill="FFFFFF"/>
        </w:rPr>
        <w:t xml:space="preserve"> herdando del</w:t>
      </w:r>
      <w:r w:rsidR="002247D9" w:rsidRPr="007140DB">
        <w:rPr>
          <w:rFonts w:cs="Arial"/>
          <w:color w:val="FF0000"/>
          <w:shd w:val="clear" w:color="auto" w:fill="FFFFFF"/>
        </w:rPr>
        <w:t>a</w:t>
      </w:r>
      <w:r w:rsidR="00F4428E" w:rsidRPr="007140DB">
        <w:rPr>
          <w:rFonts w:cs="Arial"/>
          <w:color w:val="FF0000"/>
          <w:shd w:val="clear" w:color="auto" w:fill="FFFFFF"/>
        </w:rPr>
        <w:t xml:space="preserve"> a racionalização, sistematização e a orientação ao resultado. A </w:t>
      </w:r>
      <w:r w:rsidR="00017DF9" w:rsidRPr="007140DB">
        <w:rPr>
          <w:rFonts w:cs="Arial"/>
          <w:color w:val="FF0000"/>
          <w:shd w:val="clear" w:color="auto" w:fill="FFFFFF"/>
        </w:rPr>
        <w:t>gênese</w:t>
      </w:r>
      <w:r w:rsidR="00F4428E" w:rsidRPr="007140DB">
        <w:rPr>
          <w:rFonts w:cs="Arial"/>
          <w:color w:val="FF0000"/>
          <w:shd w:val="clear" w:color="auto" w:fill="FFFFFF"/>
        </w:rPr>
        <w:t xml:space="preserve"> do esporte na Inglaterra está </w:t>
      </w:r>
      <w:r w:rsidR="00017DF9" w:rsidRPr="007140DB">
        <w:rPr>
          <w:rFonts w:cs="Arial"/>
          <w:color w:val="FF0000"/>
          <w:shd w:val="clear" w:color="auto" w:fill="FFFFFF"/>
        </w:rPr>
        <w:t>relacionada aos jogos</w:t>
      </w:r>
      <w:r w:rsidR="00F4428E" w:rsidRPr="007140DB">
        <w:rPr>
          <w:rFonts w:cs="Arial"/>
          <w:color w:val="FF0000"/>
          <w:shd w:val="clear" w:color="auto" w:fill="FFFFFF"/>
        </w:rPr>
        <w:t xml:space="preserve"> e recreações populares, assim como em algumas atividades lúdicas da nobreza britânica. As modalidades esportivas foram </w:t>
      </w:r>
      <w:r w:rsidR="00017DF9" w:rsidRPr="007140DB">
        <w:rPr>
          <w:rFonts w:cs="Arial"/>
          <w:color w:val="FF0000"/>
          <w:shd w:val="clear" w:color="auto" w:fill="FFFFFF"/>
        </w:rPr>
        <w:t>arquitetadas</w:t>
      </w:r>
      <w:r w:rsidR="00F4428E" w:rsidRPr="007140DB">
        <w:rPr>
          <w:rFonts w:cs="Arial"/>
          <w:color w:val="FF0000"/>
          <w:shd w:val="clear" w:color="auto" w:fill="FFFFFF"/>
        </w:rPr>
        <w:t xml:space="preserve"> pela regulamentação destas práticas (SIGOLI; DE ROSE J</w:t>
      </w:r>
      <w:r w:rsidR="00017DF9" w:rsidRPr="007140DB">
        <w:rPr>
          <w:rFonts w:cs="Arial"/>
          <w:color w:val="FF0000"/>
          <w:shd w:val="clear" w:color="auto" w:fill="FFFFFF"/>
        </w:rPr>
        <w:t>UNIO</w:t>
      </w:r>
      <w:r w:rsidR="00F4428E" w:rsidRPr="007140DB">
        <w:rPr>
          <w:rFonts w:cs="Arial"/>
          <w:color w:val="FF0000"/>
          <w:shd w:val="clear" w:color="auto" w:fill="FFFFFF"/>
        </w:rPr>
        <w:t>R, 2004)</w:t>
      </w:r>
      <w:r w:rsidR="00017DF9" w:rsidRPr="007140DB">
        <w:rPr>
          <w:rFonts w:cs="Arial"/>
          <w:color w:val="FF0000"/>
          <w:shd w:val="clear" w:color="auto" w:fill="FFFFFF"/>
        </w:rPr>
        <w:t>.</w:t>
      </w:r>
    </w:p>
    <w:p w:rsidR="006A664E" w:rsidRPr="007140DB" w:rsidRDefault="006A664E" w:rsidP="006A664E">
      <w:pPr>
        <w:spacing w:after="0" w:line="360" w:lineRule="auto"/>
        <w:ind w:firstLine="708"/>
        <w:jc w:val="both"/>
        <w:rPr>
          <w:rFonts w:cs="Arial"/>
          <w:color w:val="FF0000"/>
          <w:szCs w:val="24"/>
        </w:rPr>
      </w:pPr>
      <w:r w:rsidRPr="007140DB">
        <w:rPr>
          <w:rFonts w:cs="Arial"/>
          <w:color w:val="FF0000"/>
          <w:szCs w:val="24"/>
        </w:rPr>
        <w:t xml:space="preserve">De acordo com a Lei Federal n° 9.615, de 24 de março de 1998, </w:t>
      </w:r>
      <w:proofErr w:type="spellStart"/>
      <w:r w:rsidRPr="007140DB">
        <w:rPr>
          <w:rFonts w:cs="Arial"/>
          <w:color w:val="FF0000"/>
          <w:szCs w:val="24"/>
        </w:rPr>
        <w:t>Art</w:t>
      </w:r>
      <w:proofErr w:type="spellEnd"/>
      <w:r w:rsidRPr="007140DB">
        <w:rPr>
          <w:rFonts w:cs="Arial"/>
          <w:color w:val="FF0000"/>
          <w:szCs w:val="24"/>
        </w:rPr>
        <w:t xml:space="preserve"> 3° do capítulo III, o esporte é conhecido e estudado no Brasil </w:t>
      </w:r>
      <w:r w:rsidR="00696187" w:rsidRPr="007140DB">
        <w:rPr>
          <w:rFonts w:cs="Arial"/>
          <w:color w:val="FF0000"/>
          <w:szCs w:val="24"/>
        </w:rPr>
        <w:t xml:space="preserve">com base em </w:t>
      </w:r>
      <w:r w:rsidR="004547B0" w:rsidRPr="007140DB">
        <w:rPr>
          <w:rFonts w:cs="Arial"/>
          <w:color w:val="FF0000"/>
          <w:szCs w:val="24"/>
        </w:rPr>
        <w:t>três</w:t>
      </w:r>
      <w:r w:rsidRPr="007140DB">
        <w:rPr>
          <w:rFonts w:cs="Arial"/>
          <w:color w:val="FF0000"/>
          <w:szCs w:val="24"/>
        </w:rPr>
        <w:t xml:space="preserve"> finalidades: desporto educacional, desporto de partic</w:t>
      </w:r>
      <w:r w:rsidR="004547B0" w:rsidRPr="007140DB">
        <w:rPr>
          <w:rFonts w:cs="Arial"/>
          <w:color w:val="FF0000"/>
          <w:szCs w:val="24"/>
        </w:rPr>
        <w:t>ipação e desporto de rendimento.</w:t>
      </w:r>
    </w:p>
    <w:p w:rsidR="006A664E" w:rsidRPr="00E41E0E" w:rsidRDefault="006A664E" w:rsidP="006A664E">
      <w:pPr>
        <w:spacing w:after="0" w:line="360" w:lineRule="auto"/>
        <w:ind w:firstLine="708"/>
        <w:jc w:val="both"/>
        <w:rPr>
          <w:rFonts w:cs="Arial"/>
          <w:color w:val="000000" w:themeColor="text1"/>
          <w:szCs w:val="24"/>
        </w:rPr>
      </w:pPr>
    </w:p>
    <w:p w:rsidR="006A664E" w:rsidRPr="00E41E0E" w:rsidRDefault="006A664E" w:rsidP="006A664E">
      <w:pPr>
        <w:spacing w:after="0" w:line="240" w:lineRule="auto"/>
        <w:ind w:left="2268"/>
        <w:jc w:val="both"/>
        <w:rPr>
          <w:rFonts w:cs="Arial"/>
          <w:color w:val="000000" w:themeColor="text1"/>
          <w:sz w:val="20"/>
          <w:szCs w:val="24"/>
        </w:rPr>
      </w:pPr>
      <w:r w:rsidRPr="00E41E0E">
        <w:rPr>
          <w:rFonts w:cs="Arial"/>
          <w:color w:val="000000" w:themeColor="text1"/>
          <w:sz w:val="20"/>
          <w:szCs w:val="24"/>
        </w:rPr>
        <w:t xml:space="preserve">Capitulo III - Da conceituação e das finalidades do desporto Art. 30 0 desporto, como atividade predominantemente física e intelectual, pode ser reconhecido em qualquer das seguintes manifestações: I- desporto educacional, através dos sistemas de ensino e formas </w:t>
      </w:r>
      <w:proofErr w:type="spellStart"/>
      <w:r w:rsidRPr="00E41E0E">
        <w:rPr>
          <w:rFonts w:cs="Arial"/>
          <w:color w:val="000000" w:themeColor="text1"/>
          <w:sz w:val="20"/>
          <w:szCs w:val="24"/>
        </w:rPr>
        <w:t>assisternáticas</w:t>
      </w:r>
      <w:proofErr w:type="spellEnd"/>
      <w:r w:rsidRPr="00E41E0E">
        <w:rPr>
          <w:rFonts w:cs="Arial"/>
          <w:color w:val="000000" w:themeColor="text1"/>
          <w:sz w:val="20"/>
          <w:szCs w:val="24"/>
        </w:rPr>
        <w:t xml:space="preserve"> de educação, evitando-se a seletividade e a hipercompetitividade de seus praticantes, com a finalidade de alcançar o desenvolvimento integral e a formação para a cidadania e o lazer; II - desporto de participação o, de modo voluntario, compreendendo as modalidades desportivas praticadas com a finalidade de contribuir para a integração dos participantes na plenitude da vida social, na promoção o da saúde e da educação, e na preservação; III - desporto de rendimento, praticado segundo normas e regras nacionais e internacionais, com a finalidade de obter resultados e integrar pessoas, comunidades do País e estas com outras. (BRASIL, 2015)</w:t>
      </w:r>
    </w:p>
    <w:p w:rsidR="00F919A9" w:rsidRPr="00E41E0E" w:rsidRDefault="00F919A9" w:rsidP="00652742">
      <w:pPr>
        <w:spacing w:after="0" w:line="360" w:lineRule="auto"/>
        <w:jc w:val="both"/>
        <w:rPr>
          <w:rFonts w:cs="Arial"/>
          <w:color w:val="000000" w:themeColor="text1"/>
          <w:szCs w:val="24"/>
        </w:rPr>
      </w:pPr>
    </w:p>
    <w:p w:rsidR="000948C4" w:rsidRPr="007140DB" w:rsidRDefault="00F919A9" w:rsidP="00F919A9">
      <w:pPr>
        <w:spacing w:after="0" w:line="360" w:lineRule="auto"/>
        <w:ind w:firstLine="851"/>
        <w:jc w:val="both"/>
        <w:rPr>
          <w:b/>
          <w:color w:val="FF0000"/>
        </w:rPr>
      </w:pPr>
      <w:r w:rsidRPr="007140DB">
        <w:rPr>
          <w:rFonts w:cs="Arial"/>
          <w:color w:val="FF0000"/>
          <w:szCs w:val="24"/>
        </w:rPr>
        <w:lastRenderedPageBreak/>
        <w:t xml:space="preserve"> </w:t>
      </w:r>
      <w:r w:rsidRPr="007140DB">
        <w:rPr>
          <w:color w:val="FF0000"/>
        </w:rPr>
        <w:t xml:space="preserve">Em conformidade com a Lei de Incentivo ao Esporte, sancionada em 2007, </w:t>
      </w:r>
      <w:proofErr w:type="spellStart"/>
      <w:r w:rsidRPr="007140DB">
        <w:rPr>
          <w:color w:val="FF0000"/>
        </w:rPr>
        <w:t>T</w:t>
      </w:r>
      <w:r w:rsidR="00696187" w:rsidRPr="007140DB">
        <w:rPr>
          <w:color w:val="FF0000"/>
        </w:rPr>
        <w:t>ubino</w:t>
      </w:r>
      <w:proofErr w:type="spellEnd"/>
      <w:r w:rsidRPr="007140DB">
        <w:rPr>
          <w:color w:val="FF0000"/>
        </w:rPr>
        <w:t xml:space="preserve"> </w:t>
      </w:r>
      <w:r w:rsidR="00696187" w:rsidRPr="007140DB">
        <w:rPr>
          <w:color w:val="FF0000"/>
        </w:rPr>
        <w:t>(</w:t>
      </w:r>
      <w:r w:rsidRPr="007140DB">
        <w:rPr>
          <w:color w:val="FF0000"/>
        </w:rPr>
        <w:t>20</w:t>
      </w:r>
      <w:r w:rsidR="006565C2" w:rsidRPr="007140DB">
        <w:rPr>
          <w:color w:val="FF0000"/>
        </w:rPr>
        <w:t>10</w:t>
      </w:r>
      <w:r w:rsidR="006E4508" w:rsidRPr="007140DB">
        <w:rPr>
          <w:color w:val="FF0000"/>
        </w:rPr>
        <w:t xml:space="preserve">) </w:t>
      </w:r>
      <w:r w:rsidRPr="007140DB">
        <w:rPr>
          <w:color w:val="FF0000"/>
        </w:rPr>
        <w:t xml:space="preserve">afirma que a prática esportiva qualificada como </w:t>
      </w:r>
      <w:r w:rsidR="006565C2" w:rsidRPr="007140DB">
        <w:rPr>
          <w:color w:val="FF0000"/>
        </w:rPr>
        <w:t>d</w:t>
      </w:r>
      <w:r w:rsidRPr="007140DB">
        <w:rPr>
          <w:color w:val="FF0000"/>
        </w:rPr>
        <w:t xml:space="preserve">esporto </w:t>
      </w:r>
      <w:r w:rsidR="006565C2" w:rsidRPr="007140DB">
        <w:rPr>
          <w:color w:val="FF0000"/>
        </w:rPr>
        <w:t>e</w:t>
      </w:r>
      <w:r w:rsidRPr="007140DB">
        <w:rPr>
          <w:color w:val="FF0000"/>
        </w:rPr>
        <w:t xml:space="preserve">ducacional </w:t>
      </w:r>
      <w:r w:rsidR="002C32CD" w:rsidRPr="007140DB">
        <w:rPr>
          <w:color w:val="FF0000"/>
        </w:rPr>
        <w:t>é</w:t>
      </w:r>
      <w:r w:rsidRPr="007140DB">
        <w:rPr>
          <w:color w:val="FF0000"/>
        </w:rPr>
        <w:t xml:space="preserve"> de extrema importância,</w:t>
      </w:r>
      <w:r w:rsidR="007140DB" w:rsidRPr="007140DB">
        <w:rPr>
          <w:color w:val="FF0000"/>
        </w:rPr>
        <w:t xml:space="preserve"> </w:t>
      </w:r>
      <w:r w:rsidR="002C32CD" w:rsidRPr="007140DB">
        <w:rPr>
          <w:color w:val="FF0000"/>
        </w:rPr>
        <w:t xml:space="preserve">sendo que </w:t>
      </w:r>
      <w:r w:rsidRPr="007140DB">
        <w:rPr>
          <w:color w:val="FF0000"/>
        </w:rPr>
        <w:t xml:space="preserve">Constituição </w:t>
      </w:r>
      <w:r w:rsidR="002C32CD" w:rsidRPr="007140DB">
        <w:rPr>
          <w:color w:val="FF0000"/>
        </w:rPr>
        <w:t>estabelece que est</w:t>
      </w:r>
      <w:r w:rsidR="000948C4" w:rsidRPr="007140DB">
        <w:rPr>
          <w:color w:val="FF0000"/>
        </w:rPr>
        <w:t>a</w:t>
      </w:r>
      <w:r w:rsidRPr="007140DB">
        <w:rPr>
          <w:color w:val="FF0000"/>
        </w:rPr>
        <w:t xml:space="preserve"> tenha prioridade na distribuição dos recursos públicos</w:t>
      </w:r>
      <w:r w:rsidR="002C32CD" w:rsidRPr="007140DB">
        <w:rPr>
          <w:color w:val="FF0000"/>
        </w:rPr>
        <w:t>, tendo</w:t>
      </w:r>
      <w:r w:rsidRPr="007140DB">
        <w:rPr>
          <w:color w:val="FF0000"/>
        </w:rPr>
        <w:t xml:space="preserve"> em vista que</w:t>
      </w:r>
      <w:r w:rsidR="00696187" w:rsidRPr="007140DB">
        <w:rPr>
          <w:color w:val="FF0000"/>
        </w:rPr>
        <w:t xml:space="preserve"> </w:t>
      </w:r>
      <w:r w:rsidRPr="007140DB">
        <w:rPr>
          <w:color w:val="FF0000"/>
        </w:rPr>
        <w:t xml:space="preserve">é prioridade dos </w:t>
      </w:r>
      <w:proofErr w:type="spellStart"/>
      <w:r w:rsidRPr="007140DB">
        <w:rPr>
          <w:color w:val="FF0000"/>
        </w:rPr>
        <w:t>educandos</w:t>
      </w:r>
      <w:proofErr w:type="spellEnd"/>
      <w:r w:rsidRPr="007140DB">
        <w:rPr>
          <w:color w:val="FF0000"/>
        </w:rPr>
        <w:t xml:space="preserve"> d</w:t>
      </w:r>
      <w:r w:rsidR="002C32CD" w:rsidRPr="007140DB">
        <w:rPr>
          <w:color w:val="FF0000"/>
        </w:rPr>
        <w:t>as</w:t>
      </w:r>
      <w:r w:rsidRPr="007140DB">
        <w:rPr>
          <w:color w:val="FF0000"/>
        </w:rPr>
        <w:t xml:space="preserve"> instituições de ensino</w:t>
      </w:r>
      <w:r w:rsidR="000948C4" w:rsidRPr="007140DB">
        <w:rPr>
          <w:color w:val="FF0000"/>
        </w:rPr>
        <w:t>.</w:t>
      </w:r>
      <w:r w:rsidRPr="007140DB">
        <w:rPr>
          <w:color w:val="FF0000"/>
        </w:rPr>
        <w:t xml:space="preserve"> </w:t>
      </w:r>
      <w:r w:rsidR="000948C4" w:rsidRPr="007140DB">
        <w:rPr>
          <w:color w:val="FF0000"/>
        </w:rPr>
        <w:t>G</w:t>
      </w:r>
      <w:r w:rsidRPr="007140DB">
        <w:rPr>
          <w:color w:val="FF0000"/>
        </w:rPr>
        <w:t>arant</w:t>
      </w:r>
      <w:r w:rsidR="000948C4" w:rsidRPr="007140DB">
        <w:rPr>
          <w:color w:val="FF0000"/>
        </w:rPr>
        <w:t xml:space="preserve">e também </w:t>
      </w:r>
      <w:r w:rsidRPr="007140DB">
        <w:rPr>
          <w:color w:val="FF0000"/>
        </w:rPr>
        <w:t>que não haja processo rigoroso de seleção nem competições exageradas dos participantes</w:t>
      </w:r>
      <w:r w:rsidR="000948C4" w:rsidRPr="007140DB">
        <w:rPr>
          <w:color w:val="FF0000"/>
        </w:rPr>
        <w:t xml:space="preserve"> para, assim,</w:t>
      </w:r>
      <w:r w:rsidRPr="007140DB">
        <w:rPr>
          <w:color w:val="FF0000"/>
        </w:rPr>
        <w:t xml:space="preserve"> alcançar o desempenho absoluto do sujeito</w:t>
      </w:r>
      <w:r w:rsidR="000948C4" w:rsidRPr="007140DB">
        <w:rPr>
          <w:color w:val="FF0000"/>
        </w:rPr>
        <w:t xml:space="preserve">, </w:t>
      </w:r>
      <w:r w:rsidRPr="007140DB">
        <w:rPr>
          <w:color w:val="FF0000"/>
        </w:rPr>
        <w:t xml:space="preserve">seu posicionamento no exercício da cidadania e </w:t>
      </w:r>
      <w:r w:rsidR="002C32CD" w:rsidRPr="007140DB">
        <w:rPr>
          <w:color w:val="FF0000"/>
        </w:rPr>
        <w:t>o</w:t>
      </w:r>
      <w:r w:rsidRPr="007140DB">
        <w:rPr>
          <w:color w:val="FF0000"/>
        </w:rPr>
        <w:t xml:space="preserve"> exercício do lazer, </w:t>
      </w:r>
      <w:r w:rsidR="000948C4" w:rsidRPr="007140DB">
        <w:rPr>
          <w:color w:val="FF0000"/>
        </w:rPr>
        <w:t xml:space="preserve">sempre respeitando </w:t>
      </w:r>
      <w:r w:rsidRPr="007140DB">
        <w:rPr>
          <w:color w:val="FF0000"/>
        </w:rPr>
        <w:t>os princípios sociais e educativos</w:t>
      </w:r>
      <w:r w:rsidR="000948C4" w:rsidRPr="007140DB">
        <w:rPr>
          <w:color w:val="FF0000"/>
        </w:rPr>
        <w:t xml:space="preserve"> fundamentais</w:t>
      </w:r>
      <w:r w:rsidRPr="007140DB">
        <w:rPr>
          <w:color w:val="FF0000"/>
        </w:rPr>
        <w:t>.</w:t>
      </w:r>
      <w:r w:rsidRPr="007140DB">
        <w:rPr>
          <w:b/>
          <w:color w:val="FF0000"/>
        </w:rPr>
        <w:t xml:space="preserve"> </w:t>
      </w:r>
    </w:p>
    <w:p w:rsidR="00F919A9" w:rsidRPr="007140DB" w:rsidRDefault="0024440A" w:rsidP="00F919A9">
      <w:pPr>
        <w:spacing w:after="0" w:line="360" w:lineRule="auto"/>
        <w:ind w:firstLine="851"/>
        <w:jc w:val="both"/>
        <w:rPr>
          <w:color w:val="FF0000"/>
        </w:rPr>
      </w:pPr>
      <w:r w:rsidRPr="007140DB">
        <w:rPr>
          <w:color w:val="FF0000"/>
        </w:rPr>
        <w:t xml:space="preserve">Para </w:t>
      </w:r>
      <w:proofErr w:type="spellStart"/>
      <w:r w:rsidRPr="007140DB">
        <w:rPr>
          <w:color w:val="FF0000"/>
        </w:rPr>
        <w:t>Tubino</w:t>
      </w:r>
      <w:proofErr w:type="spellEnd"/>
      <w:r w:rsidRPr="007140DB">
        <w:rPr>
          <w:color w:val="FF0000"/>
        </w:rPr>
        <w:t xml:space="preserve"> (2010), o </w:t>
      </w:r>
      <w:r w:rsidR="00626B68" w:rsidRPr="007140DB">
        <w:rPr>
          <w:color w:val="FF0000"/>
        </w:rPr>
        <w:t>d</w:t>
      </w:r>
      <w:r w:rsidR="00F919A9" w:rsidRPr="007140DB">
        <w:rPr>
          <w:color w:val="FF0000"/>
        </w:rPr>
        <w:t>esporto</w:t>
      </w:r>
      <w:r w:rsidR="006565C2" w:rsidRPr="007140DB">
        <w:rPr>
          <w:color w:val="FF0000"/>
        </w:rPr>
        <w:t xml:space="preserve"> </w:t>
      </w:r>
      <w:r w:rsidR="00F919A9" w:rsidRPr="007140DB">
        <w:rPr>
          <w:color w:val="FF0000"/>
        </w:rPr>
        <w:t xml:space="preserve">de </w:t>
      </w:r>
      <w:r w:rsidR="006565C2" w:rsidRPr="007140DB">
        <w:rPr>
          <w:color w:val="FF0000"/>
        </w:rPr>
        <w:t>p</w:t>
      </w:r>
      <w:r w:rsidR="00F919A9" w:rsidRPr="007140DB">
        <w:rPr>
          <w:color w:val="FF0000"/>
        </w:rPr>
        <w:t>articipação</w:t>
      </w:r>
      <w:r w:rsidRPr="007140DB">
        <w:rPr>
          <w:color w:val="FF0000"/>
        </w:rPr>
        <w:t xml:space="preserve"> é a </w:t>
      </w:r>
      <w:r w:rsidR="00F919A9" w:rsidRPr="007140DB">
        <w:rPr>
          <w:color w:val="FF0000"/>
        </w:rPr>
        <w:t>modalidade desportiva que tem como objetivo colaborar para a inserção</w:t>
      </w:r>
      <w:r w:rsidR="002247D9" w:rsidRPr="007140DB">
        <w:rPr>
          <w:color w:val="FF0000"/>
        </w:rPr>
        <w:t xml:space="preserve"> na vida social</w:t>
      </w:r>
      <w:r w:rsidR="00F919A9" w:rsidRPr="007140DB">
        <w:rPr>
          <w:color w:val="FF0000"/>
        </w:rPr>
        <w:t xml:space="preserve"> daqueles que participam do exercício, </w:t>
      </w:r>
      <w:r w:rsidR="009F463C" w:rsidRPr="007140DB">
        <w:rPr>
          <w:color w:val="FF0000"/>
        </w:rPr>
        <w:t>facilitar o seu acesso</w:t>
      </w:r>
      <w:r w:rsidR="00F919A9" w:rsidRPr="007140DB">
        <w:rPr>
          <w:color w:val="FF0000"/>
        </w:rPr>
        <w:t xml:space="preserve"> </w:t>
      </w:r>
      <w:r w:rsidRPr="007140DB">
        <w:rPr>
          <w:color w:val="FF0000"/>
        </w:rPr>
        <w:t xml:space="preserve">à </w:t>
      </w:r>
      <w:r w:rsidR="00F919A9" w:rsidRPr="007140DB">
        <w:rPr>
          <w:color w:val="FF0000"/>
        </w:rPr>
        <w:t>saúde</w:t>
      </w:r>
      <w:r w:rsidR="009F463C" w:rsidRPr="007140DB">
        <w:rPr>
          <w:color w:val="FF0000"/>
        </w:rPr>
        <w:t>,</w:t>
      </w:r>
      <w:r w:rsidR="00F919A9" w:rsidRPr="007140DB">
        <w:rPr>
          <w:color w:val="FF0000"/>
        </w:rPr>
        <w:t xml:space="preserve"> educação</w:t>
      </w:r>
      <w:r w:rsidR="009F463C" w:rsidRPr="007140DB">
        <w:rPr>
          <w:color w:val="FF0000"/>
        </w:rPr>
        <w:t xml:space="preserve"> e lazer e</w:t>
      </w:r>
      <w:r w:rsidR="00F919A9" w:rsidRPr="007140DB">
        <w:rPr>
          <w:color w:val="FF0000"/>
        </w:rPr>
        <w:t xml:space="preserve"> </w:t>
      </w:r>
      <w:r w:rsidR="009F463C" w:rsidRPr="007140DB">
        <w:rPr>
          <w:color w:val="FF0000"/>
        </w:rPr>
        <w:t xml:space="preserve">para desenvolver o </w:t>
      </w:r>
      <w:r w:rsidR="00F919A9" w:rsidRPr="007140DB">
        <w:rPr>
          <w:color w:val="FF0000"/>
        </w:rPr>
        <w:t xml:space="preserve">cuidado </w:t>
      </w:r>
      <w:r w:rsidR="009F463C" w:rsidRPr="007140DB">
        <w:rPr>
          <w:color w:val="FF0000"/>
        </w:rPr>
        <w:t xml:space="preserve">com o </w:t>
      </w:r>
      <w:r w:rsidR="00F919A9" w:rsidRPr="007140DB">
        <w:rPr>
          <w:color w:val="FF0000"/>
        </w:rPr>
        <w:t>meio ambiente</w:t>
      </w:r>
      <w:r w:rsidR="009F463C" w:rsidRPr="007140DB">
        <w:rPr>
          <w:color w:val="FF0000"/>
        </w:rPr>
        <w:t>.</w:t>
      </w:r>
      <w:r w:rsidR="00F919A9" w:rsidRPr="007140DB">
        <w:rPr>
          <w:color w:val="FF0000"/>
        </w:rPr>
        <w:t xml:space="preserve"> </w:t>
      </w:r>
    </w:p>
    <w:p w:rsidR="00F919A9" w:rsidRPr="007140DB" w:rsidRDefault="00684EA2" w:rsidP="00812270">
      <w:pPr>
        <w:spacing w:after="0" w:line="360" w:lineRule="auto"/>
        <w:ind w:firstLine="851"/>
        <w:jc w:val="both"/>
        <w:rPr>
          <w:color w:val="FF0000"/>
        </w:rPr>
      </w:pPr>
      <w:r w:rsidRPr="007140DB">
        <w:rPr>
          <w:color w:val="FF0000"/>
        </w:rPr>
        <w:t xml:space="preserve">O desporto de rendimento, para este mesmo autor, </w:t>
      </w:r>
      <w:r w:rsidR="00F919A9" w:rsidRPr="007140DB">
        <w:rPr>
          <w:color w:val="FF0000"/>
        </w:rPr>
        <w:t>abrange as atividades esportivas desenvolvidas com diretrizes nacionais e internacionais</w:t>
      </w:r>
      <w:r w:rsidRPr="007140DB">
        <w:rPr>
          <w:color w:val="FF0000"/>
        </w:rPr>
        <w:t xml:space="preserve"> na esfera do esporte profissionalizante</w:t>
      </w:r>
      <w:r w:rsidR="00F919A9" w:rsidRPr="007140DB">
        <w:rPr>
          <w:color w:val="FF0000"/>
        </w:rPr>
        <w:t xml:space="preserve"> </w:t>
      </w:r>
      <w:r w:rsidRPr="007140DB">
        <w:rPr>
          <w:color w:val="FF0000"/>
        </w:rPr>
        <w:t>que requer</w:t>
      </w:r>
      <w:r w:rsidR="00F919A9" w:rsidRPr="007140DB">
        <w:rPr>
          <w:color w:val="FF0000"/>
        </w:rPr>
        <w:t xml:space="preserve"> elevado</w:t>
      </w:r>
      <w:r w:rsidRPr="007140DB">
        <w:rPr>
          <w:color w:val="FF0000"/>
        </w:rPr>
        <w:t xml:space="preserve"> nível de atuação. </w:t>
      </w:r>
      <w:r w:rsidR="00F919A9" w:rsidRPr="007140DB">
        <w:rPr>
          <w:color w:val="FF0000"/>
        </w:rPr>
        <w:t xml:space="preserve"> </w:t>
      </w:r>
      <w:r w:rsidRPr="007140DB">
        <w:rPr>
          <w:color w:val="FF0000"/>
        </w:rPr>
        <w:t xml:space="preserve">Na </w:t>
      </w:r>
      <w:r w:rsidR="00F919A9" w:rsidRPr="007140DB">
        <w:rPr>
          <w:color w:val="FF0000"/>
        </w:rPr>
        <w:t>lei 13.155</w:t>
      </w:r>
      <w:r w:rsidRPr="007140DB">
        <w:rPr>
          <w:color w:val="FF0000"/>
        </w:rPr>
        <w:t>,</w:t>
      </w:r>
      <w:r w:rsidR="00F919A9" w:rsidRPr="007140DB">
        <w:rPr>
          <w:color w:val="FF0000"/>
        </w:rPr>
        <w:t xml:space="preserve"> sancionada em 2015, </w:t>
      </w:r>
      <w:r w:rsidRPr="007140DB">
        <w:rPr>
          <w:color w:val="FF0000"/>
        </w:rPr>
        <w:t xml:space="preserve">o </w:t>
      </w:r>
      <w:proofErr w:type="spellStart"/>
      <w:r w:rsidRPr="007140DB">
        <w:rPr>
          <w:color w:val="FF0000"/>
        </w:rPr>
        <w:t>esporto</w:t>
      </w:r>
      <w:proofErr w:type="spellEnd"/>
      <w:r w:rsidRPr="007140DB">
        <w:rPr>
          <w:color w:val="FF0000"/>
        </w:rPr>
        <w:t xml:space="preserve"> de rendimento </w:t>
      </w:r>
      <w:r w:rsidR="00F919A9" w:rsidRPr="007140DB">
        <w:rPr>
          <w:color w:val="FF0000"/>
        </w:rPr>
        <w:t xml:space="preserve">é qualificado pela ação de proporcionar conhecimentos esportivos iniciais que garantem capacidades técnica </w:t>
      </w:r>
      <w:r w:rsidRPr="007140DB">
        <w:rPr>
          <w:color w:val="FF0000"/>
        </w:rPr>
        <w:t>para</w:t>
      </w:r>
      <w:r w:rsidR="00F919A9" w:rsidRPr="007140DB">
        <w:rPr>
          <w:color w:val="FF0000"/>
        </w:rPr>
        <w:t xml:space="preserve"> a promoção e o aprimoramento qualitativo e quantitativo do aprendizado desportivo em termos de recreação, competição e altas competições</w:t>
      </w:r>
      <w:r w:rsidR="00812270" w:rsidRPr="007140DB">
        <w:rPr>
          <w:color w:val="FF0000"/>
        </w:rPr>
        <w:t xml:space="preserve"> (</w:t>
      </w:r>
      <w:r w:rsidR="00626B68" w:rsidRPr="007140DB">
        <w:rPr>
          <w:color w:val="FF0000"/>
        </w:rPr>
        <w:t>BRASIL, 2015).</w:t>
      </w:r>
    </w:p>
    <w:p w:rsidR="00F919A9" w:rsidRPr="007140DB" w:rsidRDefault="00A94F0E" w:rsidP="00F919A9">
      <w:pPr>
        <w:spacing w:after="0" w:line="360" w:lineRule="auto"/>
        <w:ind w:firstLine="709"/>
        <w:contextualSpacing/>
        <w:jc w:val="both"/>
        <w:rPr>
          <w:rFonts w:cs="Arial"/>
          <w:color w:val="FF0000"/>
          <w:szCs w:val="24"/>
        </w:rPr>
      </w:pPr>
      <w:r w:rsidRPr="007140DB">
        <w:rPr>
          <w:rFonts w:cs="Arial"/>
          <w:color w:val="FF0000"/>
          <w:szCs w:val="24"/>
        </w:rPr>
        <w:t>Além disso</w:t>
      </w:r>
      <w:r w:rsidR="00F919A9" w:rsidRPr="007140DB">
        <w:rPr>
          <w:rFonts w:cs="Arial"/>
          <w:color w:val="FF0000"/>
          <w:szCs w:val="24"/>
        </w:rPr>
        <w:t>, a educação por meio do esporte pode ser vist</w:t>
      </w:r>
      <w:r w:rsidR="00684EA2" w:rsidRPr="007140DB">
        <w:rPr>
          <w:rFonts w:cs="Arial"/>
          <w:color w:val="FF0000"/>
          <w:szCs w:val="24"/>
        </w:rPr>
        <w:t>a</w:t>
      </w:r>
      <w:r w:rsidR="00F919A9" w:rsidRPr="007140DB">
        <w:rPr>
          <w:rFonts w:cs="Arial"/>
          <w:color w:val="FF0000"/>
          <w:szCs w:val="24"/>
        </w:rPr>
        <w:t xml:space="preserve"> como um processo contínuo de desenvolvimento das faculdades físicas, intelectuais e morais do ser humano, a fim de melhor se integrar na sociedade ou no seu próprio grupo</w:t>
      </w:r>
      <w:r w:rsidR="0070268E" w:rsidRPr="007140DB">
        <w:rPr>
          <w:rFonts w:cs="Arial"/>
          <w:color w:val="FF0000"/>
          <w:szCs w:val="24"/>
        </w:rPr>
        <w:t>. O</w:t>
      </w:r>
      <w:r w:rsidR="00F919A9" w:rsidRPr="007140DB">
        <w:rPr>
          <w:rFonts w:cs="Arial"/>
          <w:color w:val="FF0000"/>
          <w:szCs w:val="24"/>
        </w:rPr>
        <w:t xml:space="preserve"> acesso às práticas esportivas escolares formais faz parte do processo de educação dos indivíduos e é um direito fundamental do ser humano que deve ser garantido pelo Estado.</w:t>
      </w:r>
    </w:p>
    <w:p w:rsidR="00F919A9" w:rsidRPr="007140DB" w:rsidRDefault="00A94F0E" w:rsidP="00F919A9">
      <w:pPr>
        <w:spacing w:after="0" w:line="360" w:lineRule="auto"/>
        <w:ind w:firstLine="709"/>
        <w:contextualSpacing/>
        <w:jc w:val="both"/>
        <w:rPr>
          <w:rFonts w:cs="Arial"/>
          <w:color w:val="FF0000"/>
          <w:szCs w:val="24"/>
        </w:rPr>
      </w:pPr>
      <w:r w:rsidRPr="007140DB">
        <w:rPr>
          <w:rFonts w:cs="Arial"/>
          <w:color w:val="FF0000"/>
          <w:szCs w:val="24"/>
        </w:rPr>
        <w:t xml:space="preserve">Sem dúvida, </w:t>
      </w:r>
      <w:r w:rsidR="00F919A9" w:rsidRPr="007140DB">
        <w:rPr>
          <w:rFonts w:cs="Arial"/>
          <w:color w:val="FF0000"/>
          <w:szCs w:val="24"/>
        </w:rPr>
        <w:t>o esporte como lazer possibilita conhecimentos e habilidades que também pressupõem tarefas higiênicas de saúde</w:t>
      </w:r>
      <w:r w:rsidR="0070268E" w:rsidRPr="007140DB">
        <w:rPr>
          <w:rFonts w:cs="Arial"/>
          <w:color w:val="FF0000"/>
          <w:szCs w:val="24"/>
        </w:rPr>
        <w:t>. Nesse caso,</w:t>
      </w:r>
      <w:r w:rsidR="00F919A9" w:rsidRPr="007140DB">
        <w:rPr>
          <w:rFonts w:cs="Arial"/>
          <w:color w:val="FF0000"/>
          <w:szCs w:val="24"/>
        </w:rPr>
        <w:t xml:space="preserve"> minimiza-se a formalidade e o rigor típico das regras institucionalizadas e abre-se oportunidade para modificações na forma, no espaço, na técnica e na participação. Segundo Marques, </w:t>
      </w:r>
      <w:proofErr w:type="spellStart"/>
      <w:r w:rsidR="00F919A9" w:rsidRPr="007140DB">
        <w:rPr>
          <w:rFonts w:cs="Arial"/>
          <w:color w:val="FF0000"/>
          <w:szCs w:val="24"/>
        </w:rPr>
        <w:t>Gutierres</w:t>
      </w:r>
      <w:proofErr w:type="spellEnd"/>
      <w:r w:rsidR="00F919A9" w:rsidRPr="007140DB">
        <w:rPr>
          <w:rFonts w:cs="Arial"/>
          <w:color w:val="FF0000"/>
          <w:szCs w:val="24"/>
        </w:rPr>
        <w:t xml:space="preserve"> e Almeida (2007)</w:t>
      </w:r>
      <w:r w:rsidR="0070268E" w:rsidRPr="007140DB">
        <w:rPr>
          <w:rFonts w:cs="Arial"/>
          <w:color w:val="FF0000"/>
          <w:szCs w:val="24"/>
        </w:rPr>
        <w:t>,</w:t>
      </w:r>
      <w:r w:rsidR="00F919A9" w:rsidRPr="007140DB">
        <w:rPr>
          <w:rFonts w:cs="Arial"/>
          <w:color w:val="FF0000"/>
          <w:szCs w:val="24"/>
        </w:rPr>
        <w:t xml:space="preserve"> esta </w:t>
      </w:r>
      <w:r w:rsidR="0070268E" w:rsidRPr="007140DB">
        <w:rPr>
          <w:rFonts w:cs="Arial"/>
          <w:color w:val="FF0000"/>
          <w:szCs w:val="24"/>
        </w:rPr>
        <w:t>é a modalidade do</w:t>
      </w:r>
      <w:r w:rsidR="00F919A9" w:rsidRPr="007140DB">
        <w:rPr>
          <w:rFonts w:cs="Arial"/>
          <w:color w:val="FF0000"/>
          <w:szCs w:val="24"/>
        </w:rPr>
        <w:t xml:space="preserve"> tempo livre, pois são práticas não profissionais que se configuram a partir do voluntarismo ou da organização de algumas instituições. Apesar de o lazer ser caracterizado pela </w:t>
      </w:r>
      <w:r w:rsidR="00F919A9" w:rsidRPr="007140DB">
        <w:rPr>
          <w:rFonts w:cs="Arial"/>
          <w:color w:val="FF0000"/>
          <w:szCs w:val="24"/>
        </w:rPr>
        <w:lastRenderedPageBreak/>
        <w:t xml:space="preserve">ocupação do tempo </w:t>
      </w:r>
      <w:r w:rsidR="001906E0" w:rsidRPr="007140DB">
        <w:rPr>
          <w:rFonts w:cs="Arial"/>
          <w:color w:val="FF0000"/>
          <w:szCs w:val="24"/>
        </w:rPr>
        <w:t>com liberdade</w:t>
      </w:r>
      <w:r w:rsidR="00F919A9" w:rsidRPr="007140DB">
        <w:rPr>
          <w:rFonts w:cs="Arial"/>
          <w:color w:val="FF0000"/>
          <w:szCs w:val="24"/>
        </w:rPr>
        <w:t xml:space="preserve"> e</w:t>
      </w:r>
      <w:r w:rsidR="001906E0" w:rsidRPr="007140DB">
        <w:rPr>
          <w:rFonts w:cs="Arial"/>
          <w:color w:val="FF0000"/>
          <w:szCs w:val="24"/>
        </w:rPr>
        <w:t xml:space="preserve"> para</w:t>
      </w:r>
      <w:r w:rsidR="00F919A9" w:rsidRPr="007140DB">
        <w:rPr>
          <w:rFonts w:cs="Arial"/>
          <w:color w:val="FF0000"/>
          <w:szCs w:val="24"/>
        </w:rPr>
        <w:t xml:space="preserve"> trat</w:t>
      </w:r>
      <w:r w:rsidR="001906E0" w:rsidRPr="007140DB">
        <w:rPr>
          <w:rFonts w:cs="Arial"/>
          <w:color w:val="FF0000"/>
          <w:szCs w:val="24"/>
        </w:rPr>
        <w:t>ar</w:t>
      </w:r>
      <w:r w:rsidR="00F919A9" w:rsidRPr="007140DB">
        <w:rPr>
          <w:rFonts w:cs="Arial"/>
          <w:color w:val="FF0000"/>
          <w:szCs w:val="24"/>
        </w:rPr>
        <w:t xml:space="preserve"> questões voltadas </w:t>
      </w:r>
      <w:r w:rsidR="0070268E" w:rsidRPr="007140DB">
        <w:rPr>
          <w:rFonts w:cs="Arial"/>
          <w:color w:val="FF0000"/>
          <w:szCs w:val="24"/>
        </w:rPr>
        <w:t xml:space="preserve">à </w:t>
      </w:r>
      <w:r w:rsidR="00F919A9" w:rsidRPr="007140DB">
        <w:rPr>
          <w:rFonts w:cs="Arial"/>
          <w:color w:val="FF0000"/>
          <w:szCs w:val="24"/>
        </w:rPr>
        <w:t xml:space="preserve">saúde, </w:t>
      </w:r>
      <w:r w:rsidR="0070268E" w:rsidRPr="007140DB">
        <w:rPr>
          <w:rFonts w:cs="Arial"/>
          <w:color w:val="FF0000"/>
          <w:szCs w:val="24"/>
        </w:rPr>
        <w:t xml:space="preserve">há </w:t>
      </w:r>
      <w:r w:rsidR="00F919A9" w:rsidRPr="007140DB">
        <w:rPr>
          <w:rFonts w:cs="Arial"/>
          <w:color w:val="FF0000"/>
          <w:szCs w:val="24"/>
        </w:rPr>
        <w:t xml:space="preserve">casos em que a prática esportiva é </w:t>
      </w:r>
      <w:r w:rsidR="0070268E" w:rsidRPr="007140DB">
        <w:rPr>
          <w:rFonts w:cs="Arial"/>
          <w:color w:val="FF0000"/>
          <w:szCs w:val="24"/>
        </w:rPr>
        <w:t xml:space="preserve">gerenciada </w:t>
      </w:r>
      <w:r w:rsidR="00F919A9" w:rsidRPr="007140DB">
        <w:rPr>
          <w:rFonts w:cs="Arial"/>
          <w:color w:val="FF0000"/>
          <w:szCs w:val="24"/>
        </w:rPr>
        <w:t>por uma instituição</w:t>
      </w:r>
      <w:r w:rsidR="0070268E" w:rsidRPr="007140DB">
        <w:rPr>
          <w:rFonts w:cs="Arial"/>
          <w:color w:val="FF0000"/>
          <w:szCs w:val="24"/>
        </w:rPr>
        <w:t xml:space="preserve"> que pode também organizar esporadicamente</w:t>
      </w:r>
      <w:r w:rsidR="00F919A9" w:rsidRPr="007140DB">
        <w:rPr>
          <w:rFonts w:cs="Arial"/>
          <w:color w:val="FF0000"/>
          <w:szCs w:val="24"/>
        </w:rPr>
        <w:t xml:space="preserve"> campeonato</w:t>
      </w:r>
      <w:r w:rsidR="0070268E" w:rsidRPr="007140DB">
        <w:rPr>
          <w:rFonts w:cs="Arial"/>
          <w:color w:val="FF0000"/>
          <w:szCs w:val="24"/>
        </w:rPr>
        <w:t>s</w:t>
      </w:r>
      <w:r w:rsidR="00F919A9" w:rsidRPr="007140DB">
        <w:rPr>
          <w:rFonts w:cs="Arial"/>
          <w:color w:val="FF0000"/>
          <w:szCs w:val="24"/>
        </w:rPr>
        <w:t xml:space="preserve"> com regras formais</w:t>
      </w:r>
      <w:r w:rsidR="0070268E" w:rsidRPr="007140DB">
        <w:rPr>
          <w:rFonts w:cs="Arial"/>
          <w:color w:val="FF0000"/>
          <w:szCs w:val="24"/>
        </w:rPr>
        <w:t>. No entanto,</w:t>
      </w:r>
      <w:proofErr w:type="gramStart"/>
      <w:r w:rsidR="0070268E" w:rsidRPr="007140DB">
        <w:rPr>
          <w:rFonts w:cs="Arial"/>
          <w:color w:val="FF0000"/>
          <w:szCs w:val="24"/>
        </w:rPr>
        <w:t xml:space="preserve"> </w:t>
      </w:r>
      <w:r w:rsidR="00F919A9" w:rsidRPr="007140DB">
        <w:rPr>
          <w:rFonts w:cs="Arial"/>
          <w:color w:val="FF0000"/>
          <w:szCs w:val="24"/>
        </w:rPr>
        <w:t xml:space="preserve"> </w:t>
      </w:r>
      <w:proofErr w:type="gramEnd"/>
      <w:r w:rsidR="00F919A9" w:rsidRPr="007140DB">
        <w:rPr>
          <w:rFonts w:cs="Arial"/>
          <w:color w:val="FF0000"/>
          <w:szCs w:val="24"/>
        </w:rPr>
        <w:t xml:space="preserve">os competidores </w:t>
      </w:r>
      <w:r w:rsidR="0070268E" w:rsidRPr="007140DB">
        <w:rPr>
          <w:rFonts w:cs="Arial"/>
          <w:color w:val="FF0000"/>
          <w:szCs w:val="24"/>
        </w:rPr>
        <w:t xml:space="preserve">são os assim </w:t>
      </w:r>
      <w:r w:rsidR="00F919A9" w:rsidRPr="007140DB">
        <w:rPr>
          <w:rFonts w:cs="Arial"/>
          <w:color w:val="FF0000"/>
          <w:szCs w:val="24"/>
        </w:rPr>
        <w:t>chamados “atletas amadores”, isto é, pessoas que se divertem a partir da competição no esporte amador.</w:t>
      </w:r>
    </w:p>
    <w:p w:rsidR="00F919A9" w:rsidRPr="007140DB" w:rsidRDefault="00F919A9" w:rsidP="00F919A9">
      <w:pPr>
        <w:spacing w:after="0" w:line="360" w:lineRule="auto"/>
        <w:ind w:firstLine="709"/>
        <w:contextualSpacing/>
        <w:jc w:val="both"/>
        <w:rPr>
          <w:rFonts w:cs="Arial"/>
          <w:color w:val="FF0000"/>
          <w:szCs w:val="24"/>
        </w:rPr>
      </w:pPr>
      <w:r w:rsidRPr="007140DB">
        <w:rPr>
          <w:rFonts w:cs="Arial"/>
          <w:color w:val="FF0000"/>
          <w:szCs w:val="24"/>
        </w:rPr>
        <w:t xml:space="preserve"> Em seus estudos</w:t>
      </w:r>
      <w:r w:rsidR="0070268E" w:rsidRPr="007140DB">
        <w:rPr>
          <w:rFonts w:cs="Arial"/>
          <w:color w:val="FF0000"/>
          <w:szCs w:val="24"/>
        </w:rPr>
        <w:t>,</w:t>
      </w:r>
      <w:r w:rsidRPr="007140DB">
        <w:rPr>
          <w:rFonts w:cs="Arial"/>
          <w:color w:val="FF0000"/>
          <w:szCs w:val="24"/>
        </w:rPr>
        <w:t xml:space="preserve"> </w:t>
      </w:r>
      <w:proofErr w:type="spellStart"/>
      <w:r w:rsidRPr="007140DB">
        <w:rPr>
          <w:rFonts w:cs="Arial"/>
          <w:color w:val="FF0000"/>
          <w:szCs w:val="24"/>
        </w:rPr>
        <w:t>Tubino</w:t>
      </w:r>
      <w:proofErr w:type="spellEnd"/>
      <w:r w:rsidRPr="007140DB">
        <w:rPr>
          <w:rFonts w:cs="Arial"/>
          <w:color w:val="FF0000"/>
          <w:szCs w:val="24"/>
        </w:rPr>
        <w:t xml:space="preserve"> (2001) ressalta que o </w:t>
      </w:r>
      <w:r w:rsidR="00320F8E" w:rsidRPr="007140DB">
        <w:rPr>
          <w:rFonts w:cs="Arial"/>
          <w:color w:val="FF0000"/>
          <w:szCs w:val="24"/>
        </w:rPr>
        <w:t>e</w:t>
      </w:r>
      <w:r w:rsidRPr="007140DB">
        <w:rPr>
          <w:rFonts w:cs="Arial"/>
          <w:color w:val="FF0000"/>
          <w:szCs w:val="24"/>
        </w:rPr>
        <w:t xml:space="preserve">sporte </w:t>
      </w:r>
      <w:r w:rsidR="0070268E" w:rsidRPr="007140DB">
        <w:rPr>
          <w:rFonts w:cs="Arial"/>
          <w:color w:val="FF0000"/>
          <w:szCs w:val="24"/>
        </w:rPr>
        <w:t xml:space="preserve">como </w:t>
      </w:r>
      <w:r w:rsidRPr="007140DB">
        <w:rPr>
          <w:rFonts w:cs="Arial"/>
          <w:color w:val="FF0000"/>
          <w:szCs w:val="24"/>
        </w:rPr>
        <w:t xml:space="preserve">lazer tem como objetivo central o prazer lúdico, o bem-estar e a ocupação do tempo livre. </w:t>
      </w:r>
      <w:r w:rsidR="0070268E" w:rsidRPr="007140DB">
        <w:rPr>
          <w:rFonts w:cs="Arial"/>
          <w:color w:val="FF0000"/>
          <w:szCs w:val="24"/>
        </w:rPr>
        <w:t xml:space="preserve">Ele pode ocorrer </w:t>
      </w:r>
      <w:r w:rsidRPr="007140DB">
        <w:rPr>
          <w:rFonts w:cs="Arial"/>
          <w:color w:val="FF0000"/>
          <w:szCs w:val="24"/>
        </w:rPr>
        <w:t>em praças públicas, ruas, espaços de esporte formalizados, proporcionando descontração e socialização entre os participantes.</w:t>
      </w:r>
    </w:p>
    <w:p w:rsidR="00F919A9" w:rsidRPr="007140DB" w:rsidRDefault="00F919A9" w:rsidP="00F919A9">
      <w:pPr>
        <w:spacing w:after="0" w:line="360" w:lineRule="auto"/>
        <w:ind w:firstLine="708"/>
        <w:jc w:val="both"/>
        <w:rPr>
          <w:rFonts w:cs="Arial"/>
          <w:color w:val="FF0000"/>
          <w:szCs w:val="24"/>
        </w:rPr>
      </w:pPr>
      <w:r w:rsidRPr="007140DB">
        <w:rPr>
          <w:rFonts w:cs="Arial"/>
          <w:color w:val="FF0000"/>
          <w:szCs w:val="24"/>
        </w:rPr>
        <w:t>Quanto ao esporte direcionado ao processo de reabilitação, este é caracterizado por contribuir como apoio às áreas de saúde e aos programas de saúde pública, pois utiliza os benefícios físicos, mentais e sociais da prática esportiva para apoiar a recuperação de pessoas que possuem alguma patologia. Também é chamad</w:t>
      </w:r>
      <w:r w:rsidR="0070268E" w:rsidRPr="007140DB">
        <w:rPr>
          <w:rFonts w:cs="Arial"/>
          <w:color w:val="FF0000"/>
          <w:szCs w:val="24"/>
        </w:rPr>
        <w:t>o</w:t>
      </w:r>
      <w:r w:rsidRPr="007140DB">
        <w:rPr>
          <w:rFonts w:cs="Arial"/>
          <w:color w:val="FF0000"/>
          <w:szCs w:val="24"/>
        </w:rPr>
        <w:t xml:space="preserve"> de esporte de reeducação pelo fato de estar presente no cotidiano de pessoas que não possuem hábitos esportivos, além de servir como suporte na prevenção de doenças (DACOSTA, 1988). </w:t>
      </w:r>
    </w:p>
    <w:p w:rsidR="00F919A9" w:rsidRPr="007140DB" w:rsidRDefault="00F919A9" w:rsidP="00F919A9">
      <w:pPr>
        <w:spacing w:after="0" w:line="360" w:lineRule="auto"/>
        <w:ind w:firstLine="708"/>
        <w:jc w:val="both"/>
        <w:rPr>
          <w:rFonts w:cs="Arial"/>
          <w:color w:val="FF0000"/>
          <w:szCs w:val="24"/>
        </w:rPr>
      </w:pPr>
      <w:r w:rsidRPr="007140DB">
        <w:rPr>
          <w:rFonts w:cs="Arial"/>
          <w:color w:val="FF0000"/>
          <w:szCs w:val="24"/>
        </w:rPr>
        <w:t xml:space="preserve">Atribuído a esses valores esportivos, destaca-se fundamentalmente o </w:t>
      </w:r>
      <w:r w:rsidR="00320F8E" w:rsidRPr="007140DB">
        <w:rPr>
          <w:rFonts w:cs="Arial"/>
          <w:color w:val="FF0000"/>
          <w:szCs w:val="24"/>
        </w:rPr>
        <w:t>e</w:t>
      </w:r>
      <w:r w:rsidRPr="007140DB">
        <w:rPr>
          <w:rFonts w:cs="Arial"/>
          <w:color w:val="FF0000"/>
          <w:szCs w:val="24"/>
        </w:rPr>
        <w:t xml:space="preserve">sporte </w:t>
      </w:r>
      <w:r w:rsidR="00320F8E" w:rsidRPr="007140DB">
        <w:rPr>
          <w:rFonts w:cs="Arial"/>
          <w:color w:val="FF0000"/>
          <w:szCs w:val="24"/>
        </w:rPr>
        <w:t>e</w:t>
      </w:r>
      <w:r w:rsidRPr="007140DB">
        <w:rPr>
          <w:rFonts w:cs="Arial"/>
          <w:color w:val="FF0000"/>
          <w:szCs w:val="24"/>
        </w:rPr>
        <w:t xml:space="preserve">ducacional, no qual se observa a predominância de possibilidades da ação normativa na formação de valores, atitudes, habilidades e condutas, sendo atrelado, perfeitamente, aos deveres pedagógicos no âmbito escolar e para além da educação formal, auxiliando a formação de valores e deveres, como também, no crescimento intelectual e na formação de cidadãos capazes de gerar transformações positivas na sociedade. </w:t>
      </w:r>
    </w:p>
    <w:p w:rsidR="00F919A9" w:rsidRPr="007140DB" w:rsidRDefault="00F919A9" w:rsidP="00F919A9">
      <w:pPr>
        <w:spacing w:after="0" w:line="360" w:lineRule="auto"/>
        <w:ind w:firstLine="708"/>
        <w:jc w:val="both"/>
        <w:rPr>
          <w:rFonts w:cs="Arial"/>
          <w:color w:val="FF0000"/>
          <w:szCs w:val="24"/>
        </w:rPr>
      </w:pPr>
      <w:r w:rsidRPr="007140DB">
        <w:rPr>
          <w:rFonts w:cs="Arial"/>
          <w:color w:val="FF0000"/>
          <w:szCs w:val="24"/>
        </w:rPr>
        <w:t xml:space="preserve">Neste contexto, </w:t>
      </w:r>
      <w:proofErr w:type="spellStart"/>
      <w:r w:rsidRPr="007140DB">
        <w:rPr>
          <w:rFonts w:cs="Arial"/>
          <w:color w:val="FF0000"/>
          <w:szCs w:val="24"/>
        </w:rPr>
        <w:t>Tubino</w:t>
      </w:r>
      <w:proofErr w:type="spellEnd"/>
      <w:r w:rsidRPr="007140DB">
        <w:rPr>
          <w:rFonts w:cs="Arial"/>
          <w:color w:val="FF0000"/>
          <w:szCs w:val="24"/>
        </w:rPr>
        <w:t xml:space="preserve"> (2006) define que o </w:t>
      </w:r>
      <w:r w:rsidR="0098039F" w:rsidRPr="007140DB">
        <w:rPr>
          <w:rFonts w:cs="Arial"/>
          <w:color w:val="FF0000"/>
          <w:szCs w:val="24"/>
        </w:rPr>
        <w:t>es</w:t>
      </w:r>
      <w:r w:rsidRPr="007140DB">
        <w:rPr>
          <w:rFonts w:cs="Arial"/>
          <w:color w:val="FF0000"/>
          <w:szCs w:val="24"/>
        </w:rPr>
        <w:t xml:space="preserve">porte como processo educacional e o </w:t>
      </w:r>
      <w:r w:rsidR="00320F8E" w:rsidRPr="007140DB">
        <w:rPr>
          <w:rFonts w:cs="Arial"/>
          <w:color w:val="FF0000"/>
          <w:szCs w:val="24"/>
        </w:rPr>
        <w:t>e</w:t>
      </w:r>
      <w:r w:rsidRPr="007140DB">
        <w:rPr>
          <w:rFonts w:cs="Arial"/>
          <w:color w:val="FF0000"/>
          <w:szCs w:val="24"/>
        </w:rPr>
        <w:t xml:space="preserve">sporte </w:t>
      </w:r>
      <w:r w:rsidR="00320F8E" w:rsidRPr="007140DB">
        <w:rPr>
          <w:rFonts w:cs="Arial"/>
          <w:color w:val="FF0000"/>
          <w:szCs w:val="24"/>
        </w:rPr>
        <w:t>e</w:t>
      </w:r>
      <w:r w:rsidRPr="007140DB">
        <w:rPr>
          <w:rFonts w:cs="Arial"/>
          <w:color w:val="FF0000"/>
          <w:szCs w:val="24"/>
        </w:rPr>
        <w:t xml:space="preserve">scolar são seções do </w:t>
      </w:r>
      <w:r w:rsidR="0098039F" w:rsidRPr="007140DB">
        <w:rPr>
          <w:rFonts w:cs="Arial"/>
          <w:color w:val="FF0000"/>
          <w:szCs w:val="24"/>
        </w:rPr>
        <w:t>d</w:t>
      </w:r>
      <w:r w:rsidRPr="007140DB">
        <w:rPr>
          <w:rFonts w:cs="Arial"/>
          <w:color w:val="FF0000"/>
          <w:szCs w:val="24"/>
        </w:rPr>
        <w:t xml:space="preserve">esporto </w:t>
      </w:r>
      <w:r w:rsidR="0098039F" w:rsidRPr="007140DB">
        <w:rPr>
          <w:rFonts w:cs="Arial"/>
          <w:color w:val="FF0000"/>
          <w:szCs w:val="24"/>
        </w:rPr>
        <w:t>e</w:t>
      </w:r>
      <w:r w:rsidRPr="007140DB">
        <w:rPr>
          <w:rFonts w:cs="Arial"/>
          <w:color w:val="FF0000"/>
          <w:szCs w:val="24"/>
        </w:rPr>
        <w:t xml:space="preserve">ducacional. </w:t>
      </w:r>
      <w:r w:rsidR="0098039F" w:rsidRPr="007140DB">
        <w:rPr>
          <w:rFonts w:cs="Arial"/>
          <w:color w:val="FF0000"/>
          <w:szCs w:val="24"/>
        </w:rPr>
        <w:t xml:space="preserve">Embora ambos promovam </w:t>
      </w:r>
      <w:r w:rsidRPr="007140DB">
        <w:rPr>
          <w:rFonts w:cs="Arial"/>
          <w:color w:val="FF0000"/>
          <w:szCs w:val="24"/>
        </w:rPr>
        <w:t xml:space="preserve">o desenvolvimento para a cidadania, </w:t>
      </w:r>
      <w:r w:rsidR="0098039F" w:rsidRPr="007140DB">
        <w:rPr>
          <w:rFonts w:cs="Arial"/>
          <w:color w:val="FF0000"/>
          <w:szCs w:val="24"/>
        </w:rPr>
        <w:t>seus</w:t>
      </w:r>
      <w:r w:rsidRPr="007140DB">
        <w:rPr>
          <w:rFonts w:cs="Arial"/>
          <w:color w:val="FF0000"/>
          <w:szCs w:val="24"/>
        </w:rPr>
        <w:t xml:space="preserve"> alvos e objetivos </w:t>
      </w:r>
      <w:r w:rsidR="0098039F" w:rsidRPr="007140DB">
        <w:rPr>
          <w:rFonts w:cs="Arial"/>
          <w:color w:val="FF0000"/>
          <w:szCs w:val="24"/>
        </w:rPr>
        <w:t xml:space="preserve">são </w:t>
      </w:r>
      <w:r w:rsidRPr="007140DB">
        <w:rPr>
          <w:rFonts w:cs="Arial"/>
          <w:color w:val="FF0000"/>
          <w:szCs w:val="24"/>
        </w:rPr>
        <w:t xml:space="preserve">diferentes. O </w:t>
      </w:r>
      <w:r w:rsidR="0098039F" w:rsidRPr="007140DB">
        <w:rPr>
          <w:rFonts w:cs="Arial"/>
          <w:color w:val="FF0000"/>
          <w:szCs w:val="24"/>
        </w:rPr>
        <w:t>e</w:t>
      </w:r>
      <w:r w:rsidRPr="007140DB">
        <w:rPr>
          <w:rFonts w:cs="Arial"/>
          <w:color w:val="FF0000"/>
          <w:szCs w:val="24"/>
        </w:rPr>
        <w:t xml:space="preserve">sporte </w:t>
      </w:r>
      <w:r w:rsidR="0098039F" w:rsidRPr="007140DB">
        <w:rPr>
          <w:rFonts w:cs="Arial"/>
          <w:color w:val="FF0000"/>
          <w:szCs w:val="24"/>
        </w:rPr>
        <w:t>e</w:t>
      </w:r>
      <w:r w:rsidRPr="007140DB">
        <w:rPr>
          <w:rFonts w:cs="Arial"/>
          <w:color w:val="FF0000"/>
          <w:szCs w:val="24"/>
        </w:rPr>
        <w:t>scolar é voltado para a competição, porém alicerçado em conceitos</w:t>
      </w:r>
      <w:proofErr w:type="gramStart"/>
      <w:r w:rsidR="0098039F" w:rsidRPr="007140DB">
        <w:rPr>
          <w:rFonts w:cs="Arial"/>
          <w:color w:val="FF0000"/>
          <w:szCs w:val="24"/>
        </w:rPr>
        <w:t xml:space="preserve"> </w:t>
      </w:r>
      <w:r w:rsidRPr="007140DB">
        <w:rPr>
          <w:rFonts w:cs="Arial"/>
          <w:color w:val="FF0000"/>
          <w:szCs w:val="24"/>
        </w:rPr>
        <w:t xml:space="preserve"> </w:t>
      </w:r>
      <w:proofErr w:type="gramEnd"/>
      <w:r w:rsidRPr="007140DB">
        <w:rPr>
          <w:rFonts w:cs="Arial"/>
          <w:color w:val="FF0000"/>
          <w:szCs w:val="24"/>
        </w:rPr>
        <w:t>que diferem d</w:t>
      </w:r>
      <w:r w:rsidR="0098039F" w:rsidRPr="007140DB">
        <w:rPr>
          <w:rFonts w:cs="Arial"/>
          <w:color w:val="FF0000"/>
          <w:szCs w:val="24"/>
        </w:rPr>
        <w:t>aqueles que regem o</w:t>
      </w:r>
      <w:r w:rsidRPr="007140DB">
        <w:rPr>
          <w:rFonts w:cs="Arial"/>
          <w:color w:val="FF0000"/>
          <w:szCs w:val="24"/>
        </w:rPr>
        <w:t xml:space="preserve"> </w:t>
      </w:r>
      <w:r w:rsidR="0098039F" w:rsidRPr="007140DB">
        <w:rPr>
          <w:rFonts w:cs="Arial"/>
          <w:color w:val="FF0000"/>
          <w:szCs w:val="24"/>
        </w:rPr>
        <w:t>d</w:t>
      </w:r>
      <w:r w:rsidRPr="007140DB">
        <w:rPr>
          <w:rFonts w:cs="Arial"/>
          <w:color w:val="FF0000"/>
          <w:szCs w:val="24"/>
        </w:rPr>
        <w:t xml:space="preserve">esporto de </w:t>
      </w:r>
      <w:r w:rsidR="0098039F" w:rsidRPr="007140DB">
        <w:rPr>
          <w:rFonts w:cs="Arial"/>
          <w:color w:val="FF0000"/>
          <w:szCs w:val="24"/>
        </w:rPr>
        <w:t>r</w:t>
      </w:r>
      <w:r w:rsidRPr="007140DB">
        <w:rPr>
          <w:rFonts w:cs="Arial"/>
          <w:color w:val="FF0000"/>
          <w:szCs w:val="24"/>
        </w:rPr>
        <w:t xml:space="preserve">endimento, objetivando incentivar </w:t>
      </w:r>
      <w:r w:rsidR="00E21B98" w:rsidRPr="007140DB">
        <w:rPr>
          <w:rFonts w:cs="Arial"/>
          <w:color w:val="FF0000"/>
          <w:szCs w:val="24"/>
        </w:rPr>
        <w:t xml:space="preserve">o </w:t>
      </w:r>
      <w:r w:rsidRPr="007140DB">
        <w:rPr>
          <w:rFonts w:cs="Arial"/>
          <w:color w:val="FF0000"/>
          <w:szCs w:val="24"/>
        </w:rPr>
        <w:t>potencia</w:t>
      </w:r>
      <w:r w:rsidR="00E21B98" w:rsidRPr="007140DB">
        <w:rPr>
          <w:rFonts w:cs="Arial"/>
          <w:color w:val="FF0000"/>
          <w:szCs w:val="24"/>
        </w:rPr>
        <w:t>l</w:t>
      </w:r>
      <w:r w:rsidRPr="007140DB">
        <w:rPr>
          <w:rFonts w:cs="Arial"/>
          <w:color w:val="FF0000"/>
          <w:szCs w:val="24"/>
        </w:rPr>
        <w:t xml:space="preserve"> esportiv</w:t>
      </w:r>
      <w:r w:rsidR="00E21B98" w:rsidRPr="007140DB">
        <w:rPr>
          <w:rFonts w:cs="Arial"/>
          <w:color w:val="FF0000"/>
          <w:szCs w:val="24"/>
        </w:rPr>
        <w:t>o</w:t>
      </w:r>
      <w:r w:rsidRPr="007140DB">
        <w:rPr>
          <w:rFonts w:cs="Arial"/>
          <w:color w:val="FF0000"/>
          <w:szCs w:val="24"/>
        </w:rPr>
        <w:t xml:space="preserve"> de seus praticantes, sem prejuízo da formação dos mesmos para a cidadania. </w:t>
      </w:r>
      <w:r w:rsidR="0019514B" w:rsidRPr="007140DB">
        <w:rPr>
          <w:rFonts w:cs="Arial"/>
          <w:color w:val="FF0000"/>
          <w:szCs w:val="24"/>
        </w:rPr>
        <w:t>Já no</w:t>
      </w:r>
      <w:r w:rsidRPr="007140DB">
        <w:rPr>
          <w:rFonts w:cs="Arial"/>
          <w:color w:val="FF0000"/>
          <w:szCs w:val="24"/>
        </w:rPr>
        <w:t xml:space="preserve"> </w:t>
      </w:r>
      <w:r w:rsidR="0019514B" w:rsidRPr="007140DB">
        <w:rPr>
          <w:rFonts w:cs="Arial"/>
          <w:color w:val="FF0000"/>
          <w:szCs w:val="24"/>
        </w:rPr>
        <w:t>e</w:t>
      </w:r>
      <w:r w:rsidRPr="007140DB">
        <w:rPr>
          <w:rFonts w:cs="Arial"/>
          <w:color w:val="FF0000"/>
          <w:szCs w:val="24"/>
        </w:rPr>
        <w:t xml:space="preserve">sporte </w:t>
      </w:r>
      <w:r w:rsidR="0019514B" w:rsidRPr="007140DB">
        <w:rPr>
          <w:rFonts w:cs="Arial"/>
          <w:color w:val="FF0000"/>
          <w:szCs w:val="24"/>
        </w:rPr>
        <w:t>e</w:t>
      </w:r>
      <w:r w:rsidRPr="007140DB">
        <w:rPr>
          <w:rFonts w:cs="Arial"/>
          <w:color w:val="FF0000"/>
          <w:szCs w:val="24"/>
        </w:rPr>
        <w:t xml:space="preserve">ducacional, destacamos uma exposição esportiva referenciada em fundamentos socioeducativos que, na escola, deve ser exercitada por todos os alunos, para que os mesmos tenham as vivências educativas oferecidas e possibilitadas pela prática do </w:t>
      </w:r>
      <w:r w:rsidR="0019514B" w:rsidRPr="007140DB">
        <w:rPr>
          <w:rFonts w:cs="Arial"/>
          <w:color w:val="FF0000"/>
          <w:szCs w:val="24"/>
        </w:rPr>
        <w:t>e</w:t>
      </w:r>
      <w:r w:rsidRPr="007140DB">
        <w:rPr>
          <w:rFonts w:cs="Arial"/>
          <w:color w:val="FF0000"/>
          <w:szCs w:val="24"/>
        </w:rPr>
        <w:t>sporte.</w:t>
      </w:r>
    </w:p>
    <w:p w:rsidR="005F75C2" w:rsidRPr="007140DB" w:rsidRDefault="00E21B98">
      <w:pPr>
        <w:spacing w:after="0" w:line="360" w:lineRule="auto"/>
        <w:ind w:firstLine="851"/>
        <w:jc w:val="both"/>
        <w:rPr>
          <w:rFonts w:cs="Arial"/>
          <w:color w:val="FF0000"/>
        </w:rPr>
      </w:pPr>
      <w:r w:rsidRPr="007140DB">
        <w:rPr>
          <w:color w:val="FF0000"/>
        </w:rPr>
        <w:lastRenderedPageBreak/>
        <w:t>A</w:t>
      </w:r>
      <w:r w:rsidR="00F919A9" w:rsidRPr="007140DB">
        <w:rPr>
          <w:color w:val="FF0000"/>
        </w:rPr>
        <w:t xml:space="preserve"> educação esportiva escolar</w:t>
      </w:r>
      <w:r w:rsidRPr="007140DB">
        <w:rPr>
          <w:color w:val="FF0000"/>
        </w:rPr>
        <w:t xml:space="preserve"> é também</w:t>
      </w:r>
      <w:r w:rsidR="00F919A9" w:rsidRPr="007140DB">
        <w:rPr>
          <w:color w:val="FF0000"/>
        </w:rPr>
        <w:t xml:space="preserve"> </w:t>
      </w:r>
      <w:r w:rsidRPr="007140DB">
        <w:rPr>
          <w:color w:val="FF0000"/>
        </w:rPr>
        <w:t>um</w:t>
      </w:r>
      <w:r w:rsidR="00F919A9" w:rsidRPr="007140DB">
        <w:rPr>
          <w:color w:val="FF0000"/>
        </w:rPr>
        <w:t xml:space="preserve"> suporte</w:t>
      </w:r>
      <w:r w:rsidRPr="007140DB">
        <w:rPr>
          <w:color w:val="FF0000"/>
        </w:rPr>
        <w:t xml:space="preserve"> importante no que diz respeito à </w:t>
      </w:r>
      <w:r w:rsidR="00F919A9" w:rsidRPr="007140DB">
        <w:rPr>
          <w:color w:val="FF0000"/>
        </w:rPr>
        <w:t xml:space="preserve">transmissão </w:t>
      </w:r>
      <w:r w:rsidRPr="007140DB">
        <w:rPr>
          <w:color w:val="FF0000"/>
        </w:rPr>
        <w:t>de valores.</w:t>
      </w:r>
      <w:r w:rsidRPr="007140DB">
        <w:rPr>
          <w:rFonts w:cs="Arial"/>
          <w:color w:val="FF0000"/>
        </w:rPr>
        <w:t xml:space="preserve"> </w:t>
      </w:r>
      <w:proofErr w:type="spellStart"/>
      <w:r w:rsidR="00F919A9" w:rsidRPr="007140DB">
        <w:rPr>
          <w:rFonts w:cs="Arial"/>
          <w:color w:val="FF0000"/>
        </w:rPr>
        <w:t>Tubino</w:t>
      </w:r>
      <w:proofErr w:type="spellEnd"/>
      <w:r w:rsidR="00F919A9" w:rsidRPr="007140DB">
        <w:rPr>
          <w:rFonts w:cs="Arial"/>
          <w:color w:val="FF0000"/>
        </w:rPr>
        <w:t xml:space="preserve"> (2010) reforça essa ideia</w:t>
      </w:r>
      <w:r w:rsidR="00320F8E" w:rsidRPr="007140DB">
        <w:rPr>
          <w:rFonts w:cs="Arial"/>
          <w:color w:val="FF0000"/>
        </w:rPr>
        <w:t>,</w:t>
      </w:r>
      <w:r w:rsidR="00F919A9" w:rsidRPr="007140DB">
        <w:rPr>
          <w:rFonts w:cs="Arial"/>
          <w:color w:val="FF0000"/>
        </w:rPr>
        <w:t xml:space="preserve"> afirmando que os docentes devem estar preparados e munidos com os conhecimentos inerentes ao processo de desenvolvimento social e psicomotor da criança, aproveitando as chances pedagogicamente oportunizadas </w:t>
      </w:r>
      <w:r w:rsidR="00E569A4" w:rsidRPr="007140DB">
        <w:rPr>
          <w:rFonts w:cs="Arial"/>
          <w:color w:val="FF0000"/>
        </w:rPr>
        <w:t xml:space="preserve">para </w:t>
      </w:r>
      <w:r w:rsidR="00F919A9" w:rsidRPr="007140DB">
        <w:rPr>
          <w:rFonts w:cs="Arial"/>
          <w:color w:val="FF0000"/>
        </w:rPr>
        <w:t>o resgate da humanização</w:t>
      </w:r>
      <w:r w:rsidR="00E569A4" w:rsidRPr="007140DB">
        <w:rPr>
          <w:rFonts w:cs="Arial"/>
          <w:color w:val="FF0000"/>
        </w:rPr>
        <w:t>,</w:t>
      </w:r>
      <w:r w:rsidR="00F919A9" w:rsidRPr="007140DB">
        <w:rPr>
          <w:rFonts w:cs="Arial"/>
          <w:color w:val="FF0000"/>
        </w:rPr>
        <w:t xml:space="preserve"> </w:t>
      </w:r>
      <w:r w:rsidR="00E569A4" w:rsidRPr="007140DB">
        <w:rPr>
          <w:rFonts w:cs="Arial"/>
          <w:color w:val="FF0000"/>
        </w:rPr>
        <w:t>que</w:t>
      </w:r>
      <w:r w:rsidR="00F919A9" w:rsidRPr="007140DB">
        <w:rPr>
          <w:rFonts w:cs="Arial"/>
          <w:color w:val="FF0000"/>
        </w:rPr>
        <w:t xml:space="preserve"> pressupõ</w:t>
      </w:r>
      <w:r w:rsidR="00E569A4" w:rsidRPr="007140DB">
        <w:rPr>
          <w:rFonts w:cs="Arial"/>
          <w:color w:val="FF0000"/>
        </w:rPr>
        <w:t>e</w:t>
      </w:r>
      <w:r w:rsidR="00F919A9" w:rsidRPr="007140DB">
        <w:rPr>
          <w:rFonts w:cs="Arial"/>
          <w:color w:val="FF0000"/>
        </w:rPr>
        <w:t xml:space="preserve"> </w:t>
      </w:r>
      <w:r w:rsidR="00E569A4" w:rsidRPr="007140DB">
        <w:rPr>
          <w:rFonts w:cs="Arial"/>
          <w:color w:val="FF0000"/>
        </w:rPr>
        <w:t>a</w:t>
      </w:r>
      <w:proofErr w:type="gramStart"/>
      <w:r w:rsidR="00E569A4" w:rsidRPr="007140DB">
        <w:rPr>
          <w:rFonts w:cs="Arial"/>
          <w:color w:val="FF0000"/>
        </w:rPr>
        <w:t xml:space="preserve"> </w:t>
      </w:r>
      <w:r w:rsidR="00F919A9" w:rsidRPr="007140DB">
        <w:rPr>
          <w:rFonts w:cs="Arial"/>
          <w:color w:val="FF0000"/>
        </w:rPr>
        <w:t xml:space="preserve"> </w:t>
      </w:r>
      <w:proofErr w:type="gramEnd"/>
      <w:r w:rsidR="00F919A9" w:rsidRPr="007140DB">
        <w:rPr>
          <w:rFonts w:cs="Arial"/>
          <w:color w:val="FF0000"/>
        </w:rPr>
        <w:t>valorização do respeito, da integridade</w:t>
      </w:r>
      <w:r w:rsidR="00E569A4" w:rsidRPr="007140DB">
        <w:rPr>
          <w:rFonts w:cs="Arial"/>
          <w:color w:val="FF0000"/>
        </w:rPr>
        <w:t>,</w:t>
      </w:r>
      <w:r w:rsidR="00F919A9" w:rsidRPr="007140DB">
        <w:rPr>
          <w:rFonts w:cs="Arial"/>
          <w:color w:val="FF0000"/>
        </w:rPr>
        <w:t xml:space="preserve"> da solidariedade e da dignidade humana. Nesse </w:t>
      </w:r>
      <w:r w:rsidR="00E569A4" w:rsidRPr="007140DB">
        <w:rPr>
          <w:rFonts w:cs="Arial"/>
          <w:color w:val="FF0000"/>
        </w:rPr>
        <w:t>sentido</w:t>
      </w:r>
      <w:r w:rsidR="00F919A9" w:rsidRPr="007140DB">
        <w:rPr>
          <w:rFonts w:cs="Arial"/>
          <w:color w:val="FF0000"/>
        </w:rPr>
        <w:t xml:space="preserve">, </w:t>
      </w:r>
      <w:r w:rsidR="00E569A4" w:rsidRPr="007140DB">
        <w:rPr>
          <w:rFonts w:cs="Arial"/>
          <w:color w:val="FF0000"/>
        </w:rPr>
        <w:t xml:space="preserve">o autor </w:t>
      </w:r>
      <w:r w:rsidR="00F919A9" w:rsidRPr="007140DB">
        <w:rPr>
          <w:rFonts w:cs="Arial"/>
          <w:color w:val="FF0000"/>
        </w:rPr>
        <w:t xml:space="preserve">destaca </w:t>
      </w:r>
      <w:r w:rsidR="00E569A4" w:rsidRPr="007140DB">
        <w:rPr>
          <w:rFonts w:cs="Arial"/>
          <w:color w:val="FF0000"/>
        </w:rPr>
        <w:t>que a</w:t>
      </w:r>
      <w:r w:rsidR="00F919A9" w:rsidRPr="007140DB">
        <w:rPr>
          <w:rFonts w:cs="Arial"/>
          <w:color w:val="FF0000"/>
        </w:rPr>
        <w:t xml:space="preserve"> educação esportiva</w:t>
      </w:r>
      <w:r w:rsidR="00E569A4" w:rsidRPr="007140DB">
        <w:rPr>
          <w:rFonts w:cs="Arial"/>
          <w:color w:val="FF0000"/>
        </w:rPr>
        <w:t xml:space="preserve"> aporta</w:t>
      </w:r>
      <w:r w:rsidR="00F919A9" w:rsidRPr="007140DB">
        <w:rPr>
          <w:rFonts w:cs="Arial"/>
          <w:color w:val="FF0000"/>
        </w:rPr>
        <w:t xml:space="preserve"> valores sociais</w:t>
      </w:r>
      <w:r w:rsidR="00E569A4" w:rsidRPr="007140DB">
        <w:rPr>
          <w:rFonts w:cs="Arial"/>
          <w:color w:val="FF0000"/>
        </w:rPr>
        <w:t xml:space="preserve"> e</w:t>
      </w:r>
      <w:r w:rsidR="00F919A9" w:rsidRPr="007140DB">
        <w:rPr>
          <w:rFonts w:cs="Arial"/>
          <w:color w:val="FF0000"/>
        </w:rPr>
        <w:t xml:space="preserve"> morais </w:t>
      </w:r>
      <w:r w:rsidR="00E569A4" w:rsidRPr="007140DB">
        <w:rPr>
          <w:rFonts w:cs="Arial"/>
          <w:color w:val="FF0000"/>
        </w:rPr>
        <w:t>no seu processo de formação e capacitação</w:t>
      </w:r>
      <w:r w:rsidR="00F919A9" w:rsidRPr="007140DB">
        <w:rPr>
          <w:rFonts w:cs="Arial"/>
          <w:color w:val="FF0000"/>
        </w:rPr>
        <w:t>.</w:t>
      </w:r>
    </w:p>
    <w:p w:rsidR="004033B4" w:rsidRPr="00E41E0E" w:rsidRDefault="00F919A9" w:rsidP="00D10AC4">
      <w:pPr>
        <w:spacing w:after="0" w:line="360" w:lineRule="auto"/>
        <w:ind w:firstLine="708"/>
        <w:jc w:val="both"/>
        <w:rPr>
          <w:rFonts w:cs="Arial"/>
          <w:color w:val="000000" w:themeColor="text1"/>
          <w:szCs w:val="24"/>
        </w:rPr>
      </w:pPr>
      <w:r w:rsidRPr="00E41E0E">
        <w:rPr>
          <w:rFonts w:cs="Arial"/>
          <w:color w:val="000000" w:themeColor="text1"/>
          <w:szCs w:val="24"/>
        </w:rPr>
        <w:t xml:space="preserve">Para tanto, as aulas devem contemplar os princípios acima citados, haja vista que são de suma importância para garantir o sucesso dos encontros, sendo que o sucesso para o professor é o pleno desenvolvimento obtido pelos estudantes através das aulas ministradas. E pode-se ir além: é ensinar mais que o esporte, pois este pode estar entrelaçado com temas transversais que venham a acrescentar muito na formação das crianças, educando-as para a cidadania a partir do esporte. </w:t>
      </w:r>
    </w:p>
    <w:p w:rsidR="00E057A7" w:rsidRPr="00E41E0E" w:rsidRDefault="00E057A7" w:rsidP="00DD3080">
      <w:pPr>
        <w:spacing w:after="0" w:line="360" w:lineRule="auto"/>
        <w:jc w:val="both"/>
        <w:rPr>
          <w:rFonts w:cs="Arial"/>
          <w:color w:val="000000" w:themeColor="text1"/>
          <w:szCs w:val="24"/>
        </w:rPr>
      </w:pPr>
    </w:p>
    <w:p w:rsidR="00E057A7" w:rsidRPr="00E41E0E" w:rsidRDefault="00E057A7" w:rsidP="00DD3080">
      <w:pPr>
        <w:spacing w:after="0" w:line="360" w:lineRule="auto"/>
        <w:jc w:val="both"/>
        <w:rPr>
          <w:rFonts w:cs="Arial"/>
          <w:color w:val="000000" w:themeColor="text1"/>
          <w:szCs w:val="24"/>
        </w:rPr>
      </w:pPr>
    </w:p>
    <w:p w:rsidR="004033B4" w:rsidRPr="00E41E0E" w:rsidRDefault="004033B4" w:rsidP="00DD3080">
      <w:pPr>
        <w:spacing w:after="0" w:line="360" w:lineRule="auto"/>
        <w:jc w:val="both"/>
        <w:rPr>
          <w:rFonts w:cs="Arial"/>
          <w:color w:val="000000" w:themeColor="text1"/>
          <w:szCs w:val="24"/>
        </w:rPr>
      </w:pPr>
      <w:proofErr w:type="gramStart"/>
      <w:r w:rsidRPr="00E41E0E">
        <w:rPr>
          <w:rFonts w:cs="Arial"/>
          <w:color w:val="000000" w:themeColor="text1"/>
          <w:szCs w:val="24"/>
        </w:rPr>
        <w:t xml:space="preserve">2.2 </w:t>
      </w:r>
      <w:r w:rsidR="00164513">
        <w:rPr>
          <w:rFonts w:cs="Arial"/>
          <w:color w:val="000000" w:themeColor="text1"/>
          <w:szCs w:val="24"/>
        </w:rPr>
        <w:t>FUTEBOL</w:t>
      </w:r>
      <w:proofErr w:type="gramEnd"/>
      <w:r w:rsidR="00164513">
        <w:rPr>
          <w:rFonts w:cs="Arial"/>
          <w:color w:val="000000" w:themeColor="text1"/>
          <w:szCs w:val="24"/>
        </w:rPr>
        <w:t xml:space="preserve"> EDUCACIONAL</w:t>
      </w:r>
    </w:p>
    <w:p w:rsidR="004033B4" w:rsidRPr="00E41E0E" w:rsidRDefault="004033B4" w:rsidP="00DD3080">
      <w:pPr>
        <w:spacing w:after="0" w:line="360" w:lineRule="auto"/>
        <w:jc w:val="both"/>
        <w:rPr>
          <w:rFonts w:cs="Arial"/>
          <w:color w:val="000000" w:themeColor="text1"/>
          <w:szCs w:val="24"/>
        </w:rPr>
      </w:pPr>
    </w:p>
    <w:p w:rsidR="004033B4" w:rsidRPr="007140DB" w:rsidRDefault="004033B4" w:rsidP="00DD3080">
      <w:pPr>
        <w:spacing w:after="0" w:line="360" w:lineRule="auto"/>
        <w:ind w:firstLine="708"/>
        <w:jc w:val="both"/>
        <w:rPr>
          <w:rStyle w:val="normaltextrun"/>
          <w:rFonts w:cs="Arial"/>
          <w:color w:val="FF0000"/>
          <w:szCs w:val="24"/>
        </w:rPr>
      </w:pPr>
      <w:r w:rsidRPr="007140DB">
        <w:rPr>
          <w:rStyle w:val="normaltextrun"/>
          <w:rFonts w:cs="Arial"/>
          <w:color w:val="FF0000"/>
          <w:szCs w:val="24"/>
        </w:rPr>
        <w:t xml:space="preserve">A Constituição Federal de 1988, Art. 217, deixa claro que é obrigação do Estado proporcionar práticas desportivas formais e </w:t>
      </w:r>
      <w:proofErr w:type="spellStart"/>
      <w:proofErr w:type="gramStart"/>
      <w:r w:rsidRPr="007140DB">
        <w:rPr>
          <w:rStyle w:val="normaltextrun"/>
          <w:rFonts w:cs="Arial"/>
          <w:color w:val="FF0000"/>
          <w:szCs w:val="24"/>
        </w:rPr>
        <w:t>não-formais</w:t>
      </w:r>
      <w:proofErr w:type="spellEnd"/>
      <w:proofErr w:type="gramEnd"/>
      <w:r w:rsidRPr="007140DB">
        <w:rPr>
          <w:rStyle w:val="normaltextrun"/>
          <w:rFonts w:cs="Arial"/>
          <w:color w:val="FF0000"/>
          <w:szCs w:val="24"/>
        </w:rPr>
        <w:t xml:space="preserve"> para cada cidadão. Com isso, as atividades esportivas oferecidas perpassam por todas as dime</w:t>
      </w:r>
      <w:r w:rsidR="00792B3B" w:rsidRPr="007140DB">
        <w:rPr>
          <w:rStyle w:val="normaltextrun"/>
          <w:rFonts w:cs="Arial"/>
          <w:color w:val="FF0000"/>
          <w:szCs w:val="24"/>
        </w:rPr>
        <w:t xml:space="preserve">nsões sociais do esporte. O </w:t>
      </w:r>
      <w:r w:rsidRPr="007140DB">
        <w:rPr>
          <w:rStyle w:val="normaltextrun"/>
          <w:rFonts w:cs="Arial"/>
          <w:color w:val="FF0000"/>
          <w:szCs w:val="24"/>
        </w:rPr>
        <w:t xml:space="preserve">mesmo documento vai além quando afirma, em seu artigo 217, que </w:t>
      </w:r>
      <w:r w:rsidR="00792B3B" w:rsidRPr="007140DB">
        <w:rPr>
          <w:rStyle w:val="normaltextrun"/>
          <w:rFonts w:cs="Arial"/>
          <w:color w:val="FF0000"/>
          <w:szCs w:val="24"/>
        </w:rPr>
        <w:t>no caso da</w:t>
      </w:r>
      <w:r w:rsidRPr="007140DB">
        <w:rPr>
          <w:rStyle w:val="normaltextrun"/>
          <w:rFonts w:cs="Arial"/>
          <w:color w:val="FF0000"/>
          <w:szCs w:val="24"/>
        </w:rPr>
        <w:t xml:space="preserve"> destinação de recursos públicos para a execução prioritária do desporto educacional a verba</w:t>
      </w:r>
      <w:r w:rsidR="00792B3B" w:rsidRPr="007140DB">
        <w:rPr>
          <w:rStyle w:val="normaltextrun"/>
          <w:rFonts w:cs="Arial"/>
          <w:color w:val="FF0000"/>
          <w:szCs w:val="24"/>
        </w:rPr>
        <w:t xml:space="preserve"> destinada deve ser para </w:t>
      </w:r>
      <w:r w:rsidRPr="007140DB">
        <w:rPr>
          <w:rStyle w:val="normaltextrun"/>
          <w:rFonts w:cs="Arial"/>
          <w:color w:val="FF0000"/>
          <w:szCs w:val="24"/>
        </w:rPr>
        <w:t>a dimensão de rendimento (BRASIL, 1999).</w:t>
      </w:r>
      <w:r w:rsidR="00792B3B" w:rsidRPr="007140DB">
        <w:rPr>
          <w:rStyle w:val="normaltextrun"/>
          <w:rFonts w:cs="Arial"/>
          <w:color w:val="FF0000"/>
          <w:szCs w:val="24"/>
        </w:rPr>
        <w:t xml:space="preserve"> </w:t>
      </w:r>
    </w:p>
    <w:p w:rsidR="004033B4" w:rsidRPr="007140DB" w:rsidRDefault="004033B4" w:rsidP="00DD3080">
      <w:pPr>
        <w:spacing w:after="0" w:line="360" w:lineRule="auto"/>
        <w:ind w:firstLine="708"/>
        <w:jc w:val="both"/>
        <w:rPr>
          <w:rFonts w:cs="Arial"/>
          <w:color w:val="FF0000"/>
          <w:szCs w:val="24"/>
          <w:lang w:eastAsia="pt-BR"/>
        </w:rPr>
      </w:pPr>
      <w:r w:rsidRPr="007140DB">
        <w:rPr>
          <w:rStyle w:val="normaltextrun"/>
          <w:rFonts w:cs="Arial"/>
          <w:color w:val="FF0000"/>
          <w:szCs w:val="24"/>
        </w:rPr>
        <w:t xml:space="preserve">Segundo </w:t>
      </w:r>
      <w:r w:rsidRPr="007140DB">
        <w:rPr>
          <w:rFonts w:cs="Arial"/>
          <w:color w:val="FF0000"/>
          <w:szCs w:val="24"/>
          <w:lang w:eastAsia="pt-BR"/>
        </w:rPr>
        <w:t xml:space="preserve">Ruiz (1998) o futebol, que hoje é um esporte tradicional e bem visto pela sociedade, já passou por muitas manifestações através dos períodos da história até chegar a sua forma atual. </w:t>
      </w:r>
      <w:proofErr w:type="gramStart"/>
      <w:r w:rsidRPr="007140DB">
        <w:rPr>
          <w:rFonts w:cs="Arial"/>
          <w:color w:val="FF0000"/>
          <w:szCs w:val="24"/>
        </w:rPr>
        <w:t>Dentre elas tem o ‘</w:t>
      </w:r>
      <w:proofErr w:type="spellStart"/>
      <w:r w:rsidRPr="007140DB">
        <w:rPr>
          <w:rFonts w:cs="Arial"/>
          <w:color w:val="FF0000"/>
          <w:szCs w:val="24"/>
        </w:rPr>
        <w:t>Tsu-tsu</w:t>
      </w:r>
      <w:proofErr w:type="spellEnd"/>
      <w:r w:rsidRPr="007140DB">
        <w:rPr>
          <w:rFonts w:cs="Arial"/>
          <w:color w:val="FF0000"/>
          <w:szCs w:val="24"/>
        </w:rPr>
        <w:t>”</w:t>
      </w:r>
      <w:proofErr w:type="gramEnd"/>
      <w:r w:rsidRPr="007140DB">
        <w:rPr>
          <w:rFonts w:cs="Arial"/>
          <w:color w:val="FF0000"/>
          <w:szCs w:val="24"/>
        </w:rPr>
        <w:t xml:space="preserve"> que era praticado na China, o “</w:t>
      </w:r>
      <w:proofErr w:type="spellStart"/>
      <w:r w:rsidRPr="007140DB">
        <w:rPr>
          <w:rFonts w:cs="Arial"/>
          <w:color w:val="FF0000"/>
          <w:szCs w:val="24"/>
        </w:rPr>
        <w:t>Kemari</w:t>
      </w:r>
      <w:proofErr w:type="spellEnd"/>
      <w:r w:rsidRPr="007140DB">
        <w:rPr>
          <w:rFonts w:cs="Arial"/>
          <w:color w:val="FF0000"/>
          <w:szCs w:val="24"/>
        </w:rPr>
        <w:t>” posteriormente no Japão, o “</w:t>
      </w:r>
      <w:proofErr w:type="spellStart"/>
      <w:r w:rsidRPr="007140DB">
        <w:rPr>
          <w:rFonts w:cs="Arial"/>
          <w:color w:val="FF0000"/>
          <w:szCs w:val="24"/>
        </w:rPr>
        <w:t>Soule</w:t>
      </w:r>
      <w:proofErr w:type="spellEnd"/>
      <w:r w:rsidRPr="007140DB">
        <w:rPr>
          <w:rFonts w:cs="Arial"/>
          <w:color w:val="FF0000"/>
          <w:szCs w:val="24"/>
        </w:rPr>
        <w:t>” ou “</w:t>
      </w:r>
      <w:proofErr w:type="spellStart"/>
      <w:r w:rsidRPr="007140DB">
        <w:rPr>
          <w:rFonts w:cs="Arial"/>
          <w:color w:val="FF0000"/>
          <w:szCs w:val="24"/>
        </w:rPr>
        <w:t>Shoule</w:t>
      </w:r>
      <w:proofErr w:type="spellEnd"/>
      <w:r w:rsidRPr="007140DB">
        <w:rPr>
          <w:rFonts w:cs="Arial"/>
          <w:color w:val="FF0000"/>
          <w:szCs w:val="24"/>
        </w:rPr>
        <w:t>” praticado na Gália, o “</w:t>
      </w:r>
      <w:proofErr w:type="spellStart"/>
      <w:r w:rsidRPr="007140DB">
        <w:rPr>
          <w:rFonts w:cs="Arial"/>
          <w:color w:val="FF0000"/>
          <w:szCs w:val="24"/>
        </w:rPr>
        <w:t>Calcio</w:t>
      </w:r>
      <w:proofErr w:type="spellEnd"/>
      <w:r w:rsidRPr="007140DB">
        <w:rPr>
          <w:rFonts w:cs="Arial"/>
          <w:color w:val="FF0000"/>
          <w:szCs w:val="24"/>
        </w:rPr>
        <w:t>” praticado na Itália, o “</w:t>
      </w:r>
      <w:proofErr w:type="spellStart"/>
      <w:r w:rsidRPr="007140DB">
        <w:rPr>
          <w:rFonts w:cs="Arial"/>
          <w:color w:val="FF0000"/>
          <w:szCs w:val="24"/>
          <w:lang w:eastAsia="pt-BR"/>
        </w:rPr>
        <w:t>Tlachtli</w:t>
      </w:r>
      <w:proofErr w:type="spellEnd"/>
      <w:r w:rsidRPr="007140DB">
        <w:rPr>
          <w:rFonts w:cs="Arial"/>
          <w:color w:val="FF0000"/>
          <w:szCs w:val="24"/>
          <w:lang w:eastAsia="pt-BR"/>
        </w:rPr>
        <w:t>”</w:t>
      </w:r>
      <w:r w:rsidRPr="007140DB">
        <w:rPr>
          <w:rFonts w:cs="Arial"/>
          <w:color w:val="FF0000"/>
          <w:szCs w:val="24"/>
        </w:rPr>
        <w:t xml:space="preserve"> praticado na </w:t>
      </w:r>
      <w:proofErr w:type="spellStart"/>
      <w:r w:rsidRPr="007140DB">
        <w:rPr>
          <w:rFonts w:cs="Arial"/>
          <w:color w:val="FF0000"/>
          <w:szCs w:val="24"/>
        </w:rPr>
        <w:t>américa</w:t>
      </w:r>
      <w:proofErr w:type="spellEnd"/>
      <w:r w:rsidRPr="007140DB">
        <w:rPr>
          <w:rFonts w:cs="Arial"/>
          <w:color w:val="FF0000"/>
          <w:szCs w:val="24"/>
        </w:rPr>
        <w:t xml:space="preserve"> </w:t>
      </w:r>
      <w:r w:rsidR="00A728AE" w:rsidRPr="007140DB">
        <w:rPr>
          <w:rFonts w:cs="Arial"/>
          <w:color w:val="FF0000"/>
          <w:szCs w:val="24"/>
        </w:rPr>
        <w:t>pré-hispânica</w:t>
      </w:r>
      <w:r w:rsidR="00676FCF" w:rsidRPr="007140DB">
        <w:rPr>
          <w:rFonts w:cs="Arial"/>
          <w:color w:val="FF0000"/>
          <w:szCs w:val="24"/>
        </w:rPr>
        <w:t xml:space="preserve"> e o “</w:t>
      </w:r>
      <w:proofErr w:type="spellStart"/>
      <w:r w:rsidR="00676FCF" w:rsidRPr="007140DB">
        <w:rPr>
          <w:rFonts w:cs="Arial"/>
          <w:color w:val="FF0000"/>
          <w:szCs w:val="24"/>
        </w:rPr>
        <w:t>Foot</w:t>
      </w:r>
      <w:r w:rsidRPr="007140DB">
        <w:rPr>
          <w:rFonts w:cs="Arial"/>
          <w:color w:val="FF0000"/>
          <w:szCs w:val="24"/>
        </w:rPr>
        <w:t>ball</w:t>
      </w:r>
      <w:proofErr w:type="spellEnd"/>
      <w:r w:rsidRPr="007140DB">
        <w:rPr>
          <w:rFonts w:cs="Arial"/>
          <w:color w:val="FF0000"/>
          <w:szCs w:val="24"/>
        </w:rPr>
        <w:t>” praticado na Inglaterra.</w:t>
      </w:r>
    </w:p>
    <w:p w:rsidR="004033B4" w:rsidRPr="00E41E0E" w:rsidRDefault="004033B4" w:rsidP="00DD3080">
      <w:pPr>
        <w:spacing w:after="0" w:line="360" w:lineRule="auto"/>
        <w:ind w:firstLine="708"/>
        <w:jc w:val="both"/>
        <w:rPr>
          <w:rFonts w:cs="Arial"/>
          <w:color w:val="000000" w:themeColor="text1"/>
          <w:szCs w:val="24"/>
          <w:lang w:eastAsia="pt-BR"/>
        </w:rPr>
      </w:pPr>
      <w:r w:rsidRPr="00E41E0E">
        <w:rPr>
          <w:rFonts w:cs="Arial"/>
          <w:color w:val="000000" w:themeColor="text1"/>
          <w:szCs w:val="24"/>
          <w:lang w:eastAsia="pt-BR"/>
        </w:rPr>
        <w:t xml:space="preserve">Relata-se que a primeira representação do futebol foi chamada de </w:t>
      </w:r>
      <w:proofErr w:type="spellStart"/>
      <w:proofErr w:type="gramStart"/>
      <w:r w:rsidRPr="00E41E0E">
        <w:rPr>
          <w:rFonts w:cs="Arial"/>
          <w:color w:val="000000" w:themeColor="text1"/>
          <w:szCs w:val="24"/>
          <w:lang w:eastAsia="pt-BR"/>
        </w:rPr>
        <w:t>TsüTsü</w:t>
      </w:r>
      <w:proofErr w:type="spellEnd"/>
      <w:proofErr w:type="gramEnd"/>
      <w:r w:rsidRPr="00E41E0E">
        <w:rPr>
          <w:rFonts w:cs="Arial"/>
          <w:color w:val="000000" w:themeColor="text1"/>
          <w:szCs w:val="24"/>
          <w:lang w:eastAsia="pt-BR"/>
        </w:rPr>
        <w:t xml:space="preserve">, que era um ritual de guerra chinês que existiu por volta de 2.600 </w:t>
      </w:r>
      <w:proofErr w:type="spellStart"/>
      <w:r w:rsidRPr="00E41E0E">
        <w:rPr>
          <w:rFonts w:cs="Arial"/>
          <w:color w:val="000000" w:themeColor="text1"/>
          <w:szCs w:val="24"/>
          <w:lang w:eastAsia="pt-BR"/>
        </w:rPr>
        <w:t>a.C</w:t>
      </w:r>
      <w:proofErr w:type="spellEnd"/>
      <w:r w:rsidRPr="00E41E0E">
        <w:rPr>
          <w:rFonts w:cs="Arial"/>
          <w:color w:val="000000" w:themeColor="text1"/>
          <w:szCs w:val="24"/>
          <w:lang w:eastAsia="pt-BR"/>
        </w:rPr>
        <w:t xml:space="preserve"> e consistia em um cerimonial que ocorria após combates entre exércitos inimigos. A tribo vencedora </w:t>
      </w:r>
      <w:r w:rsidRPr="00E41E0E">
        <w:rPr>
          <w:rFonts w:cs="Arial"/>
          <w:color w:val="000000" w:themeColor="text1"/>
          <w:szCs w:val="24"/>
          <w:lang w:eastAsia="pt-BR"/>
        </w:rPr>
        <w:lastRenderedPageBreak/>
        <w:t>jogava um jogo parecido com o futebol, porém</w:t>
      </w:r>
      <w:r w:rsidR="00BC09FE">
        <w:rPr>
          <w:rFonts w:cs="Arial"/>
          <w:color w:val="000000" w:themeColor="text1"/>
          <w:szCs w:val="24"/>
          <w:lang w:eastAsia="pt-BR"/>
        </w:rPr>
        <w:t xml:space="preserve"> </w:t>
      </w:r>
      <w:r w:rsidRPr="00E41E0E">
        <w:rPr>
          <w:rFonts w:cs="Arial"/>
          <w:color w:val="000000" w:themeColor="text1"/>
          <w:szCs w:val="24"/>
          <w:lang w:eastAsia="pt-BR"/>
        </w:rPr>
        <w:t xml:space="preserve">utilizando, ao invés da bola, a cabeça do líder da tropa perdedora. Os mesmos acreditavam que chutando a cabeça do </w:t>
      </w:r>
      <w:r w:rsidR="00BC09FE">
        <w:rPr>
          <w:rFonts w:cs="Arial"/>
          <w:color w:val="000000" w:themeColor="text1"/>
          <w:szCs w:val="24"/>
          <w:lang w:eastAsia="pt-BR"/>
        </w:rPr>
        <w:t>vencido,</w:t>
      </w:r>
      <w:r w:rsidR="00BC09FE" w:rsidRPr="00E41E0E">
        <w:rPr>
          <w:rFonts w:cs="Arial"/>
          <w:color w:val="000000" w:themeColor="text1"/>
          <w:szCs w:val="24"/>
          <w:lang w:eastAsia="pt-BR"/>
        </w:rPr>
        <w:t xml:space="preserve"> </w:t>
      </w:r>
      <w:r w:rsidRPr="00E41E0E">
        <w:rPr>
          <w:rFonts w:cs="Arial"/>
          <w:color w:val="000000" w:themeColor="text1"/>
          <w:szCs w:val="24"/>
          <w:lang w:eastAsia="pt-BR"/>
        </w:rPr>
        <w:t xml:space="preserve">conseguiriam obter a </w:t>
      </w:r>
      <w:r w:rsidR="00BC09FE">
        <w:rPr>
          <w:rFonts w:cs="Arial"/>
          <w:color w:val="000000" w:themeColor="text1"/>
          <w:szCs w:val="24"/>
          <w:lang w:eastAsia="pt-BR"/>
        </w:rPr>
        <w:t xml:space="preserve">sua </w:t>
      </w:r>
      <w:r w:rsidRPr="00E41E0E">
        <w:rPr>
          <w:rFonts w:cs="Arial"/>
          <w:color w:val="000000" w:themeColor="text1"/>
          <w:szCs w:val="24"/>
          <w:lang w:eastAsia="pt-BR"/>
        </w:rPr>
        <w:t>inteligência e força</w:t>
      </w:r>
      <w:proofErr w:type="gramStart"/>
      <w:r w:rsidRPr="00E41E0E">
        <w:rPr>
          <w:rFonts w:cs="Arial"/>
          <w:color w:val="000000" w:themeColor="text1"/>
          <w:szCs w:val="24"/>
          <w:lang w:eastAsia="pt-BR"/>
        </w:rPr>
        <w:t xml:space="preserve">  </w:t>
      </w:r>
      <w:proofErr w:type="gramEnd"/>
      <w:r w:rsidRPr="00E41E0E">
        <w:rPr>
          <w:rFonts w:cs="Arial"/>
          <w:color w:val="000000" w:themeColor="text1"/>
          <w:szCs w:val="24"/>
          <w:lang w:eastAsia="pt-BR"/>
        </w:rPr>
        <w:t>através dos pés (LANNI, 2008).</w:t>
      </w:r>
    </w:p>
    <w:p w:rsidR="004033B4" w:rsidRPr="00E41E0E" w:rsidRDefault="004033B4" w:rsidP="00DD3080">
      <w:pPr>
        <w:spacing w:after="0" w:line="360" w:lineRule="auto"/>
        <w:ind w:firstLine="708"/>
        <w:jc w:val="both"/>
        <w:rPr>
          <w:rFonts w:cs="Arial"/>
          <w:color w:val="000000" w:themeColor="text1"/>
          <w:szCs w:val="24"/>
          <w:lang w:eastAsia="pt-BR"/>
        </w:rPr>
      </w:pPr>
      <w:r w:rsidRPr="00E41E0E">
        <w:rPr>
          <w:rFonts w:cs="Arial"/>
          <w:color w:val="000000" w:themeColor="text1"/>
          <w:szCs w:val="24"/>
          <w:lang w:eastAsia="pt-BR"/>
        </w:rPr>
        <w:t xml:space="preserve">No ano 644 </w:t>
      </w:r>
      <w:proofErr w:type="spellStart"/>
      <w:proofErr w:type="gramStart"/>
      <w:r w:rsidRPr="00E41E0E">
        <w:rPr>
          <w:rFonts w:cs="Arial"/>
          <w:color w:val="000000" w:themeColor="text1"/>
          <w:szCs w:val="24"/>
          <w:lang w:eastAsia="pt-BR"/>
        </w:rPr>
        <w:t>d.C</w:t>
      </w:r>
      <w:proofErr w:type="spellEnd"/>
      <w:proofErr w:type="gramEnd"/>
      <w:r w:rsidRPr="00E41E0E">
        <w:rPr>
          <w:rFonts w:cs="Arial"/>
          <w:color w:val="000000" w:themeColor="text1"/>
          <w:szCs w:val="24"/>
          <w:lang w:eastAsia="pt-BR"/>
        </w:rPr>
        <w:t xml:space="preserve">, tem-se a evidência do </w:t>
      </w:r>
      <w:proofErr w:type="spellStart"/>
      <w:r w:rsidRPr="00E41E0E">
        <w:rPr>
          <w:rFonts w:cs="Arial"/>
          <w:color w:val="000000" w:themeColor="text1"/>
          <w:szCs w:val="24"/>
          <w:lang w:eastAsia="pt-BR"/>
        </w:rPr>
        <w:t>Kemari</w:t>
      </w:r>
      <w:proofErr w:type="spellEnd"/>
      <w:r w:rsidRPr="00E41E0E">
        <w:rPr>
          <w:rFonts w:cs="Arial"/>
          <w:color w:val="000000" w:themeColor="text1"/>
          <w:szCs w:val="24"/>
          <w:lang w:eastAsia="pt-BR"/>
        </w:rPr>
        <w:t xml:space="preserve">, jogo com origem no período clássico da história do Japão e praticado até os dias atuais. O </w:t>
      </w:r>
      <w:proofErr w:type="spellStart"/>
      <w:r w:rsidRPr="00E41E0E">
        <w:rPr>
          <w:rFonts w:cs="Arial"/>
          <w:color w:val="000000" w:themeColor="text1"/>
          <w:szCs w:val="24"/>
          <w:lang w:eastAsia="pt-BR"/>
        </w:rPr>
        <w:t>kemari</w:t>
      </w:r>
      <w:proofErr w:type="spellEnd"/>
      <w:r w:rsidRPr="00E41E0E">
        <w:rPr>
          <w:rFonts w:cs="Arial"/>
          <w:color w:val="000000" w:themeColor="text1"/>
          <w:szCs w:val="24"/>
          <w:lang w:eastAsia="pt-BR"/>
        </w:rPr>
        <w:t xml:space="preserve"> era apreciado pela nobreza e foi </w:t>
      </w:r>
      <w:r w:rsidRPr="00E41E0E">
        <w:rPr>
          <w:rFonts w:cs="Arial"/>
          <w:color w:val="000000" w:themeColor="text1"/>
          <w:szCs w:val="24"/>
          <w:shd w:val="clear" w:color="auto" w:fill="FFFFFF"/>
        </w:rPr>
        <w:t xml:space="preserve">muito popular no período </w:t>
      </w:r>
      <w:proofErr w:type="spellStart"/>
      <w:r w:rsidRPr="00E41E0E">
        <w:rPr>
          <w:rFonts w:cs="Arial"/>
          <w:color w:val="000000" w:themeColor="text1"/>
          <w:szCs w:val="24"/>
          <w:shd w:val="clear" w:color="auto" w:fill="FFFFFF"/>
        </w:rPr>
        <w:t>Heian</w:t>
      </w:r>
      <w:proofErr w:type="spellEnd"/>
      <w:r w:rsidRPr="00E41E0E">
        <w:rPr>
          <w:rFonts w:cs="Arial"/>
          <w:color w:val="000000" w:themeColor="text1"/>
          <w:szCs w:val="24"/>
          <w:shd w:val="clear" w:color="auto" w:fill="FFFFFF"/>
        </w:rPr>
        <w:t xml:space="preserve"> (794 – 1185).</w:t>
      </w:r>
      <w:r w:rsidRPr="00E41E0E">
        <w:rPr>
          <w:rFonts w:cs="Arial"/>
          <w:color w:val="000000" w:themeColor="text1"/>
          <w:szCs w:val="24"/>
          <w:lang w:eastAsia="pt-BR"/>
        </w:rPr>
        <w:t xml:space="preserve"> Neste jogo, apenas</w:t>
      </w:r>
      <w:r w:rsidRPr="00E41E0E">
        <w:rPr>
          <w:rFonts w:cs="Arial"/>
          <w:color w:val="000000" w:themeColor="text1"/>
          <w:szCs w:val="24"/>
        </w:rPr>
        <w:t xml:space="preserve"> os homens poderiam jogar e não poderia haver contatos entre os jogadores. O espaço do jogo era delimitado por árvores, e tinha um formato quadrado, </w:t>
      </w:r>
      <w:r w:rsidR="00BC09FE">
        <w:rPr>
          <w:rFonts w:cs="Arial"/>
          <w:color w:val="000000" w:themeColor="text1"/>
          <w:szCs w:val="24"/>
        </w:rPr>
        <w:t>dentro do qual</w:t>
      </w:r>
      <w:r w:rsidRPr="00E41E0E">
        <w:rPr>
          <w:rFonts w:cs="Arial"/>
          <w:color w:val="000000" w:themeColor="text1"/>
          <w:szCs w:val="24"/>
        </w:rPr>
        <w:t xml:space="preserve"> os jogadores tinham que jogar a bola ao alto, sem poder tocar no solo. </w:t>
      </w:r>
      <w:r w:rsidRPr="00E41E0E">
        <w:rPr>
          <w:rFonts w:cs="Arial"/>
          <w:color w:val="000000" w:themeColor="text1"/>
          <w:szCs w:val="24"/>
          <w:lang w:eastAsia="pt-BR"/>
        </w:rPr>
        <w:t xml:space="preserve">O </w:t>
      </w:r>
      <w:proofErr w:type="spellStart"/>
      <w:r w:rsidRPr="00E41E0E">
        <w:rPr>
          <w:rFonts w:cs="Arial"/>
          <w:color w:val="000000" w:themeColor="text1"/>
          <w:szCs w:val="24"/>
          <w:lang w:eastAsia="pt-BR"/>
        </w:rPr>
        <w:t>Kemari</w:t>
      </w:r>
      <w:proofErr w:type="spellEnd"/>
      <w:r w:rsidRPr="00E41E0E">
        <w:rPr>
          <w:rFonts w:cs="Arial"/>
          <w:color w:val="000000" w:themeColor="text1"/>
          <w:szCs w:val="24"/>
          <w:lang w:eastAsia="pt-BR"/>
        </w:rPr>
        <w:t xml:space="preserve">, por sua vez, era um exercício de controle, dotado de plasticidade e delicadeza, para não deixar cair uma bola que era feita de palha </w:t>
      </w:r>
      <w:r w:rsidRPr="00E41E0E">
        <w:rPr>
          <w:rFonts w:cs="Arial"/>
          <w:color w:val="000000" w:themeColor="text1"/>
          <w:szCs w:val="24"/>
        </w:rPr>
        <w:t>(VIEIRA; FREITAS, 2006).</w:t>
      </w:r>
    </w:p>
    <w:p w:rsidR="004033B4" w:rsidRPr="00E41E0E" w:rsidRDefault="00150EA1" w:rsidP="00DD3080">
      <w:pPr>
        <w:spacing w:after="0" w:line="360" w:lineRule="auto"/>
        <w:ind w:firstLine="708"/>
        <w:jc w:val="both"/>
        <w:rPr>
          <w:rFonts w:cs="Arial"/>
          <w:color w:val="000000" w:themeColor="text1"/>
          <w:szCs w:val="24"/>
        </w:rPr>
      </w:pPr>
      <w:r w:rsidRPr="00E41E0E">
        <w:rPr>
          <w:rFonts w:cs="Arial"/>
          <w:color w:val="000000" w:themeColor="text1"/>
          <w:szCs w:val="24"/>
          <w:lang w:eastAsia="pt-BR"/>
        </w:rPr>
        <w:t xml:space="preserve">No ocidente, </w:t>
      </w:r>
      <w:r w:rsidR="004033B4" w:rsidRPr="00E41E0E">
        <w:rPr>
          <w:rFonts w:cs="Arial"/>
          <w:color w:val="000000" w:themeColor="text1"/>
          <w:szCs w:val="24"/>
        </w:rPr>
        <w:t>os gregos</w:t>
      </w:r>
      <w:r w:rsidR="00415DE2">
        <w:rPr>
          <w:rFonts w:cs="Arial"/>
          <w:color w:val="000000" w:themeColor="text1"/>
          <w:szCs w:val="24"/>
        </w:rPr>
        <w:t>,</w:t>
      </w:r>
      <w:r w:rsidR="004033B4" w:rsidRPr="00E41E0E">
        <w:rPr>
          <w:rFonts w:cs="Arial"/>
          <w:color w:val="000000" w:themeColor="text1"/>
          <w:szCs w:val="24"/>
        </w:rPr>
        <w:t xml:space="preserve"> </w:t>
      </w:r>
      <w:r w:rsidR="00415DE2">
        <w:rPr>
          <w:rFonts w:cs="Arial"/>
          <w:color w:val="000000" w:themeColor="text1"/>
          <w:szCs w:val="24"/>
        </w:rPr>
        <w:t>já no</w:t>
      </w:r>
      <w:r w:rsidR="004033B4" w:rsidRPr="00E41E0E">
        <w:rPr>
          <w:rFonts w:cs="Arial"/>
          <w:color w:val="000000" w:themeColor="text1"/>
          <w:szCs w:val="24"/>
        </w:rPr>
        <w:t xml:space="preserve"> ano 776 </w:t>
      </w:r>
      <w:proofErr w:type="spellStart"/>
      <w:proofErr w:type="gramStart"/>
      <w:r w:rsidR="004033B4" w:rsidRPr="00E41E0E">
        <w:rPr>
          <w:rFonts w:cs="Arial"/>
          <w:color w:val="000000" w:themeColor="text1"/>
          <w:szCs w:val="24"/>
        </w:rPr>
        <w:t>a.C.</w:t>
      </w:r>
      <w:proofErr w:type="spellEnd"/>
      <w:proofErr w:type="gramEnd"/>
      <w:r w:rsidR="00415DE2">
        <w:rPr>
          <w:rFonts w:cs="Arial"/>
          <w:color w:val="000000" w:themeColor="text1"/>
          <w:szCs w:val="24"/>
        </w:rPr>
        <w:t>,</w:t>
      </w:r>
      <w:r w:rsidR="004033B4" w:rsidRPr="00E41E0E">
        <w:rPr>
          <w:rFonts w:cs="Arial"/>
          <w:color w:val="000000" w:themeColor="text1"/>
          <w:szCs w:val="24"/>
        </w:rPr>
        <w:t xml:space="preserve"> conheciam um jogo de bola, o “</w:t>
      </w:r>
      <w:proofErr w:type="spellStart"/>
      <w:r w:rsidR="004033B4" w:rsidRPr="00E41E0E">
        <w:rPr>
          <w:rFonts w:cs="Arial"/>
          <w:color w:val="000000" w:themeColor="text1"/>
          <w:szCs w:val="24"/>
        </w:rPr>
        <w:t>epyskiros</w:t>
      </w:r>
      <w:proofErr w:type="spellEnd"/>
      <w:r w:rsidR="004033B4" w:rsidRPr="00E41E0E">
        <w:rPr>
          <w:rFonts w:cs="Arial"/>
          <w:color w:val="000000" w:themeColor="text1"/>
          <w:szCs w:val="24"/>
        </w:rPr>
        <w:t xml:space="preserve">”, </w:t>
      </w:r>
      <w:r w:rsidRPr="00E41E0E">
        <w:rPr>
          <w:rFonts w:cs="Arial"/>
          <w:color w:val="000000" w:themeColor="text1"/>
          <w:szCs w:val="24"/>
        </w:rPr>
        <w:t>o qual</w:t>
      </w:r>
      <w:r w:rsidR="004033B4" w:rsidRPr="00E41E0E">
        <w:rPr>
          <w:rFonts w:cs="Arial"/>
          <w:color w:val="000000" w:themeColor="text1"/>
          <w:szCs w:val="24"/>
        </w:rPr>
        <w:t xml:space="preserve"> integrava o programa da educação atlética da juventude helênica. Este jogo consistia em disputar, com os pés, a posse de uma bexiga cheia de ar, por duas equipes de quinze jogadores (BORSARI, 1989). Em seguida, os romanos criaram o “jogo da bola pequena”, denominado de </w:t>
      </w:r>
      <w:proofErr w:type="spellStart"/>
      <w:r w:rsidR="004033B4" w:rsidRPr="00E41E0E">
        <w:rPr>
          <w:rFonts w:cs="Arial"/>
          <w:color w:val="000000" w:themeColor="text1"/>
          <w:szCs w:val="24"/>
        </w:rPr>
        <w:t>Harpastum</w:t>
      </w:r>
      <w:proofErr w:type="spellEnd"/>
      <w:r w:rsidR="004033B4" w:rsidRPr="00E41E0E">
        <w:rPr>
          <w:rFonts w:cs="Arial"/>
          <w:color w:val="000000" w:themeColor="text1"/>
          <w:szCs w:val="24"/>
        </w:rPr>
        <w:t xml:space="preserve">, o qual era praticado por volta de 200 </w:t>
      </w:r>
      <w:proofErr w:type="spellStart"/>
      <w:proofErr w:type="gramStart"/>
      <w:r w:rsidR="004033B4" w:rsidRPr="00E41E0E">
        <w:rPr>
          <w:rFonts w:cs="Arial"/>
          <w:color w:val="000000" w:themeColor="text1"/>
          <w:szCs w:val="24"/>
        </w:rPr>
        <w:t>a.C.</w:t>
      </w:r>
      <w:proofErr w:type="spellEnd"/>
      <w:proofErr w:type="gramEnd"/>
      <w:r w:rsidR="004033B4" w:rsidRPr="00E41E0E">
        <w:rPr>
          <w:rFonts w:cs="Arial"/>
          <w:color w:val="000000" w:themeColor="text1"/>
          <w:szCs w:val="24"/>
        </w:rPr>
        <w:t xml:space="preserve">, sendo </w:t>
      </w:r>
      <w:r w:rsidR="00415DE2">
        <w:rPr>
          <w:rFonts w:cs="Arial"/>
          <w:color w:val="000000" w:themeColor="text1"/>
          <w:szCs w:val="24"/>
        </w:rPr>
        <w:t>o formato</w:t>
      </w:r>
      <w:r w:rsidR="004033B4" w:rsidRPr="00E41E0E">
        <w:rPr>
          <w:rFonts w:cs="Arial"/>
          <w:color w:val="000000" w:themeColor="text1"/>
          <w:szCs w:val="24"/>
        </w:rPr>
        <w:t xml:space="preserve"> do seu campo retangular. A bola era </w:t>
      </w:r>
      <w:r w:rsidR="001906E0">
        <w:rPr>
          <w:rFonts w:cs="Arial"/>
          <w:color w:val="000000" w:themeColor="text1"/>
          <w:szCs w:val="24"/>
        </w:rPr>
        <w:t>feita</w:t>
      </w:r>
      <w:r w:rsidR="00415DE2">
        <w:rPr>
          <w:rFonts w:cs="Arial"/>
          <w:color w:val="000000" w:themeColor="text1"/>
          <w:szCs w:val="24"/>
        </w:rPr>
        <w:t xml:space="preserve"> com uma</w:t>
      </w:r>
      <w:r w:rsidR="004033B4" w:rsidRPr="00E41E0E">
        <w:rPr>
          <w:rFonts w:cs="Arial"/>
          <w:color w:val="000000" w:themeColor="text1"/>
          <w:szCs w:val="24"/>
        </w:rPr>
        <w:t xml:space="preserve"> bexiga de boi, e tinha </w:t>
      </w:r>
      <w:r w:rsidR="00415DE2">
        <w:rPr>
          <w:rFonts w:cs="Arial"/>
          <w:color w:val="000000" w:themeColor="text1"/>
          <w:szCs w:val="24"/>
        </w:rPr>
        <w:t>o</w:t>
      </w:r>
      <w:r w:rsidR="00415DE2" w:rsidRPr="00E41E0E">
        <w:rPr>
          <w:rFonts w:cs="Arial"/>
          <w:color w:val="000000" w:themeColor="text1"/>
          <w:szCs w:val="24"/>
        </w:rPr>
        <w:t xml:space="preserve"> </w:t>
      </w:r>
      <w:r w:rsidR="004033B4" w:rsidRPr="00E41E0E">
        <w:rPr>
          <w:rFonts w:cs="Arial"/>
          <w:color w:val="000000" w:themeColor="text1"/>
          <w:szCs w:val="24"/>
        </w:rPr>
        <w:t>nome de “</w:t>
      </w:r>
      <w:proofErr w:type="spellStart"/>
      <w:r w:rsidR="004033B4" w:rsidRPr="00E41E0E">
        <w:rPr>
          <w:rFonts w:cs="Arial"/>
          <w:color w:val="000000" w:themeColor="text1"/>
          <w:szCs w:val="24"/>
        </w:rPr>
        <w:t>follis</w:t>
      </w:r>
      <w:proofErr w:type="spellEnd"/>
      <w:r w:rsidR="004033B4" w:rsidRPr="00E41E0E">
        <w:rPr>
          <w:rFonts w:cs="Arial"/>
          <w:color w:val="000000" w:themeColor="text1"/>
          <w:szCs w:val="24"/>
        </w:rPr>
        <w:t xml:space="preserve">”. As partidas </w:t>
      </w:r>
      <w:r w:rsidR="00415DE2">
        <w:rPr>
          <w:rFonts w:cs="Arial"/>
          <w:color w:val="000000" w:themeColor="text1"/>
          <w:szCs w:val="24"/>
        </w:rPr>
        <w:t>duravam</w:t>
      </w:r>
      <w:r w:rsidR="004033B4" w:rsidRPr="00E41E0E">
        <w:rPr>
          <w:rFonts w:cs="Arial"/>
          <w:color w:val="000000" w:themeColor="text1"/>
          <w:szCs w:val="24"/>
        </w:rPr>
        <w:t xml:space="preserve"> </w:t>
      </w:r>
      <w:r w:rsidR="00415DE2">
        <w:rPr>
          <w:rFonts w:cs="Arial"/>
          <w:color w:val="000000" w:themeColor="text1"/>
          <w:szCs w:val="24"/>
        </w:rPr>
        <w:t>várias</w:t>
      </w:r>
      <w:r w:rsidR="00415DE2" w:rsidRPr="00E41E0E">
        <w:rPr>
          <w:rFonts w:cs="Arial"/>
          <w:color w:val="000000" w:themeColor="text1"/>
          <w:szCs w:val="24"/>
        </w:rPr>
        <w:t xml:space="preserve"> </w:t>
      </w:r>
      <w:r w:rsidR="004033B4" w:rsidRPr="00E41E0E">
        <w:rPr>
          <w:rFonts w:cs="Arial"/>
          <w:color w:val="000000" w:themeColor="text1"/>
          <w:szCs w:val="24"/>
        </w:rPr>
        <w:t>horas e o objetivo dos jogadores</w:t>
      </w:r>
      <w:r w:rsidR="00415DE2">
        <w:rPr>
          <w:rFonts w:cs="Arial"/>
          <w:color w:val="000000" w:themeColor="text1"/>
          <w:szCs w:val="24"/>
        </w:rPr>
        <w:t>,</w:t>
      </w:r>
      <w:r w:rsidR="004033B4" w:rsidRPr="00E41E0E">
        <w:rPr>
          <w:rFonts w:cs="Arial"/>
          <w:color w:val="000000" w:themeColor="text1"/>
          <w:szCs w:val="24"/>
        </w:rPr>
        <w:t xml:space="preserve"> que utilizavam as mãos e os pés para jogar</w:t>
      </w:r>
      <w:r w:rsidR="00415DE2">
        <w:rPr>
          <w:rFonts w:cs="Arial"/>
          <w:color w:val="000000" w:themeColor="text1"/>
          <w:szCs w:val="24"/>
        </w:rPr>
        <w:t>,</w:t>
      </w:r>
      <w:r w:rsidR="004033B4" w:rsidRPr="00E41E0E">
        <w:rPr>
          <w:rFonts w:cs="Arial"/>
          <w:color w:val="000000" w:themeColor="text1"/>
          <w:szCs w:val="24"/>
        </w:rPr>
        <w:t xml:space="preserve"> era exceder a linha final do adversário. As características des</w:t>
      </w:r>
      <w:r w:rsidR="00415DE2">
        <w:rPr>
          <w:rFonts w:cs="Arial"/>
          <w:color w:val="000000" w:themeColor="text1"/>
          <w:szCs w:val="24"/>
        </w:rPr>
        <w:t>t</w:t>
      </w:r>
      <w:r w:rsidR="004033B4" w:rsidRPr="00E41E0E">
        <w:rPr>
          <w:rFonts w:cs="Arial"/>
          <w:color w:val="000000" w:themeColor="text1"/>
          <w:szCs w:val="24"/>
        </w:rPr>
        <w:t xml:space="preserve">e jogo </w:t>
      </w:r>
      <w:proofErr w:type="spellStart"/>
      <w:r w:rsidR="00415DE2">
        <w:rPr>
          <w:rFonts w:cs="Arial"/>
          <w:color w:val="000000" w:themeColor="text1"/>
          <w:szCs w:val="24"/>
        </w:rPr>
        <w:t>tornam-o</w:t>
      </w:r>
      <w:proofErr w:type="spellEnd"/>
      <w:r w:rsidR="004033B4" w:rsidRPr="00E41E0E">
        <w:rPr>
          <w:rFonts w:cs="Arial"/>
          <w:color w:val="000000" w:themeColor="text1"/>
          <w:szCs w:val="24"/>
        </w:rPr>
        <w:t xml:space="preserve"> mais parecido com o rúgbi do que com o futebol de hoje (VIEIRA; FREITAS, 2006).  Foi o exército romano, que seguia conquistando terras rumo ao norte da Europa, </w:t>
      </w:r>
      <w:r w:rsidR="00415DE2">
        <w:rPr>
          <w:rFonts w:cs="Arial"/>
          <w:color w:val="000000" w:themeColor="text1"/>
          <w:szCs w:val="24"/>
        </w:rPr>
        <w:t xml:space="preserve">que </w:t>
      </w:r>
      <w:r w:rsidR="004033B4" w:rsidRPr="00E41E0E">
        <w:rPr>
          <w:rFonts w:cs="Arial"/>
          <w:color w:val="000000" w:themeColor="text1"/>
          <w:szCs w:val="24"/>
        </w:rPr>
        <w:t>introdu</w:t>
      </w:r>
      <w:r w:rsidR="00415DE2">
        <w:rPr>
          <w:rFonts w:cs="Arial"/>
          <w:color w:val="000000" w:themeColor="text1"/>
          <w:szCs w:val="24"/>
        </w:rPr>
        <w:t xml:space="preserve">ziu </w:t>
      </w:r>
      <w:r w:rsidR="004033B4" w:rsidRPr="00E41E0E">
        <w:rPr>
          <w:rFonts w:cs="Arial"/>
          <w:color w:val="000000" w:themeColor="text1"/>
          <w:szCs w:val="24"/>
        </w:rPr>
        <w:t xml:space="preserve">o </w:t>
      </w:r>
      <w:proofErr w:type="spellStart"/>
      <w:r w:rsidR="004033B4" w:rsidRPr="00E41E0E">
        <w:rPr>
          <w:rFonts w:cs="Arial"/>
          <w:color w:val="000000" w:themeColor="text1"/>
          <w:szCs w:val="24"/>
        </w:rPr>
        <w:t>Harpastum</w:t>
      </w:r>
      <w:proofErr w:type="spellEnd"/>
      <w:r w:rsidR="004033B4" w:rsidRPr="00E41E0E">
        <w:rPr>
          <w:rFonts w:cs="Arial"/>
          <w:color w:val="000000" w:themeColor="text1"/>
          <w:szCs w:val="24"/>
        </w:rPr>
        <w:t xml:space="preserve"> nes</w:t>
      </w:r>
      <w:r w:rsidR="00415DE2">
        <w:rPr>
          <w:rFonts w:cs="Arial"/>
          <w:color w:val="000000" w:themeColor="text1"/>
          <w:szCs w:val="24"/>
        </w:rPr>
        <w:t>s</w:t>
      </w:r>
      <w:r w:rsidR="004033B4" w:rsidRPr="00E41E0E">
        <w:rPr>
          <w:rFonts w:cs="Arial"/>
          <w:color w:val="000000" w:themeColor="text1"/>
          <w:szCs w:val="24"/>
        </w:rPr>
        <w:t>e continente.</w:t>
      </w:r>
    </w:p>
    <w:p w:rsidR="004033B4" w:rsidRPr="00E41E0E" w:rsidRDefault="00150EA1" w:rsidP="00DD3080">
      <w:pPr>
        <w:spacing w:after="0" w:line="360" w:lineRule="auto"/>
        <w:ind w:firstLine="708"/>
        <w:jc w:val="both"/>
        <w:rPr>
          <w:rFonts w:cs="Arial"/>
          <w:color w:val="000000" w:themeColor="text1"/>
          <w:szCs w:val="24"/>
        </w:rPr>
      </w:pPr>
      <w:bookmarkStart w:id="3" w:name="_Hlk503186272"/>
      <w:r w:rsidRPr="00E41E0E">
        <w:rPr>
          <w:rFonts w:cs="Arial"/>
          <w:color w:val="000000" w:themeColor="text1"/>
          <w:szCs w:val="24"/>
        </w:rPr>
        <w:t xml:space="preserve">Em seguida, </w:t>
      </w:r>
      <w:r w:rsidR="004033B4" w:rsidRPr="00E41E0E">
        <w:rPr>
          <w:rFonts w:cs="Arial"/>
          <w:color w:val="000000" w:themeColor="text1"/>
          <w:szCs w:val="24"/>
        </w:rPr>
        <w:t xml:space="preserve">durante a </w:t>
      </w:r>
      <w:r w:rsidR="00CC047D" w:rsidRPr="00E41E0E">
        <w:rPr>
          <w:rFonts w:cs="Arial"/>
          <w:color w:val="000000" w:themeColor="text1"/>
          <w:szCs w:val="24"/>
        </w:rPr>
        <w:t>I</w:t>
      </w:r>
      <w:r w:rsidR="004033B4" w:rsidRPr="00E41E0E">
        <w:rPr>
          <w:rFonts w:cs="Arial"/>
          <w:color w:val="000000" w:themeColor="text1"/>
          <w:szCs w:val="24"/>
        </w:rPr>
        <w:t xml:space="preserve">dade </w:t>
      </w:r>
      <w:r w:rsidR="00CC047D" w:rsidRPr="00E41E0E">
        <w:rPr>
          <w:rFonts w:cs="Arial"/>
          <w:color w:val="000000" w:themeColor="text1"/>
          <w:szCs w:val="24"/>
        </w:rPr>
        <w:t>M</w:t>
      </w:r>
      <w:r w:rsidR="004033B4" w:rsidRPr="00E41E0E">
        <w:rPr>
          <w:rFonts w:cs="Arial"/>
          <w:color w:val="000000" w:themeColor="text1"/>
          <w:szCs w:val="24"/>
        </w:rPr>
        <w:t>édia</w:t>
      </w:r>
      <w:r w:rsidR="00415DE2">
        <w:rPr>
          <w:rFonts w:cs="Arial"/>
          <w:color w:val="000000" w:themeColor="text1"/>
          <w:szCs w:val="24"/>
        </w:rPr>
        <w:t>,</w:t>
      </w:r>
      <w:r w:rsidR="004033B4" w:rsidRPr="00E41E0E">
        <w:rPr>
          <w:rFonts w:cs="Arial"/>
          <w:color w:val="000000" w:themeColor="text1"/>
          <w:szCs w:val="24"/>
        </w:rPr>
        <w:t xml:space="preserve"> surgiu na Gália (atual França)</w:t>
      </w:r>
      <w:r w:rsidR="00415DE2">
        <w:rPr>
          <w:rFonts w:cs="Arial"/>
          <w:color w:val="000000" w:themeColor="text1"/>
          <w:szCs w:val="24"/>
        </w:rPr>
        <w:t>,</w:t>
      </w:r>
      <w:r w:rsidR="004033B4" w:rsidRPr="00E41E0E">
        <w:rPr>
          <w:rFonts w:cs="Arial"/>
          <w:color w:val="000000" w:themeColor="text1"/>
          <w:szCs w:val="24"/>
        </w:rPr>
        <w:t xml:space="preserve"> e depois na Bretanha (atual Inglaterra)</w:t>
      </w:r>
      <w:r w:rsidR="00415DE2">
        <w:rPr>
          <w:rFonts w:cs="Arial"/>
          <w:color w:val="000000" w:themeColor="text1"/>
          <w:szCs w:val="24"/>
        </w:rPr>
        <w:t>,</w:t>
      </w:r>
      <w:r w:rsidR="004033B4" w:rsidRPr="00E41E0E">
        <w:rPr>
          <w:rFonts w:cs="Arial"/>
          <w:color w:val="000000" w:themeColor="text1"/>
          <w:szCs w:val="24"/>
        </w:rPr>
        <w:t xml:space="preserve"> o “</w:t>
      </w:r>
      <w:proofErr w:type="spellStart"/>
      <w:r w:rsidR="004033B4" w:rsidRPr="00E41E0E">
        <w:rPr>
          <w:rFonts w:cs="Arial"/>
          <w:color w:val="000000" w:themeColor="text1"/>
          <w:szCs w:val="24"/>
        </w:rPr>
        <w:t>soule</w:t>
      </w:r>
      <w:proofErr w:type="spellEnd"/>
      <w:r w:rsidR="004033B4" w:rsidRPr="00E41E0E">
        <w:rPr>
          <w:rFonts w:cs="Arial"/>
          <w:color w:val="000000" w:themeColor="text1"/>
          <w:szCs w:val="24"/>
        </w:rPr>
        <w:t xml:space="preserve">”, </w:t>
      </w:r>
      <w:r w:rsidR="004033B4" w:rsidRPr="00E41E0E">
        <w:rPr>
          <w:rFonts w:cs="Arial"/>
          <w:color w:val="000000" w:themeColor="text1"/>
          <w:szCs w:val="24"/>
          <w:shd w:val="clear" w:color="auto" w:fill="FFFFFF"/>
        </w:rPr>
        <w:t xml:space="preserve">uma versão do </w:t>
      </w:r>
      <w:proofErr w:type="spellStart"/>
      <w:r w:rsidR="00415DE2">
        <w:rPr>
          <w:rFonts w:cs="Arial"/>
          <w:color w:val="000000" w:themeColor="text1"/>
          <w:szCs w:val="24"/>
          <w:shd w:val="clear" w:color="auto" w:fill="FFFFFF"/>
        </w:rPr>
        <w:t>H</w:t>
      </w:r>
      <w:r w:rsidR="004033B4" w:rsidRPr="00E41E0E">
        <w:rPr>
          <w:rFonts w:cs="Arial"/>
          <w:color w:val="000000" w:themeColor="text1"/>
          <w:szCs w:val="24"/>
          <w:shd w:val="clear" w:color="auto" w:fill="FFFFFF"/>
        </w:rPr>
        <w:t>arpastum</w:t>
      </w:r>
      <w:proofErr w:type="spellEnd"/>
      <w:r w:rsidR="004033B4" w:rsidRPr="00E41E0E">
        <w:rPr>
          <w:rFonts w:cs="Arial"/>
          <w:color w:val="000000" w:themeColor="text1"/>
          <w:szCs w:val="24"/>
          <w:shd w:val="clear" w:color="auto" w:fill="FFFFFF"/>
        </w:rPr>
        <w:t xml:space="preserve"> introduzido pelos romanos entre os anos 58 e 51 </w:t>
      </w:r>
      <w:proofErr w:type="spellStart"/>
      <w:proofErr w:type="gramStart"/>
      <w:r w:rsidR="004033B4" w:rsidRPr="00E41E0E">
        <w:rPr>
          <w:rFonts w:cs="Arial"/>
          <w:color w:val="000000" w:themeColor="text1"/>
          <w:szCs w:val="24"/>
          <w:shd w:val="clear" w:color="auto" w:fill="FFFFFF"/>
        </w:rPr>
        <w:t>a.C.</w:t>
      </w:r>
      <w:proofErr w:type="spellEnd"/>
      <w:proofErr w:type="gramEnd"/>
      <w:r w:rsidR="00415DE2">
        <w:rPr>
          <w:rFonts w:cs="Arial"/>
          <w:color w:val="000000" w:themeColor="text1"/>
          <w:szCs w:val="24"/>
          <w:shd w:val="clear" w:color="auto" w:fill="FFFFFF"/>
        </w:rPr>
        <w:t xml:space="preserve"> Esse jogo </w:t>
      </w:r>
      <w:r w:rsidR="004033B4" w:rsidRPr="00E41E0E">
        <w:rPr>
          <w:rFonts w:cs="Arial"/>
          <w:color w:val="000000" w:themeColor="text1"/>
          <w:szCs w:val="24"/>
          <w:shd w:val="clear" w:color="auto" w:fill="FFFFFF"/>
        </w:rPr>
        <w:t xml:space="preserve">era disputado com </w:t>
      </w:r>
      <w:r w:rsidR="00415DE2">
        <w:rPr>
          <w:rFonts w:cs="Arial"/>
          <w:color w:val="000000" w:themeColor="text1"/>
          <w:szCs w:val="24"/>
          <w:shd w:val="clear" w:color="auto" w:fill="FFFFFF"/>
        </w:rPr>
        <w:t xml:space="preserve">uma </w:t>
      </w:r>
      <w:r w:rsidR="004033B4" w:rsidRPr="00E41E0E">
        <w:rPr>
          <w:rFonts w:cs="Arial"/>
          <w:color w:val="000000" w:themeColor="text1"/>
          <w:szCs w:val="24"/>
          <w:shd w:val="clear" w:color="auto" w:fill="FFFFFF"/>
        </w:rPr>
        <w:t xml:space="preserve">bola feita em couro e recheada com feno ou farelo. Entretanto, </w:t>
      </w:r>
      <w:r w:rsidR="004033B4" w:rsidRPr="00E41E0E">
        <w:rPr>
          <w:rFonts w:cs="Arial"/>
          <w:color w:val="000000" w:themeColor="text1"/>
          <w:szCs w:val="24"/>
        </w:rPr>
        <w:t>as regras desse jogo são praticamente desconhecidas</w:t>
      </w:r>
      <w:r w:rsidR="00415DE2">
        <w:rPr>
          <w:rFonts w:cs="Arial"/>
          <w:color w:val="000000" w:themeColor="text1"/>
          <w:szCs w:val="24"/>
        </w:rPr>
        <w:t xml:space="preserve">, já que </w:t>
      </w:r>
      <w:r w:rsidR="004033B4" w:rsidRPr="00E41E0E">
        <w:rPr>
          <w:rFonts w:cs="Arial"/>
          <w:color w:val="000000" w:themeColor="text1"/>
          <w:szCs w:val="24"/>
        </w:rPr>
        <w:t xml:space="preserve">não existia uma forma única de praticar, </w:t>
      </w:r>
      <w:r w:rsidR="00415DE2">
        <w:rPr>
          <w:rFonts w:cs="Arial"/>
          <w:color w:val="000000" w:themeColor="text1"/>
          <w:szCs w:val="24"/>
        </w:rPr>
        <w:t>havendo</w:t>
      </w:r>
      <w:r w:rsidR="004033B4" w:rsidRPr="00E41E0E">
        <w:rPr>
          <w:rFonts w:cs="Arial"/>
          <w:color w:val="000000" w:themeColor="text1"/>
          <w:szCs w:val="24"/>
        </w:rPr>
        <w:t xml:space="preserve"> variações de acordo com a região </w:t>
      </w:r>
      <w:r w:rsidR="00415DE2">
        <w:rPr>
          <w:rFonts w:cs="Arial"/>
          <w:color w:val="000000" w:themeColor="text1"/>
          <w:szCs w:val="24"/>
        </w:rPr>
        <w:t>onde</w:t>
      </w:r>
      <w:r w:rsidR="00415DE2" w:rsidRPr="00E41E0E">
        <w:rPr>
          <w:rFonts w:cs="Arial"/>
          <w:color w:val="000000" w:themeColor="text1"/>
          <w:szCs w:val="24"/>
        </w:rPr>
        <w:t xml:space="preserve"> </w:t>
      </w:r>
      <w:r w:rsidR="004033B4" w:rsidRPr="00E41E0E">
        <w:rPr>
          <w:rFonts w:cs="Arial"/>
          <w:color w:val="000000" w:themeColor="text1"/>
          <w:szCs w:val="24"/>
        </w:rPr>
        <w:t>era praticado. O nome possuía duas variações, em algumas cidades o jogo era chamado de “</w:t>
      </w:r>
      <w:proofErr w:type="spellStart"/>
      <w:r w:rsidR="004033B4" w:rsidRPr="00E41E0E">
        <w:rPr>
          <w:rFonts w:cs="Arial"/>
          <w:color w:val="000000" w:themeColor="text1"/>
          <w:szCs w:val="24"/>
        </w:rPr>
        <w:t>soule</w:t>
      </w:r>
      <w:proofErr w:type="spellEnd"/>
      <w:r w:rsidR="004033B4" w:rsidRPr="00E41E0E">
        <w:rPr>
          <w:rFonts w:cs="Arial"/>
          <w:color w:val="000000" w:themeColor="text1"/>
          <w:szCs w:val="24"/>
        </w:rPr>
        <w:t>”, em outras era chamado de “</w:t>
      </w:r>
      <w:proofErr w:type="spellStart"/>
      <w:r w:rsidR="004033B4" w:rsidRPr="00E41E0E">
        <w:rPr>
          <w:rFonts w:cs="Arial"/>
          <w:color w:val="000000" w:themeColor="text1"/>
          <w:szCs w:val="24"/>
        </w:rPr>
        <w:t>shoule</w:t>
      </w:r>
      <w:proofErr w:type="spellEnd"/>
      <w:r w:rsidR="004033B4" w:rsidRPr="00E41E0E">
        <w:rPr>
          <w:rFonts w:cs="Arial"/>
          <w:color w:val="000000" w:themeColor="text1"/>
          <w:szCs w:val="24"/>
        </w:rPr>
        <w:t xml:space="preserve">”. Não se sabe exatamente quantos jogadores participavam do jogo, e também não se sabe as dimensões do campo, a referência certa é de que o </w:t>
      </w:r>
      <w:r w:rsidR="004033B4" w:rsidRPr="00E41E0E">
        <w:rPr>
          <w:rFonts w:cs="Arial"/>
          <w:color w:val="000000" w:themeColor="text1"/>
          <w:szCs w:val="24"/>
        </w:rPr>
        <w:lastRenderedPageBreak/>
        <w:t>objetivo principal dos jogadores era</w:t>
      </w:r>
      <w:r w:rsidRPr="00E41E0E">
        <w:rPr>
          <w:rFonts w:cs="Arial"/>
          <w:color w:val="000000" w:themeColor="text1"/>
          <w:szCs w:val="24"/>
        </w:rPr>
        <w:t>,</w:t>
      </w:r>
      <w:r w:rsidR="004033B4" w:rsidRPr="00E41E0E">
        <w:rPr>
          <w:rFonts w:cs="Arial"/>
          <w:color w:val="000000" w:themeColor="text1"/>
          <w:szCs w:val="24"/>
        </w:rPr>
        <w:t xml:space="preserve"> através de arremessos, atravessar a lin</w:t>
      </w:r>
      <w:r w:rsidRPr="00E41E0E">
        <w:rPr>
          <w:rFonts w:cs="Arial"/>
          <w:color w:val="000000" w:themeColor="text1"/>
          <w:szCs w:val="24"/>
        </w:rPr>
        <w:t>ha de meta dos adversários, a qual era</w:t>
      </w:r>
      <w:r w:rsidR="004033B4" w:rsidRPr="00E41E0E">
        <w:rPr>
          <w:rFonts w:cs="Arial"/>
          <w:color w:val="000000" w:themeColor="text1"/>
          <w:szCs w:val="24"/>
        </w:rPr>
        <w:t xml:space="preserve"> demarcada por duas estacas fincadas no chão</w:t>
      </w:r>
      <w:bookmarkEnd w:id="3"/>
      <w:r w:rsidR="004033B4" w:rsidRPr="00E41E0E">
        <w:rPr>
          <w:rFonts w:cs="Arial"/>
          <w:color w:val="000000" w:themeColor="text1"/>
          <w:szCs w:val="24"/>
        </w:rPr>
        <w:t xml:space="preserve"> (VOSER; GUIMARÃES; RIBEIRO 2010).</w:t>
      </w:r>
    </w:p>
    <w:p w:rsidR="004033B4" w:rsidRPr="00E41E0E" w:rsidRDefault="00150EA1" w:rsidP="00DD3080">
      <w:pPr>
        <w:spacing w:after="0" w:line="360" w:lineRule="auto"/>
        <w:ind w:firstLine="708"/>
        <w:jc w:val="both"/>
        <w:rPr>
          <w:rFonts w:cs="Arial"/>
          <w:color w:val="000000" w:themeColor="text1"/>
          <w:szCs w:val="24"/>
          <w:lang w:eastAsia="pt-BR"/>
        </w:rPr>
      </w:pPr>
      <w:r w:rsidRPr="00E41E0E">
        <w:rPr>
          <w:rFonts w:cs="Arial"/>
          <w:color w:val="000000" w:themeColor="text1"/>
          <w:szCs w:val="24"/>
          <w:lang w:eastAsia="pt-BR"/>
        </w:rPr>
        <w:t xml:space="preserve">O </w:t>
      </w:r>
      <w:proofErr w:type="spellStart"/>
      <w:r w:rsidRPr="00E41E0E">
        <w:rPr>
          <w:rFonts w:cs="Arial"/>
          <w:color w:val="000000" w:themeColor="text1"/>
          <w:szCs w:val="24"/>
          <w:lang w:eastAsia="pt-BR"/>
        </w:rPr>
        <w:t>Tlachtli</w:t>
      </w:r>
      <w:proofErr w:type="spellEnd"/>
      <w:r w:rsidRPr="00E41E0E">
        <w:rPr>
          <w:rFonts w:cs="Arial"/>
          <w:color w:val="000000" w:themeColor="text1"/>
          <w:szCs w:val="24"/>
          <w:lang w:eastAsia="pt-BR"/>
        </w:rPr>
        <w:t xml:space="preserve">, </w:t>
      </w:r>
      <w:r w:rsidR="004033B4" w:rsidRPr="00E41E0E">
        <w:rPr>
          <w:rFonts w:cs="Arial"/>
          <w:color w:val="000000" w:themeColor="text1"/>
          <w:szCs w:val="24"/>
          <w:lang w:eastAsia="pt-BR"/>
        </w:rPr>
        <w:t xml:space="preserve">surgiu entre 1.200 e 1600 </w:t>
      </w:r>
      <w:proofErr w:type="spellStart"/>
      <w:proofErr w:type="gramStart"/>
      <w:r w:rsidR="004033B4" w:rsidRPr="00E41E0E">
        <w:rPr>
          <w:rFonts w:cs="Arial"/>
          <w:color w:val="000000" w:themeColor="text1"/>
          <w:szCs w:val="24"/>
          <w:lang w:eastAsia="pt-BR"/>
        </w:rPr>
        <w:t>a.C</w:t>
      </w:r>
      <w:proofErr w:type="spellEnd"/>
      <w:proofErr w:type="gramEnd"/>
      <w:r w:rsidR="004033B4" w:rsidRPr="00E41E0E">
        <w:rPr>
          <w:rFonts w:cs="Arial"/>
          <w:color w:val="000000" w:themeColor="text1"/>
          <w:szCs w:val="24"/>
          <w:lang w:eastAsia="pt-BR"/>
        </w:rPr>
        <w:t xml:space="preserve"> (</w:t>
      </w:r>
      <w:r w:rsidR="001906E0">
        <w:rPr>
          <w:rFonts w:cs="Arial"/>
          <w:color w:val="000000" w:themeColor="text1"/>
          <w:szCs w:val="24"/>
          <w:lang w:eastAsia="pt-BR"/>
        </w:rPr>
        <w:t>A</w:t>
      </w:r>
      <w:r w:rsidR="004033B4" w:rsidRPr="00E41E0E">
        <w:rPr>
          <w:rFonts w:cs="Arial"/>
          <w:color w:val="000000" w:themeColor="text1"/>
          <w:szCs w:val="24"/>
          <w:lang w:eastAsia="pt-BR"/>
        </w:rPr>
        <w:t xml:space="preserve">mérica </w:t>
      </w:r>
      <w:proofErr w:type="spellStart"/>
      <w:r w:rsidR="004033B4" w:rsidRPr="00E41E0E">
        <w:rPr>
          <w:rFonts w:cs="Arial"/>
          <w:color w:val="000000" w:themeColor="text1"/>
          <w:szCs w:val="24"/>
          <w:lang w:eastAsia="pt-BR"/>
        </w:rPr>
        <w:t>pré-hispanica</w:t>
      </w:r>
      <w:proofErr w:type="spellEnd"/>
      <w:r w:rsidR="004033B4" w:rsidRPr="00E41E0E">
        <w:rPr>
          <w:rFonts w:cs="Arial"/>
          <w:color w:val="000000" w:themeColor="text1"/>
          <w:szCs w:val="24"/>
          <w:lang w:eastAsia="pt-BR"/>
        </w:rPr>
        <w:t xml:space="preserve">) e </w:t>
      </w:r>
      <w:r w:rsidR="004033B4" w:rsidRPr="00E41E0E">
        <w:rPr>
          <w:rFonts w:cs="Arial"/>
          <w:color w:val="000000" w:themeColor="text1"/>
          <w:szCs w:val="24"/>
          <w:shd w:val="clear" w:color="auto" w:fill="FFFFFF"/>
        </w:rPr>
        <w:t xml:space="preserve">possivelmente foi inventado pelos Olmecas, visto que uma de suas esculturas mais famosas, “O Lutador”, seria, segundo especialistas, um jogador de </w:t>
      </w:r>
      <w:proofErr w:type="spellStart"/>
      <w:r w:rsidR="004033B4" w:rsidRPr="00E41E0E">
        <w:rPr>
          <w:rFonts w:cs="Arial"/>
          <w:color w:val="000000" w:themeColor="text1"/>
          <w:szCs w:val="24"/>
          <w:shd w:val="clear" w:color="auto" w:fill="FFFFFF"/>
        </w:rPr>
        <w:t>Tlachtli</w:t>
      </w:r>
      <w:proofErr w:type="spellEnd"/>
      <w:r w:rsidR="004033B4" w:rsidRPr="00E41E0E">
        <w:rPr>
          <w:rFonts w:cs="Arial"/>
          <w:color w:val="000000" w:themeColor="text1"/>
          <w:szCs w:val="24"/>
          <w:shd w:val="clear" w:color="auto" w:fill="FFFFFF"/>
        </w:rPr>
        <w:t xml:space="preserve">. Sabe-se que durante o jogo, os participantes não poderiam fazer uso dos pés, das mãos ou da cabeça. Para conduzir a bola ao objetivo desejado, era permitido somente fazer uso dos joelhos, quadris e cotovelos. Como a pelota de borracha era pesada e a disputa muito acirrada, os jogadores costumavam utilizar uma série de artifícios que serviam para proteger as partes mais sensíveis do corpo. </w:t>
      </w:r>
      <w:r w:rsidR="004033B4" w:rsidRPr="00E41E0E">
        <w:rPr>
          <w:rFonts w:cs="Arial"/>
          <w:color w:val="000000" w:themeColor="text1"/>
          <w:szCs w:val="24"/>
          <w:lang w:eastAsia="pt-BR"/>
        </w:rPr>
        <w:t>Ao final d</w:t>
      </w:r>
      <w:r w:rsidR="008C2D5D">
        <w:rPr>
          <w:rFonts w:cs="Arial"/>
          <w:color w:val="000000" w:themeColor="text1"/>
          <w:szCs w:val="24"/>
          <w:lang w:eastAsia="pt-BR"/>
        </w:rPr>
        <w:t>o</w:t>
      </w:r>
      <w:r w:rsidR="004033B4" w:rsidRPr="00E41E0E">
        <w:rPr>
          <w:rFonts w:cs="Arial"/>
          <w:color w:val="000000" w:themeColor="text1"/>
          <w:szCs w:val="24"/>
          <w:lang w:eastAsia="pt-BR"/>
        </w:rPr>
        <w:t xml:space="preserve"> jogo, uma parcela dos jogadores perdedores era decapitada e seus corpos arrastados pela arena</w:t>
      </w:r>
      <w:r w:rsidR="00CC047D" w:rsidRPr="00E41E0E">
        <w:rPr>
          <w:rFonts w:cs="Arial"/>
          <w:color w:val="000000" w:themeColor="text1"/>
          <w:szCs w:val="24"/>
          <w:lang w:eastAsia="pt-BR"/>
        </w:rPr>
        <w:t xml:space="preserve"> </w:t>
      </w:r>
      <w:r w:rsidR="004033B4" w:rsidRPr="00E41E0E">
        <w:rPr>
          <w:rFonts w:cs="Arial"/>
          <w:color w:val="000000" w:themeColor="text1"/>
          <w:szCs w:val="24"/>
          <w:shd w:val="clear" w:color="auto" w:fill="FFFFFF"/>
        </w:rPr>
        <w:t>(OCEGUEDA; FELIX, 2004).</w:t>
      </w:r>
    </w:p>
    <w:p w:rsidR="004033B4" w:rsidRPr="00E41E0E" w:rsidRDefault="004033B4" w:rsidP="00DD3080">
      <w:pPr>
        <w:spacing w:after="0" w:line="360" w:lineRule="auto"/>
        <w:ind w:firstLine="708"/>
        <w:jc w:val="both"/>
        <w:rPr>
          <w:rFonts w:cs="Arial"/>
          <w:color w:val="000000" w:themeColor="text1"/>
          <w:szCs w:val="24"/>
        </w:rPr>
      </w:pPr>
      <w:r w:rsidRPr="00E41E0E">
        <w:rPr>
          <w:rFonts w:cs="Arial"/>
          <w:color w:val="000000" w:themeColor="text1"/>
          <w:szCs w:val="24"/>
          <w:lang w:eastAsia="pt-BR"/>
        </w:rPr>
        <w:t xml:space="preserve">Em meados de </w:t>
      </w:r>
      <w:r w:rsidRPr="00E41E0E">
        <w:rPr>
          <w:rFonts w:cs="Arial"/>
          <w:color w:val="000000" w:themeColor="text1"/>
          <w:szCs w:val="24"/>
        </w:rPr>
        <w:t xml:space="preserve">1500, fim da </w:t>
      </w:r>
      <w:r w:rsidR="00CC047D" w:rsidRPr="00E41E0E">
        <w:rPr>
          <w:rFonts w:cs="Arial"/>
          <w:color w:val="000000" w:themeColor="text1"/>
          <w:szCs w:val="24"/>
        </w:rPr>
        <w:t>I</w:t>
      </w:r>
      <w:r w:rsidRPr="00E41E0E">
        <w:rPr>
          <w:rFonts w:cs="Arial"/>
          <w:color w:val="000000" w:themeColor="text1"/>
          <w:szCs w:val="24"/>
        </w:rPr>
        <w:t xml:space="preserve">dade </w:t>
      </w:r>
      <w:r w:rsidR="00CC047D" w:rsidRPr="00E41E0E">
        <w:rPr>
          <w:rFonts w:cs="Arial"/>
          <w:color w:val="000000" w:themeColor="text1"/>
          <w:szCs w:val="24"/>
        </w:rPr>
        <w:t>M</w:t>
      </w:r>
      <w:r w:rsidRPr="00E41E0E">
        <w:rPr>
          <w:rFonts w:cs="Arial"/>
          <w:color w:val="000000" w:themeColor="text1"/>
          <w:szCs w:val="24"/>
        </w:rPr>
        <w:t xml:space="preserve">édia, em Florença, iniciou-se a prática de um jogo disputado por dois grupos de vinte e sete </w:t>
      </w:r>
      <w:r w:rsidR="00B87443">
        <w:rPr>
          <w:rFonts w:cs="Arial"/>
          <w:color w:val="000000" w:themeColor="text1"/>
          <w:szCs w:val="24"/>
        </w:rPr>
        <w:t>jogadores</w:t>
      </w:r>
      <w:r w:rsidRPr="00E41E0E">
        <w:rPr>
          <w:rFonts w:cs="Arial"/>
          <w:color w:val="000000" w:themeColor="text1"/>
          <w:szCs w:val="24"/>
        </w:rPr>
        <w:t>, com regras definidas. O campo de disputa era uma praça; os jogadores eram distribuídos em formação de tática guerreira, com elementos destacados para o ataque, os corredores (alinhados em três grupos de cinco jogadores)</w:t>
      </w:r>
      <w:r w:rsidR="008C2D5D">
        <w:rPr>
          <w:rFonts w:cs="Arial"/>
          <w:color w:val="000000" w:themeColor="text1"/>
          <w:szCs w:val="24"/>
        </w:rPr>
        <w:t>,</w:t>
      </w:r>
      <w:r w:rsidRPr="00E41E0E">
        <w:rPr>
          <w:rFonts w:cs="Arial"/>
          <w:color w:val="000000" w:themeColor="text1"/>
          <w:szCs w:val="24"/>
        </w:rPr>
        <w:t xml:space="preserve"> outros cinco com funções de meio campo, os sacadores; os demais </w:t>
      </w:r>
      <w:r w:rsidR="00B87443">
        <w:rPr>
          <w:rFonts w:cs="Arial"/>
          <w:color w:val="000000" w:themeColor="text1"/>
          <w:szCs w:val="24"/>
        </w:rPr>
        <w:t>tinham</w:t>
      </w:r>
      <w:r w:rsidR="00B87443" w:rsidRPr="00E41E0E">
        <w:rPr>
          <w:rFonts w:cs="Arial"/>
          <w:color w:val="000000" w:themeColor="text1"/>
          <w:szCs w:val="24"/>
        </w:rPr>
        <w:t xml:space="preserve"> </w:t>
      </w:r>
      <w:r w:rsidRPr="00E41E0E">
        <w:rPr>
          <w:rFonts w:cs="Arial"/>
          <w:color w:val="000000" w:themeColor="text1"/>
          <w:szCs w:val="24"/>
        </w:rPr>
        <w:t xml:space="preserve">função essencialmente defensiva, quatro dianteiros e três zagueiros. </w:t>
      </w:r>
      <w:r w:rsidR="008C2D5D">
        <w:rPr>
          <w:rFonts w:cs="Arial"/>
          <w:color w:val="000000" w:themeColor="text1"/>
          <w:szCs w:val="24"/>
        </w:rPr>
        <w:t>E</w:t>
      </w:r>
      <w:r w:rsidRPr="00E41E0E">
        <w:rPr>
          <w:rFonts w:cs="Arial"/>
          <w:color w:val="000000" w:themeColor="text1"/>
          <w:szCs w:val="24"/>
        </w:rPr>
        <w:t xml:space="preserve">sse jogo </w:t>
      </w:r>
      <w:r w:rsidR="008C2D5D">
        <w:rPr>
          <w:rFonts w:cs="Arial"/>
          <w:color w:val="000000" w:themeColor="text1"/>
          <w:szCs w:val="24"/>
        </w:rPr>
        <w:t xml:space="preserve">foi chamado </w:t>
      </w:r>
      <w:r w:rsidRPr="00E41E0E">
        <w:rPr>
          <w:rFonts w:cs="Arial"/>
          <w:color w:val="000000" w:themeColor="text1"/>
          <w:szCs w:val="24"/>
        </w:rPr>
        <w:t>de “</w:t>
      </w:r>
      <w:proofErr w:type="spellStart"/>
      <w:r w:rsidRPr="00E41E0E">
        <w:rPr>
          <w:rFonts w:cs="Arial"/>
          <w:color w:val="000000" w:themeColor="text1"/>
          <w:szCs w:val="24"/>
        </w:rPr>
        <w:t>calcio</w:t>
      </w:r>
      <w:proofErr w:type="spellEnd"/>
      <w:r w:rsidRPr="00E41E0E">
        <w:rPr>
          <w:rFonts w:cs="Arial"/>
          <w:color w:val="000000" w:themeColor="text1"/>
          <w:szCs w:val="24"/>
        </w:rPr>
        <w:t>”, e esse nome perdura até hoje no</w:t>
      </w:r>
      <w:r w:rsidR="00150EA1" w:rsidRPr="00E41E0E">
        <w:rPr>
          <w:rFonts w:cs="Arial"/>
          <w:color w:val="000000" w:themeColor="text1"/>
          <w:szCs w:val="24"/>
        </w:rPr>
        <w:t xml:space="preserve"> território italiano como nome oficial para o futebol.</w:t>
      </w:r>
      <w:r w:rsidRPr="00E41E0E">
        <w:rPr>
          <w:rFonts w:cs="Arial"/>
          <w:color w:val="000000" w:themeColor="text1"/>
          <w:szCs w:val="24"/>
        </w:rPr>
        <w:t xml:space="preserve"> Por esse motivo, os italianos pedem a paternidade do futebol, declarando que foram eles que levaram esse esporte para a Grã-Bretanha. (</w:t>
      </w:r>
      <w:proofErr w:type="gramStart"/>
      <w:r w:rsidRPr="00E41E0E">
        <w:rPr>
          <w:rFonts w:cs="Arial"/>
          <w:color w:val="000000" w:themeColor="text1"/>
          <w:szCs w:val="24"/>
        </w:rPr>
        <w:t>BORSARI,</w:t>
      </w:r>
      <w:proofErr w:type="gramEnd"/>
      <w:r w:rsidRPr="00E41E0E">
        <w:rPr>
          <w:rFonts w:cs="Arial"/>
          <w:color w:val="000000" w:themeColor="text1"/>
          <w:szCs w:val="24"/>
        </w:rPr>
        <w:t xml:space="preserve">1989). </w:t>
      </w:r>
    </w:p>
    <w:p w:rsidR="00BA2FDD" w:rsidRPr="00E41E0E" w:rsidRDefault="004033B4" w:rsidP="00DD3080">
      <w:pPr>
        <w:spacing w:after="0" w:line="360" w:lineRule="auto"/>
        <w:ind w:firstLine="708"/>
        <w:jc w:val="both"/>
        <w:rPr>
          <w:rFonts w:cs="Arial"/>
          <w:color w:val="000000" w:themeColor="text1"/>
          <w:szCs w:val="24"/>
          <w:lang w:eastAsia="pt-BR"/>
        </w:rPr>
      </w:pPr>
      <w:r w:rsidRPr="00E41E0E">
        <w:rPr>
          <w:rFonts w:cs="Arial"/>
          <w:color w:val="000000" w:themeColor="text1"/>
          <w:szCs w:val="24"/>
          <w:lang w:eastAsia="pt-BR"/>
        </w:rPr>
        <w:t xml:space="preserve">Embora existam diversos jogos semelhantes ao futebol, os quais eram praticados em épocas e países diferentes, o futebol atual foi organizado e regulamentado na Inglaterra, em 26 de outubro de 1863 </w:t>
      </w:r>
      <w:r w:rsidR="008E53D4">
        <w:rPr>
          <w:rFonts w:cs="Arial"/>
          <w:color w:val="000000" w:themeColor="text1"/>
          <w:szCs w:val="24"/>
          <w:lang w:eastAsia="pt-BR"/>
        </w:rPr>
        <w:t xml:space="preserve">e de lá </w:t>
      </w:r>
      <w:proofErr w:type="gramStart"/>
      <w:r w:rsidR="008E53D4">
        <w:rPr>
          <w:rFonts w:cs="Arial"/>
          <w:color w:val="000000" w:themeColor="text1"/>
          <w:szCs w:val="24"/>
          <w:lang w:eastAsia="pt-BR"/>
        </w:rPr>
        <w:t>espalhou-se</w:t>
      </w:r>
      <w:proofErr w:type="gramEnd"/>
      <w:r w:rsidR="008E53D4">
        <w:rPr>
          <w:rFonts w:cs="Arial"/>
          <w:color w:val="000000" w:themeColor="text1"/>
          <w:szCs w:val="24"/>
          <w:lang w:eastAsia="pt-BR"/>
        </w:rPr>
        <w:t xml:space="preserve"> </w:t>
      </w:r>
      <w:r w:rsidRPr="00E41E0E">
        <w:rPr>
          <w:rFonts w:cs="Arial"/>
          <w:color w:val="000000" w:themeColor="text1"/>
          <w:szCs w:val="24"/>
          <w:lang w:eastAsia="pt-BR"/>
        </w:rPr>
        <w:t>pelo mundo.</w:t>
      </w:r>
      <w:r w:rsidR="00BA2FDD" w:rsidRPr="00E41E0E">
        <w:rPr>
          <w:rFonts w:cs="Arial"/>
          <w:color w:val="000000" w:themeColor="text1"/>
          <w:szCs w:val="24"/>
          <w:lang w:eastAsia="pt-BR"/>
        </w:rPr>
        <w:t xml:space="preserve"> </w:t>
      </w:r>
    </w:p>
    <w:p w:rsidR="004033B4" w:rsidRPr="00E41E0E" w:rsidRDefault="00BA2FDD" w:rsidP="00DD3080">
      <w:pPr>
        <w:spacing w:after="0" w:line="360" w:lineRule="auto"/>
        <w:ind w:firstLine="708"/>
        <w:jc w:val="both"/>
        <w:rPr>
          <w:rFonts w:cs="Arial"/>
          <w:color w:val="000000" w:themeColor="text1"/>
          <w:szCs w:val="24"/>
        </w:rPr>
      </w:pPr>
      <w:r w:rsidRPr="00E41E0E">
        <w:rPr>
          <w:rFonts w:cs="Arial"/>
          <w:color w:val="000000" w:themeColor="text1"/>
          <w:szCs w:val="24"/>
          <w:lang w:eastAsia="pt-BR"/>
        </w:rPr>
        <w:t xml:space="preserve">No Brasil, a prática do futebol foi introduzida por </w:t>
      </w:r>
      <w:r w:rsidR="004033B4" w:rsidRPr="00E41E0E">
        <w:rPr>
          <w:rFonts w:cs="Arial"/>
          <w:color w:val="000000" w:themeColor="text1"/>
          <w:szCs w:val="24"/>
        </w:rPr>
        <w:t xml:space="preserve">Charles W. Miller, um esportista brasileiro </w:t>
      </w:r>
      <w:r w:rsidRPr="00E41E0E">
        <w:rPr>
          <w:rFonts w:cs="Arial"/>
          <w:color w:val="000000" w:themeColor="text1"/>
          <w:szCs w:val="24"/>
        </w:rPr>
        <w:t xml:space="preserve">que </w:t>
      </w:r>
      <w:r w:rsidR="004033B4" w:rsidRPr="00E41E0E">
        <w:rPr>
          <w:rFonts w:cs="Arial"/>
          <w:color w:val="000000" w:themeColor="text1"/>
          <w:szCs w:val="24"/>
        </w:rPr>
        <w:t>durante um período de estudos na Inglaterra teve contato com o “</w:t>
      </w:r>
      <w:proofErr w:type="spellStart"/>
      <w:r w:rsidR="004033B4" w:rsidRPr="00E41E0E">
        <w:rPr>
          <w:rFonts w:cs="Arial"/>
          <w:color w:val="000000" w:themeColor="text1"/>
          <w:szCs w:val="24"/>
        </w:rPr>
        <w:t>Foot-Ball</w:t>
      </w:r>
      <w:proofErr w:type="spellEnd"/>
      <w:r w:rsidR="004033B4" w:rsidRPr="00E41E0E">
        <w:rPr>
          <w:rFonts w:cs="Arial"/>
          <w:color w:val="000000" w:themeColor="text1"/>
          <w:szCs w:val="24"/>
        </w:rPr>
        <w:t xml:space="preserve">”, um jogo até então inexistente em terras brasileiras. Em 1894, quando decidiu retornar a sua terra natal, Miller trouxe consigo </w:t>
      </w:r>
      <w:r w:rsidR="004033B4" w:rsidRPr="00E41E0E">
        <w:rPr>
          <w:rFonts w:cs="Arial"/>
          <w:color w:val="000000" w:themeColor="text1"/>
          <w:szCs w:val="24"/>
          <w:shd w:val="clear" w:color="auto" w:fill="FFFFFF"/>
        </w:rPr>
        <w:t>a primeira bola de futebol e um conjunto de regras</w:t>
      </w:r>
      <w:r w:rsidR="008E53D4">
        <w:rPr>
          <w:rFonts w:cs="Arial"/>
          <w:color w:val="000000" w:themeColor="text1"/>
          <w:szCs w:val="24"/>
          <w:shd w:val="clear" w:color="auto" w:fill="FFFFFF"/>
        </w:rPr>
        <w:t>, sendo por esse motivo</w:t>
      </w:r>
      <w:r w:rsidR="004033B4" w:rsidRPr="00E41E0E">
        <w:rPr>
          <w:rFonts w:cs="Arial"/>
          <w:color w:val="000000" w:themeColor="text1"/>
          <w:szCs w:val="24"/>
          <w:shd w:val="clear" w:color="auto" w:fill="FFFFFF"/>
        </w:rPr>
        <w:t xml:space="preserve"> considerado</w:t>
      </w:r>
      <w:r w:rsidRPr="00E41E0E">
        <w:rPr>
          <w:rFonts w:cs="Arial"/>
          <w:color w:val="000000" w:themeColor="text1"/>
          <w:szCs w:val="24"/>
          <w:shd w:val="clear" w:color="auto" w:fill="FFFFFF"/>
        </w:rPr>
        <w:t xml:space="preserve"> o precursor do futebol no país</w:t>
      </w:r>
      <w:r w:rsidR="004033B4" w:rsidRPr="00E41E0E">
        <w:rPr>
          <w:rFonts w:cs="Arial"/>
          <w:color w:val="000000" w:themeColor="text1"/>
          <w:szCs w:val="24"/>
          <w:shd w:val="clear" w:color="auto" w:fill="FFFFFF"/>
        </w:rPr>
        <w:t xml:space="preserve"> (SILVA, 2005).</w:t>
      </w:r>
    </w:p>
    <w:p w:rsidR="004033B4" w:rsidRPr="00E41E0E" w:rsidRDefault="004033B4" w:rsidP="00DD3080">
      <w:pPr>
        <w:spacing w:after="0" w:line="360" w:lineRule="auto"/>
        <w:ind w:firstLine="708"/>
        <w:jc w:val="both"/>
        <w:rPr>
          <w:rFonts w:cs="Arial"/>
          <w:color w:val="000000" w:themeColor="text1"/>
          <w:szCs w:val="24"/>
        </w:rPr>
      </w:pPr>
      <w:r w:rsidRPr="00E41E0E">
        <w:rPr>
          <w:rFonts w:cs="Arial"/>
          <w:color w:val="000000" w:themeColor="text1"/>
          <w:szCs w:val="24"/>
        </w:rPr>
        <w:lastRenderedPageBreak/>
        <w:t>Conforme Silva (2005)</w:t>
      </w:r>
      <w:r w:rsidR="008E53D4">
        <w:rPr>
          <w:rFonts w:cs="Arial"/>
          <w:color w:val="000000" w:themeColor="text1"/>
          <w:szCs w:val="24"/>
        </w:rPr>
        <w:t>,</w:t>
      </w:r>
      <w:r w:rsidRPr="00E41E0E">
        <w:rPr>
          <w:rFonts w:cs="Arial"/>
          <w:color w:val="000000" w:themeColor="text1"/>
          <w:szCs w:val="24"/>
        </w:rPr>
        <w:t xml:space="preserve"> o futebol é o esporte mais praticado no Brasil</w:t>
      </w:r>
      <w:r w:rsidR="008E53D4">
        <w:rPr>
          <w:rFonts w:cs="Arial"/>
          <w:color w:val="000000" w:themeColor="text1"/>
          <w:szCs w:val="24"/>
        </w:rPr>
        <w:t xml:space="preserve"> e entra </w:t>
      </w:r>
      <w:r w:rsidRPr="00E41E0E">
        <w:rPr>
          <w:rFonts w:cs="Arial"/>
          <w:color w:val="000000" w:themeColor="text1"/>
          <w:szCs w:val="24"/>
        </w:rPr>
        <w:t>no cotidiano do brasileiro (</w:t>
      </w:r>
      <w:r w:rsidRPr="00E41E0E">
        <w:rPr>
          <w:rFonts w:cs="Arial"/>
          <w:color w:val="000000" w:themeColor="text1"/>
          <w:szCs w:val="24"/>
          <w:shd w:val="clear" w:color="auto" w:fill="FFFFFF"/>
        </w:rPr>
        <w:t>páginas de jornal, programações de TV e rádio dedicadas às notícias e às análises sobre o tema)</w:t>
      </w:r>
      <w:r w:rsidRPr="00E41E0E">
        <w:rPr>
          <w:rFonts w:cs="Arial"/>
          <w:color w:val="000000" w:themeColor="text1"/>
          <w:szCs w:val="24"/>
        </w:rPr>
        <w:t xml:space="preserve"> por </w:t>
      </w:r>
      <w:r w:rsidR="00BA2FDD" w:rsidRPr="00E41E0E">
        <w:rPr>
          <w:rFonts w:cs="Arial"/>
          <w:color w:val="000000" w:themeColor="text1"/>
          <w:szCs w:val="24"/>
        </w:rPr>
        <w:t>“</w:t>
      </w:r>
      <w:r w:rsidRPr="00E41E0E">
        <w:rPr>
          <w:rFonts w:cs="Arial"/>
          <w:color w:val="000000" w:themeColor="text1"/>
          <w:szCs w:val="24"/>
        </w:rPr>
        <w:t>osmose</w:t>
      </w:r>
      <w:r w:rsidR="00BA2FDD" w:rsidRPr="00E41E0E">
        <w:rPr>
          <w:rFonts w:cs="Arial"/>
          <w:color w:val="000000" w:themeColor="text1"/>
          <w:szCs w:val="24"/>
        </w:rPr>
        <w:t>”</w:t>
      </w:r>
      <w:r w:rsidRPr="00E41E0E">
        <w:rPr>
          <w:rFonts w:cs="Arial"/>
          <w:color w:val="000000" w:themeColor="text1"/>
          <w:szCs w:val="24"/>
        </w:rPr>
        <w:t xml:space="preserve">. </w:t>
      </w:r>
      <w:r w:rsidR="0018039E">
        <w:rPr>
          <w:rFonts w:cs="Arial"/>
          <w:color w:val="000000" w:themeColor="text1"/>
          <w:szCs w:val="24"/>
        </w:rPr>
        <w:t xml:space="preserve">Dessa forma, grande parte da população conhece, pelo menos, alguns times de futebol e seus jogadores. </w:t>
      </w:r>
      <w:r w:rsidRPr="00E41E0E">
        <w:rPr>
          <w:rFonts w:cs="Arial"/>
          <w:color w:val="000000" w:themeColor="text1"/>
          <w:szCs w:val="24"/>
        </w:rPr>
        <w:t>Consequentemente</w:t>
      </w:r>
      <w:r w:rsidRPr="00E41E0E">
        <w:rPr>
          <w:rFonts w:cs="Arial"/>
          <w:color w:val="000000" w:themeColor="text1"/>
          <w:szCs w:val="24"/>
          <w:shd w:val="clear" w:color="auto" w:fill="FFFFFF"/>
        </w:rPr>
        <w:t>, utilizar o futebol como instrumento de ensino torna-se uma tarefa muito facilitada para o professor, devido ao futebol ser vivenciado diariamente em nosso país.</w:t>
      </w:r>
    </w:p>
    <w:p w:rsidR="004033B4" w:rsidRPr="007140DB" w:rsidRDefault="004033B4" w:rsidP="00DD3080">
      <w:pPr>
        <w:spacing w:after="0" w:line="360" w:lineRule="auto"/>
        <w:ind w:firstLine="708"/>
        <w:jc w:val="both"/>
        <w:rPr>
          <w:rFonts w:cs="Arial"/>
          <w:color w:val="FF0000"/>
          <w:szCs w:val="24"/>
        </w:rPr>
      </w:pPr>
      <w:r w:rsidRPr="007140DB">
        <w:rPr>
          <w:rFonts w:cs="Arial"/>
          <w:color w:val="FF0000"/>
          <w:szCs w:val="24"/>
        </w:rPr>
        <w:t xml:space="preserve">Alves e Esteves (2014) </w:t>
      </w:r>
      <w:r w:rsidR="0018039E" w:rsidRPr="007140DB">
        <w:rPr>
          <w:rFonts w:cs="Arial"/>
          <w:color w:val="FF0000"/>
          <w:szCs w:val="24"/>
        </w:rPr>
        <w:t xml:space="preserve">coincidem </w:t>
      </w:r>
      <w:r w:rsidRPr="007140DB">
        <w:rPr>
          <w:rFonts w:cs="Arial"/>
          <w:color w:val="FF0000"/>
          <w:szCs w:val="24"/>
        </w:rPr>
        <w:t xml:space="preserve">com Silva (2005) quando </w:t>
      </w:r>
      <w:r w:rsidR="0018039E" w:rsidRPr="007140DB">
        <w:rPr>
          <w:rFonts w:cs="Arial"/>
          <w:color w:val="FF0000"/>
          <w:szCs w:val="24"/>
        </w:rPr>
        <w:t xml:space="preserve">colocam </w:t>
      </w:r>
      <w:r w:rsidRPr="007140DB">
        <w:rPr>
          <w:rFonts w:cs="Arial"/>
          <w:color w:val="FF0000"/>
          <w:szCs w:val="24"/>
        </w:rPr>
        <w:t xml:space="preserve">que o esporte influencia o cotidiano do indivíduo, principalmente pelo </w:t>
      </w:r>
      <w:r w:rsidR="0018039E" w:rsidRPr="007140DB">
        <w:rPr>
          <w:rFonts w:cs="Arial"/>
          <w:color w:val="FF0000"/>
          <w:szCs w:val="24"/>
        </w:rPr>
        <w:t xml:space="preserve">interesse </w:t>
      </w:r>
      <w:r w:rsidRPr="007140DB">
        <w:rPr>
          <w:rFonts w:cs="Arial"/>
          <w:color w:val="FF0000"/>
          <w:szCs w:val="24"/>
        </w:rPr>
        <w:t xml:space="preserve">midiático </w:t>
      </w:r>
      <w:r w:rsidR="0018039E" w:rsidRPr="007140DB">
        <w:rPr>
          <w:rFonts w:cs="Arial"/>
          <w:color w:val="FF0000"/>
          <w:szCs w:val="24"/>
        </w:rPr>
        <w:t>no assunto</w:t>
      </w:r>
      <w:r w:rsidRPr="007140DB">
        <w:rPr>
          <w:rFonts w:cs="Arial"/>
          <w:color w:val="FF0000"/>
          <w:szCs w:val="24"/>
        </w:rPr>
        <w:t xml:space="preserve">, que </w:t>
      </w:r>
      <w:r w:rsidR="0018039E" w:rsidRPr="007140DB">
        <w:rPr>
          <w:rFonts w:cs="Arial"/>
          <w:color w:val="FF0000"/>
          <w:szCs w:val="24"/>
        </w:rPr>
        <w:t xml:space="preserve">muitas vezes chega até </w:t>
      </w:r>
      <w:r w:rsidR="001906E0" w:rsidRPr="007140DB">
        <w:rPr>
          <w:rFonts w:cs="Arial"/>
          <w:color w:val="FF0000"/>
          <w:szCs w:val="24"/>
        </w:rPr>
        <w:t xml:space="preserve">a </w:t>
      </w:r>
      <w:r w:rsidR="0018039E" w:rsidRPr="007140DB">
        <w:rPr>
          <w:rFonts w:cs="Arial"/>
          <w:color w:val="FF0000"/>
          <w:szCs w:val="24"/>
        </w:rPr>
        <w:t>modificar o</w:t>
      </w:r>
      <w:r w:rsidRPr="007140DB">
        <w:rPr>
          <w:rFonts w:cs="Arial"/>
          <w:color w:val="FF0000"/>
          <w:szCs w:val="24"/>
        </w:rPr>
        <w:t xml:space="preserve"> convívio social, pois, mesmo que o </w:t>
      </w:r>
      <w:r w:rsidR="0018039E" w:rsidRPr="007140DB">
        <w:rPr>
          <w:rFonts w:cs="Arial"/>
          <w:color w:val="FF0000"/>
          <w:szCs w:val="24"/>
        </w:rPr>
        <w:t xml:space="preserve">indivíduo </w:t>
      </w:r>
      <w:r w:rsidRPr="007140DB">
        <w:rPr>
          <w:rFonts w:cs="Arial"/>
          <w:color w:val="FF0000"/>
          <w:szCs w:val="24"/>
        </w:rPr>
        <w:t xml:space="preserve">não goste do esporte, </w:t>
      </w:r>
      <w:r w:rsidR="0018039E" w:rsidRPr="007140DB">
        <w:rPr>
          <w:rFonts w:cs="Arial"/>
          <w:color w:val="FF0000"/>
          <w:szCs w:val="24"/>
        </w:rPr>
        <w:t xml:space="preserve">sua rotina poderá </w:t>
      </w:r>
      <w:r w:rsidRPr="007140DB">
        <w:rPr>
          <w:rFonts w:cs="Arial"/>
          <w:color w:val="FF0000"/>
          <w:szCs w:val="24"/>
        </w:rPr>
        <w:t xml:space="preserve">ser </w:t>
      </w:r>
      <w:proofErr w:type="gramStart"/>
      <w:r w:rsidRPr="007140DB">
        <w:rPr>
          <w:rFonts w:cs="Arial"/>
          <w:color w:val="FF0000"/>
          <w:szCs w:val="24"/>
        </w:rPr>
        <w:t>influenciado</w:t>
      </w:r>
      <w:proofErr w:type="gramEnd"/>
      <w:r w:rsidRPr="007140DB">
        <w:rPr>
          <w:rFonts w:cs="Arial"/>
          <w:color w:val="FF0000"/>
          <w:szCs w:val="24"/>
        </w:rPr>
        <w:t xml:space="preserve"> por mudanças no horário televisivo, comentários, propagandas, entre outr</w:t>
      </w:r>
      <w:r w:rsidR="0018039E" w:rsidRPr="007140DB">
        <w:rPr>
          <w:rFonts w:cs="Arial"/>
          <w:color w:val="FF0000"/>
          <w:szCs w:val="24"/>
        </w:rPr>
        <w:t>o</w:t>
      </w:r>
      <w:r w:rsidRPr="007140DB">
        <w:rPr>
          <w:rFonts w:cs="Arial"/>
          <w:color w:val="FF0000"/>
          <w:szCs w:val="24"/>
        </w:rPr>
        <w:t>s.</w:t>
      </w:r>
    </w:p>
    <w:p w:rsidR="00886B9B" w:rsidRPr="007140DB" w:rsidRDefault="004033B4" w:rsidP="00DD3080">
      <w:pPr>
        <w:spacing w:after="0" w:line="360" w:lineRule="auto"/>
        <w:ind w:firstLine="708"/>
        <w:jc w:val="both"/>
        <w:rPr>
          <w:rFonts w:cs="Arial"/>
          <w:color w:val="FF0000"/>
          <w:szCs w:val="24"/>
        </w:rPr>
      </w:pPr>
      <w:r w:rsidRPr="007140DB">
        <w:rPr>
          <w:rFonts w:cs="Arial"/>
          <w:color w:val="FF0000"/>
          <w:szCs w:val="24"/>
        </w:rPr>
        <w:t xml:space="preserve">Para Souza e Araújo (2007), </w:t>
      </w:r>
      <w:r w:rsidR="0018039E" w:rsidRPr="007140DB">
        <w:rPr>
          <w:rFonts w:cs="Arial"/>
          <w:color w:val="FF0000"/>
          <w:szCs w:val="24"/>
        </w:rPr>
        <w:t xml:space="preserve">este </w:t>
      </w:r>
      <w:r w:rsidRPr="007140DB">
        <w:rPr>
          <w:rFonts w:cs="Arial"/>
          <w:color w:val="FF0000"/>
          <w:szCs w:val="24"/>
        </w:rPr>
        <w:t>esporte é acess</w:t>
      </w:r>
      <w:r w:rsidR="0018039E" w:rsidRPr="007140DB">
        <w:rPr>
          <w:rFonts w:cs="Arial"/>
          <w:color w:val="FF0000"/>
          <w:szCs w:val="24"/>
        </w:rPr>
        <w:t xml:space="preserve">ível a </w:t>
      </w:r>
      <w:r w:rsidRPr="007140DB">
        <w:rPr>
          <w:rFonts w:cs="Arial"/>
          <w:color w:val="FF0000"/>
          <w:szCs w:val="24"/>
        </w:rPr>
        <w:t xml:space="preserve">todos os grupos sociais, pois a bola, seu instrumento de manipulação central, </w:t>
      </w:r>
      <w:r w:rsidR="0018039E" w:rsidRPr="007140DB">
        <w:rPr>
          <w:rFonts w:cs="Arial"/>
          <w:color w:val="FF0000"/>
          <w:szCs w:val="24"/>
        </w:rPr>
        <w:t>pode ser facilmente</w:t>
      </w:r>
      <w:r w:rsidRPr="007140DB">
        <w:rPr>
          <w:rFonts w:cs="Arial"/>
          <w:color w:val="FF0000"/>
          <w:szCs w:val="24"/>
        </w:rPr>
        <w:t xml:space="preserve"> confec</w:t>
      </w:r>
      <w:r w:rsidR="00B87443" w:rsidRPr="007140DB">
        <w:rPr>
          <w:rFonts w:cs="Arial"/>
          <w:color w:val="FF0000"/>
          <w:szCs w:val="24"/>
        </w:rPr>
        <w:t>c</w:t>
      </w:r>
      <w:r w:rsidR="0018039E" w:rsidRPr="007140DB">
        <w:rPr>
          <w:rFonts w:cs="Arial"/>
          <w:color w:val="FF0000"/>
          <w:szCs w:val="24"/>
        </w:rPr>
        <w:t>ionada</w:t>
      </w:r>
      <w:r w:rsidRPr="007140DB">
        <w:rPr>
          <w:rFonts w:cs="Arial"/>
          <w:color w:val="FF0000"/>
          <w:szCs w:val="24"/>
        </w:rPr>
        <w:t xml:space="preserve"> </w:t>
      </w:r>
      <w:r w:rsidR="0018039E" w:rsidRPr="007140DB">
        <w:rPr>
          <w:rFonts w:cs="Arial"/>
          <w:color w:val="FF0000"/>
          <w:szCs w:val="24"/>
        </w:rPr>
        <w:t xml:space="preserve">em </w:t>
      </w:r>
      <w:r w:rsidRPr="007140DB">
        <w:rPr>
          <w:rFonts w:cs="Arial"/>
          <w:color w:val="FF0000"/>
          <w:szCs w:val="24"/>
        </w:rPr>
        <w:t>fábricas especializadas ou pode ser facilmente adaptad</w:t>
      </w:r>
      <w:r w:rsidR="0018039E" w:rsidRPr="007140DB">
        <w:rPr>
          <w:rFonts w:cs="Arial"/>
          <w:color w:val="FF0000"/>
          <w:szCs w:val="24"/>
        </w:rPr>
        <w:t>a</w:t>
      </w:r>
      <w:r w:rsidRPr="007140DB">
        <w:rPr>
          <w:rFonts w:cs="Arial"/>
          <w:color w:val="FF0000"/>
          <w:szCs w:val="24"/>
        </w:rPr>
        <w:t xml:space="preserve"> e improvisad</w:t>
      </w:r>
      <w:r w:rsidR="0018039E" w:rsidRPr="007140DB">
        <w:rPr>
          <w:rFonts w:cs="Arial"/>
          <w:color w:val="FF0000"/>
          <w:szCs w:val="24"/>
        </w:rPr>
        <w:t>a</w:t>
      </w:r>
      <w:r w:rsidRPr="007140DB">
        <w:rPr>
          <w:rFonts w:cs="Arial"/>
          <w:color w:val="FF0000"/>
          <w:szCs w:val="24"/>
        </w:rPr>
        <w:t xml:space="preserve">: há exemplares feitos de papel, </w:t>
      </w:r>
      <w:r w:rsidR="0018039E" w:rsidRPr="007140DB">
        <w:rPr>
          <w:rFonts w:cs="Arial"/>
          <w:color w:val="FF0000"/>
          <w:szCs w:val="24"/>
        </w:rPr>
        <w:t xml:space="preserve">de </w:t>
      </w:r>
      <w:r w:rsidRPr="007140DB">
        <w:rPr>
          <w:rFonts w:cs="Arial"/>
          <w:color w:val="FF0000"/>
          <w:szCs w:val="24"/>
        </w:rPr>
        <w:t xml:space="preserve">meias e </w:t>
      </w:r>
      <w:r w:rsidR="0018039E" w:rsidRPr="007140DB">
        <w:rPr>
          <w:rFonts w:cs="Arial"/>
          <w:color w:val="FF0000"/>
          <w:szCs w:val="24"/>
        </w:rPr>
        <w:t xml:space="preserve">de </w:t>
      </w:r>
      <w:r w:rsidRPr="007140DB">
        <w:rPr>
          <w:rFonts w:cs="Arial"/>
          <w:color w:val="FF0000"/>
          <w:szCs w:val="24"/>
        </w:rPr>
        <w:t xml:space="preserve">restos de pano, o que facilita o acesso </w:t>
      </w:r>
      <w:r w:rsidR="00B87443" w:rsidRPr="007140DB">
        <w:rPr>
          <w:rFonts w:cs="Arial"/>
          <w:color w:val="FF0000"/>
          <w:szCs w:val="24"/>
        </w:rPr>
        <w:t xml:space="preserve">das classes sociais menos favorecidas </w:t>
      </w:r>
      <w:r w:rsidRPr="007140DB">
        <w:rPr>
          <w:rFonts w:cs="Arial"/>
          <w:color w:val="FF0000"/>
          <w:szCs w:val="24"/>
        </w:rPr>
        <w:t xml:space="preserve">a esse jogo. </w:t>
      </w:r>
    </w:p>
    <w:p w:rsidR="004033B4" w:rsidRPr="007140DB" w:rsidRDefault="004033B4" w:rsidP="00DD3080">
      <w:pPr>
        <w:spacing w:after="0" w:line="360" w:lineRule="auto"/>
        <w:ind w:firstLine="708"/>
        <w:jc w:val="both"/>
        <w:rPr>
          <w:rFonts w:cs="Arial"/>
          <w:color w:val="FF0000"/>
          <w:szCs w:val="24"/>
        </w:rPr>
      </w:pPr>
      <w:r w:rsidRPr="007140DB">
        <w:rPr>
          <w:rFonts w:cs="Arial"/>
          <w:color w:val="FF0000"/>
          <w:szCs w:val="24"/>
        </w:rPr>
        <w:t>Logo, reitera-se que o futebol, enquanto prática desportiva</w:t>
      </w:r>
      <w:proofErr w:type="gramStart"/>
      <w:r w:rsidRPr="007140DB">
        <w:rPr>
          <w:rFonts w:cs="Arial"/>
          <w:color w:val="FF0000"/>
          <w:szCs w:val="24"/>
        </w:rPr>
        <w:t>, está</w:t>
      </w:r>
      <w:proofErr w:type="gramEnd"/>
      <w:r w:rsidRPr="007140DB">
        <w:rPr>
          <w:rFonts w:cs="Arial"/>
          <w:color w:val="FF0000"/>
          <w:szCs w:val="24"/>
        </w:rPr>
        <w:t xml:space="preserve"> presente no cotidiano do brasileiro, haja vista que ingressou nas casas, nas conversas entre amigos, na escola e em outros ambientes. Em adição, muitos pais, ao terem um filho</w:t>
      </w:r>
      <w:r w:rsidR="00886B9B" w:rsidRPr="007140DB">
        <w:rPr>
          <w:rFonts w:cs="Arial"/>
          <w:color w:val="FF0000"/>
          <w:szCs w:val="24"/>
        </w:rPr>
        <w:t xml:space="preserve"> homem</w:t>
      </w:r>
      <w:r w:rsidR="0049573B" w:rsidRPr="007140DB">
        <w:rPr>
          <w:rFonts w:cs="Arial"/>
          <w:color w:val="FF0000"/>
          <w:szCs w:val="24"/>
        </w:rPr>
        <w:t>, projetam</w:t>
      </w:r>
      <w:r w:rsidRPr="007140DB">
        <w:rPr>
          <w:rFonts w:cs="Arial"/>
          <w:color w:val="FF0000"/>
          <w:szCs w:val="24"/>
        </w:rPr>
        <w:t xml:space="preserve"> </w:t>
      </w:r>
      <w:r w:rsidR="00886B9B" w:rsidRPr="007140DB">
        <w:rPr>
          <w:rFonts w:cs="Arial"/>
          <w:color w:val="FF0000"/>
          <w:szCs w:val="24"/>
        </w:rPr>
        <w:t xml:space="preserve">nele </w:t>
      </w:r>
      <w:proofErr w:type="gramStart"/>
      <w:r w:rsidR="00886B9B" w:rsidRPr="007140DB">
        <w:rPr>
          <w:rFonts w:cs="Arial"/>
          <w:color w:val="FF0000"/>
          <w:szCs w:val="24"/>
        </w:rPr>
        <w:t>a</w:t>
      </w:r>
      <w:proofErr w:type="gramEnd"/>
      <w:r w:rsidR="00886B9B" w:rsidRPr="007140DB">
        <w:rPr>
          <w:rFonts w:cs="Arial"/>
          <w:color w:val="FF0000"/>
          <w:szCs w:val="24"/>
        </w:rPr>
        <w:t xml:space="preserve"> </w:t>
      </w:r>
      <w:r w:rsidRPr="007140DB">
        <w:rPr>
          <w:rFonts w:cs="Arial"/>
          <w:color w:val="FF0000"/>
          <w:szCs w:val="24"/>
        </w:rPr>
        <w:t xml:space="preserve">imagem </w:t>
      </w:r>
      <w:r w:rsidR="00886B9B" w:rsidRPr="007140DB">
        <w:rPr>
          <w:rFonts w:cs="Arial"/>
          <w:color w:val="FF0000"/>
          <w:szCs w:val="24"/>
        </w:rPr>
        <w:t xml:space="preserve">de </w:t>
      </w:r>
      <w:r w:rsidRPr="007140DB">
        <w:rPr>
          <w:rFonts w:cs="Arial"/>
          <w:color w:val="FF0000"/>
          <w:szCs w:val="24"/>
        </w:rPr>
        <w:t xml:space="preserve">um futuro jogador </w:t>
      </w:r>
      <w:r w:rsidR="00886B9B" w:rsidRPr="007140DB">
        <w:rPr>
          <w:rFonts w:cs="Arial"/>
          <w:color w:val="FF0000"/>
          <w:szCs w:val="24"/>
        </w:rPr>
        <w:t xml:space="preserve">e a bola será um dos primeiros presentes que a criança receberá. </w:t>
      </w:r>
    </w:p>
    <w:p w:rsidR="004033B4" w:rsidRPr="007140DB" w:rsidRDefault="004033B4" w:rsidP="00DD3080">
      <w:pPr>
        <w:spacing w:after="0" w:line="360" w:lineRule="auto"/>
        <w:ind w:firstLine="708"/>
        <w:jc w:val="both"/>
        <w:rPr>
          <w:rFonts w:cs="Arial"/>
          <w:color w:val="FF0000"/>
          <w:szCs w:val="24"/>
        </w:rPr>
      </w:pPr>
      <w:r w:rsidRPr="007140DB">
        <w:rPr>
          <w:rFonts w:cs="Arial"/>
          <w:color w:val="FF0000"/>
          <w:szCs w:val="24"/>
        </w:rPr>
        <w:t xml:space="preserve">Araújo (1976) </w:t>
      </w:r>
      <w:r w:rsidR="00886B9B" w:rsidRPr="007140DB">
        <w:rPr>
          <w:rFonts w:cs="Arial"/>
          <w:color w:val="FF0000"/>
          <w:szCs w:val="24"/>
        </w:rPr>
        <w:t xml:space="preserve">explica </w:t>
      </w:r>
      <w:r w:rsidRPr="007140DB">
        <w:rPr>
          <w:rFonts w:cs="Arial"/>
          <w:color w:val="FF0000"/>
          <w:szCs w:val="24"/>
        </w:rPr>
        <w:t xml:space="preserve">que </w:t>
      </w:r>
      <w:r w:rsidR="00886B9B" w:rsidRPr="007140DB">
        <w:rPr>
          <w:rFonts w:cs="Arial"/>
          <w:color w:val="FF0000"/>
          <w:szCs w:val="24"/>
        </w:rPr>
        <w:t xml:space="preserve">para a realização de um jogo de </w:t>
      </w:r>
      <w:r w:rsidR="00164513" w:rsidRPr="007140DB">
        <w:rPr>
          <w:rFonts w:cs="Arial"/>
          <w:color w:val="FF0000"/>
          <w:szCs w:val="24"/>
        </w:rPr>
        <w:t>Futebol Educacional</w:t>
      </w:r>
      <w:r w:rsidR="00886B9B" w:rsidRPr="007140DB">
        <w:rPr>
          <w:rFonts w:cs="Arial"/>
          <w:color w:val="FF0000"/>
          <w:szCs w:val="24"/>
        </w:rPr>
        <w:t xml:space="preserve"> </w:t>
      </w:r>
      <w:r w:rsidRPr="007140DB">
        <w:rPr>
          <w:rFonts w:cs="Arial"/>
          <w:color w:val="FF0000"/>
          <w:szCs w:val="24"/>
        </w:rPr>
        <w:t>não se faz necessári</w:t>
      </w:r>
      <w:r w:rsidR="00886B9B" w:rsidRPr="007140DB">
        <w:rPr>
          <w:rFonts w:cs="Arial"/>
          <w:color w:val="FF0000"/>
          <w:szCs w:val="24"/>
        </w:rPr>
        <w:t>a</w:t>
      </w:r>
      <w:r w:rsidRPr="007140DB">
        <w:rPr>
          <w:rFonts w:cs="Arial"/>
          <w:color w:val="FF0000"/>
          <w:szCs w:val="24"/>
        </w:rPr>
        <w:t xml:space="preserve"> uma megaestrutura, pois bastam quatro tijolos, sandálias, pedras ou </w:t>
      </w:r>
      <w:r w:rsidR="00B87443" w:rsidRPr="007140DB">
        <w:rPr>
          <w:rFonts w:cs="Arial"/>
          <w:color w:val="FF0000"/>
          <w:szCs w:val="24"/>
        </w:rPr>
        <w:t>objetos</w:t>
      </w:r>
      <w:r w:rsidR="00886B9B" w:rsidRPr="007140DB">
        <w:rPr>
          <w:rFonts w:cs="Arial"/>
          <w:color w:val="FF0000"/>
          <w:szCs w:val="24"/>
        </w:rPr>
        <w:t xml:space="preserve"> semelhantes</w:t>
      </w:r>
      <w:r w:rsidRPr="007140DB">
        <w:rPr>
          <w:rFonts w:cs="Arial"/>
          <w:color w:val="FF0000"/>
          <w:szCs w:val="24"/>
        </w:rPr>
        <w:t xml:space="preserve"> </w:t>
      </w:r>
      <w:r w:rsidR="00886B9B" w:rsidRPr="007140DB">
        <w:rPr>
          <w:rFonts w:cs="Arial"/>
          <w:color w:val="FF0000"/>
          <w:szCs w:val="24"/>
        </w:rPr>
        <w:t xml:space="preserve">para marcar </w:t>
      </w:r>
      <w:r w:rsidRPr="007140DB">
        <w:rPr>
          <w:rFonts w:cs="Arial"/>
          <w:color w:val="FF0000"/>
          <w:szCs w:val="24"/>
        </w:rPr>
        <w:t xml:space="preserve">os gols. A bola pode </w:t>
      </w:r>
      <w:r w:rsidR="00886B9B" w:rsidRPr="007140DB">
        <w:rPr>
          <w:rFonts w:cs="Arial"/>
          <w:color w:val="FF0000"/>
          <w:szCs w:val="24"/>
        </w:rPr>
        <w:t xml:space="preserve">ser </w:t>
      </w:r>
      <w:r w:rsidR="0049573B" w:rsidRPr="007140DB">
        <w:rPr>
          <w:rFonts w:cs="Arial"/>
          <w:color w:val="FF0000"/>
          <w:szCs w:val="24"/>
        </w:rPr>
        <w:t>uma original</w:t>
      </w:r>
      <w:r w:rsidRPr="007140DB">
        <w:rPr>
          <w:rFonts w:cs="Arial"/>
          <w:color w:val="FF0000"/>
          <w:szCs w:val="24"/>
        </w:rPr>
        <w:t xml:space="preserve"> de marca conhecida ou uma meia, cheia de restos de pano, papel, folhagem e</w:t>
      </w:r>
      <w:r w:rsidR="00886B9B" w:rsidRPr="007140DB">
        <w:rPr>
          <w:rFonts w:cs="Arial"/>
          <w:color w:val="FF0000"/>
          <w:szCs w:val="24"/>
        </w:rPr>
        <w:t>,</w:t>
      </w:r>
      <w:r w:rsidRPr="007140DB">
        <w:rPr>
          <w:rFonts w:cs="Arial"/>
          <w:color w:val="FF0000"/>
          <w:szCs w:val="24"/>
        </w:rPr>
        <w:t xml:space="preserve"> assim</w:t>
      </w:r>
      <w:r w:rsidR="00886B9B" w:rsidRPr="007140DB">
        <w:rPr>
          <w:rFonts w:cs="Arial"/>
          <w:color w:val="FF0000"/>
          <w:szCs w:val="24"/>
        </w:rPr>
        <w:t>,</w:t>
      </w:r>
      <w:r w:rsidRPr="007140DB">
        <w:rPr>
          <w:rFonts w:cs="Arial"/>
          <w:color w:val="FF0000"/>
          <w:szCs w:val="24"/>
        </w:rPr>
        <w:t xml:space="preserve"> </w:t>
      </w:r>
      <w:r w:rsidR="00886B9B" w:rsidRPr="007140DB">
        <w:rPr>
          <w:rFonts w:cs="Arial"/>
          <w:color w:val="FF0000"/>
          <w:szCs w:val="24"/>
        </w:rPr>
        <w:t>pode começar o jogo</w:t>
      </w:r>
      <w:r w:rsidRPr="007140DB">
        <w:rPr>
          <w:rFonts w:cs="Arial"/>
          <w:color w:val="FF0000"/>
          <w:szCs w:val="24"/>
        </w:rPr>
        <w:t xml:space="preserve">. </w:t>
      </w:r>
    </w:p>
    <w:p w:rsidR="004033B4" w:rsidRPr="007140DB" w:rsidRDefault="004033B4" w:rsidP="00DD3080">
      <w:pPr>
        <w:spacing w:after="0" w:line="360" w:lineRule="auto"/>
        <w:ind w:firstLine="708"/>
        <w:jc w:val="both"/>
        <w:rPr>
          <w:rFonts w:cs="Arial"/>
          <w:color w:val="FF0000"/>
          <w:szCs w:val="24"/>
        </w:rPr>
      </w:pPr>
      <w:r w:rsidRPr="007140DB">
        <w:rPr>
          <w:rFonts w:cs="Arial"/>
          <w:color w:val="FF0000"/>
          <w:szCs w:val="24"/>
        </w:rPr>
        <w:t>Corrêa (2013)</w:t>
      </w:r>
      <w:r w:rsidR="00B2255E" w:rsidRPr="007140DB">
        <w:rPr>
          <w:rFonts w:cs="Arial"/>
          <w:color w:val="FF0000"/>
          <w:szCs w:val="24"/>
        </w:rPr>
        <w:t>, por sua vez</w:t>
      </w:r>
      <w:r w:rsidR="00547E07" w:rsidRPr="007140DB">
        <w:rPr>
          <w:rFonts w:cs="Arial"/>
          <w:color w:val="FF0000"/>
          <w:szCs w:val="24"/>
        </w:rPr>
        <w:t>,</w:t>
      </w:r>
      <w:r w:rsidRPr="007140DB">
        <w:rPr>
          <w:rFonts w:cs="Arial"/>
          <w:color w:val="FF0000"/>
          <w:szCs w:val="24"/>
        </w:rPr>
        <w:t xml:space="preserve"> </w:t>
      </w:r>
      <w:r w:rsidR="00B2255E" w:rsidRPr="007140DB">
        <w:rPr>
          <w:rFonts w:cs="Arial"/>
          <w:color w:val="FF0000"/>
          <w:szCs w:val="24"/>
        </w:rPr>
        <w:t xml:space="preserve">relaciona o esporte aos </w:t>
      </w:r>
      <w:r w:rsidRPr="007140DB">
        <w:rPr>
          <w:rFonts w:cs="Arial"/>
          <w:color w:val="FF0000"/>
          <w:szCs w:val="24"/>
        </w:rPr>
        <w:t xml:space="preserve">fatos da realidade social </w:t>
      </w:r>
      <w:r w:rsidR="00B2255E" w:rsidRPr="007140DB">
        <w:rPr>
          <w:rFonts w:cs="Arial"/>
          <w:color w:val="FF0000"/>
          <w:szCs w:val="24"/>
        </w:rPr>
        <w:t xml:space="preserve">e coloca </w:t>
      </w:r>
      <w:r w:rsidRPr="007140DB">
        <w:rPr>
          <w:rFonts w:cs="Arial"/>
          <w:color w:val="FF0000"/>
          <w:szCs w:val="24"/>
        </w:rPr>
        <w:t xml:space="preserve">que a prática esportiva favorece, em muitos casos, o enfrentamento </w:t>
      </w:r>
      <w:r w:rsidR="0049573B" w:rsidRPr="007140DB">
        <w:rPr>
          <w:rFonts w:cs="Arial"/>
          <w:color w:val="FF0000"/>
          <w:szCs w:val="24"/>
        </w:rPr>
        <w:t>de</w:t>
      </w:r>
      <w:r w:rsidRPr="007140DB">
        <w:rPr>
          <w:rFonts w:cs="Arial"/>
          <w:color w:val="FF0000"/>
          <w:szCs w:val="24"/>
        </w:rPr>
        <w:t xml:space="preserve"> situações</w:t>
      </w:r>
      <w:r w:rsidR="0049573B" w:rsidRPr="007140DB">
        <w:rPr>
          <w:rFonts w:cs="Arial"/>
          <w:color w:val="FF0000"/>
          <w:szCs w:val="24"/>
        </w:rPr>
        <w:t xml:space="preserve"> adversas</w:t>
      </w:r>
      <w:r w:rsidR="00B2255E" w:rsidRPr="007140DB">
        <w:rPr>
          <w:rFonts w:cs="Arial"/>
          <w:color w:val="FF0000"/>
          <w:szCs w:val="24"/>
        </w:rPr>
        <w:t>,</w:t>
      </w:r>
      <w:r w:rsidRPr="007140DB">
        <w:rPr>
          <w:rFonts w:cs="Arial"/>
          <w:color w:val="FF0000"/>
          <w:szCs w:val="24"/>
        </w:rPr>
        <w:t xml:space="preserve"> </w:t>
      </w:r>
      <w:r w:rsidR="00B2255E" w:rsidRPr="007140DB">
        <w:rPr>
          <w:rFonts w:cs="Arial"/>
          <w:color w:val="FF0000"/>
          <w:szCs w:val="24"/>
        </w:rPr>
        <w:t xml:space="preserve">entre </w:t>
      </w:r>
      <w:proofErr w:type="gramStart"/>
      <w:r w:rsidR="00B2255E" w:rsidRPr="007140DB">
        <w:rPr>
          <w:rFonts w:cs="Arial"/>
          <w:color w:val="FF0000"/>
          <w:szCs w:val="24"/>
        </w:rPr>
        <w:t>as que inclui</w:t>
      </w:r>
      <w:proofErr w:type="gramEnd"/>
      <w:r w:rsidRPr="007140DB">
        <w:rPr>
          <w:rFonts w:cs="Arial"/>
          <w:color w:val="FF0000"/>
          <w:szCs w:val="24"/>
        </w:rPr>
        <w:t xml:space="preserve"> </w:t>
      </w:r>
      <w:r w:rsidR="00B2255E" w:rsidRPr="007140DB">
        <w:rPr>
          <w:rFonts w:cs="Arial"/>
          <w:color w:val="FF0000"/>
          <w:szCs w:val="24"/>
        </w:rPr>
        <w:t xml:space="preserve">o </w:t>
      </w:r>
      <w:r w:rsidRPr="007140DB">
        <w:rPr>
          <w:rFonts w:cs="Arial"/>
          <w:color w:val="FF0000"/>
          <w:szCs w:val="24"/>
        </w:rPr>
        <w:t xml:space="preserve">uso de drogas, </w:t>
      </w:r>
      <w:r w:rsidR="00A22E3C" w:rsidRPr="007140DB">
        <w:rPr>
          <w:rFonts w:cs="Arial"/>
          <w:color w:val="FF0000"/>
          <w:szCs w:val="24"/>
        </w:rPr>
        <w:t>criminalidade</w:t>
      </w:r>
      <w:r w:rsidRPr="007140DB">
        <w:rPr>
          <w:rFonts w:cs="Arial"/>
          <w:color w:val="FF0000"/>
          <w:szCs w:val="24"/>
        </w:rPr>
        <w:t>, a exploração desordenada dos recursos ambientais</w:t>
      </w:r>
      <w:r w:rsidR="00B2255E" w:rsidRPr="007140DB">
        <w:rPr>
          <w:rFonts w:cs="Arial"/>
          <w:color w:val="FF0000"/>
          <w:szCs w:val="24"/>
        </w:rPr>
        <w:t>,</w:t>
      </w:r>
      <w:r w:rsidRPr="007140DB">
        <w:rPr>
          <w:rFonts w:cs="Arial"/>
          <w:color w:val="FF0000"/>
          <w:szCs w:val="24"/>
        </w:rPr>
        <w:t xml:space="preserve"> o depósito dos resíduos sólidos de forma inadequada no meio ambiente</w:t>
      </w:r>
      <w:r w:rsidR="00B2255E" w:rsidRPr="007140DB">
        <w:rPr>
          <w:rFonts w:cs="Arial"/>
          <w:color w:val="FF0000"/>
          <w:szCs w:val="24"/>
        </w:rPr>
        <w:t xml:space="preserve"> e</w:t>
      </w:r>
      <w:r w:rsidRPr="007140DB">
        <w:rPr>
          <w:rFonts w:cs="Arial"/>
          <w:color w:val="FF0000"/>
          <w:szCs w:val="24"/>
        </w:rPr>
        <w:t xml:space="preserve"> a desigualdade educacional alarmante existente em nosso país, entre outras questões. </w:t>
      </w:r>
    </w:p>
    <w:p w:rsidR="00D93BA3" w:rsidRPr="007140DB" w:rsidRDefault="00D93BA3" w:rsidP="00D93BA3">
      <w:pPr>
        <w:spacing w:after="0" w:line="360" w:lineRule="auto"/>
        <w:ind w:firstLine="708"/>
        <w:jc w:val="both"/>
        <w:rPr>
          <w:rFonts w:cs="Arial"/>
          <w:color w:val="FF0000"/>
          <w:szCs w:val="24"/>
        </w:rPr>
      </w:pPr>
      <w:r w:rsidRPr="007140DB">
        <w:rPr>
          <w:rFonts w:cs="Arial"/>
          <w:color w:val="FF0000"/>
          <w:szCs w:val="24"/>
        </w:rPr>
        <w:lastRenderedPageBreak/>
        <w:t xml:space="preserve">Como instituições que possuem um papel relevante no combate às mazelas sociais, podem ser citadas as escolas, além dos projetos sociais esportivos e a família. O </w:t>
      </w:r>
      <w:r w:rsidR="00164513" w:rsidRPr="007140DB">
        <w:rPr>
          <w:rFonts w:cs="Arial"/>
          <w:color w:val="FF0000"/>
          <w:szCs w:val="24"/>
        </w:rPr>
        <w:t>Futebol Educacional</w:t>
      </w:r>
      <w:r w:rsidRPr="007140DB">
        <w:rPr>
          <w:rFonts w:cs="Arial"/>
          <w:color w:val="FF0000"/>
          <w:szCs w:val="24"/>
        </w:rPr>
        <w:t xml:space="preserve"> assume um papel importante nesse contexto, já que atrai muitos jovens, como foi relatado acima, ajudando-os a melhorar a sua qualidade de vida. Allende, </w:t>
      </w:r>
      <w:proofErr w:type="spellStart"/>
      <w:r w:rsidRPr="007140DB">
        <w:rPr>
          <w:rFonts w:cs="Arial"/>
          <w:color w:val="FF0000"/>
          <w:szCs w:val="24"/>
        </w:rPr>
        <w:t>Cowburn</w:t>
      </w:r>
      <w:proofErr w:type="spellEnd"/>
      <w:r w:rsidRPr="007140DB">
        <w:rPr>
          <w:rFonts w:cs="Arial"/>
          <w:color w:val="FF0000"/>
          <w:szCs w:val="24"/>
        </w:rPr>
        <w:t xml:space="preserve"> e Foster (2006)</w:t>
      </w:r>
      <w:proofErr w:type="gramStart"/>
      <w:r w:rsidR="004F4B13" w:rsidRPr="007140DB">
        <w:rPr>
          <w:rFonts w:cs="Arial"/>
          <w:color w:val="FF0000"/>
          <w:szCs w:val="24"/>
        </w:rPr>
        <w:t xml:space="preserve"> </w:t>
      </w:r>
      <w:r w:rsidRPr="007140DB">
        <w:rPr>
          <w:rFonts w:cs="Arial"/>
          <w:color w:val="FF0000"/>
          <w:szCs w:val="24"/>
        </w:rPr>
        <w:t xml:space="preserve"> </w:t>
      </w:r>
      <w:proofErr w:type="gramEnd"/>
      <w:r w:rsidRPr="007140DB">
        <w:rPr>
          <w:rFonts w:cs="Arial"/>
          <w:color w:val="FF0000"/>
          <w:szCs w:val="24"/>
        </w:rPr>
        <w:t xml:space="preserve">observam que a permanência de crianças e adolescentes na prática esportiva ocorre quando não são forçados a realizar movimentos exaustivos, como acontece no esporte de rendimento, pois os jovens preferem exercer atividades esportivas lúdicas, prazerosas e desafiadoras, características do esporte educacional. </w:t>
      </w:r>
    </w:p>
    <w:p w:rsidR="004033B4" w:rsidRPr="007140DB" w:rsidRDefault="00D93BA3" w:rsidP="00DD3080">
      <w:pPr>
        <w:spacing w:after="0" w:line="360" w:lineRule="auto"/>
        <w:ind w:firstLine="708"/>
        <w:jc w:val="both"/>
        <w:rPr>
          <w:rFonts w:cs="Arial"/>
          <w:color w:val="FF0000"/>
          <w:szCs w:val="24"/>
        </w:rPr>
      </w:pPr>
      <w:r w:rsidRPr="007140DB">
        <w:rPr>
          <w:rFonts w:cs="Arial"/>
          <w:color w:val="FF0000"/>
          <w:szCs w:val="24"/>
        </w:rPr>
        <w:t xml:space="preserve">Para </w:t>
      </w:r>
      <w:proofErr w:type="spellStart"/>
      <w:r w:rsidRPr="007140DB">
        <w:rPr>
          <w:rFonts w:cs="Arial"/>
          <w:color w:val="FF0000"/>
          <w:szCs w:val="24"/>
        </w:rPr>
        <w:t>Tubino</w:t>
      </w:r>
      <w:proofErr w:type="spellEnd"/>
      <w:r w:rsidR="004033B4" w:rsidRPr="007140DB">
        <w:rPr>
          <w:rFonts w:cs="Arial"/>
          <w:color w:val="FF0000"/>
          <w:szCs w:val="24"/>
        </w:rPr>
        <w:t xml:space="preserve"> (2001)</w:t>
      </w:r>
      <w:r w:rsidR="00C43384" w:rsidRPr="007140DB">
        <w:rPr>
          <w:rFonts w:cs="Arial"/>
          <w:color w:val="FF0000"/>
          <w:szCs w:val="24"/>
        </w:rPr>
        <w:t>,</w:t>
      </w:r>
      <w:r w:rsidR="004033B4" w:rsidRPr="007140DB">
        <w:rPr>
          <w:rFonts w:cs="Arial"/>
          <w:color w:val="FF0000"/>
          <w:szCs w:val="24"/>
        </w:rPr>
        <w:t xml:space="preserve"> o Esporte Educacional, quando </w:t>
      </w:r>
      <w:r w:rsidR="00A82EFE" w:rsidRPr="007140DB">
        <w:rPr>
          <w:rFonts w:cs="Arial"/>
          <w:color w:val="FF0000"/>
          <w:szCs w:val="24"/>
        </w:rPr>
        <w:t>aplicado corretamente pelo docente</w:t>
      </w:r>
      <w:r w:rsidR="004033B4" w:rsidRPr="007140DB">
        <w:rPr>
          <w:rFonts w:cs="Arial"/>
          <w:color w:val="FF0000"/>
          <w:szCs w:val="24"/>
        </w:rPr>
        <w:t>, pode atrair muitos jovens para a sua prática</w:t>
      </w:r>
      <w:r w:rsidR="00C43384" w:rsidRPr="007140DB">
        <w:rPr>
          <w:rFonts w:cs="Arial"/>
          <w:color w:val="FF0000"/>
          <w:szCs w:val="24"/>
        </w:rPr>
        <w:t xml:space="preserve"> e e</w:t>
      </w:r>
      <w:r w:rsidR="004F4B13" w:rsidRPr="007140DB">
        <w:rPr>
          <w:rFonts w:cs="Arial"/>
          <w:color w:val="FF0000"/>
          <w:szCs w:val="24"/>
        </w:rPr>
        <w:t>s</w:t>
      </w:r>
      <w:r w:rsidR="00C43384" w:rsidRPr="007140DB">
        <w:rPr>
          <w:rFonts w:cs="Arial"/>
          <w:color w:val="FF0000"/>
          <w:szCs w:val="24"/>
        </w:rPr>
        <w:t>sa atração deve ser aproveitada e transformada em uma</w:t>
      </w:r>
      <w:r w:rsidR="00524FFD" w:rsidRPr="007140DB">
        <w:rPr>
          <w:rFonts w:cs="Arial"/>
          <w:color w:val="FF0000"/>
          <w:szCs w:val="24"/>
        </w:rPr>
        <w:t xml:space="preserve"> </w:t>
      </w:r>
      <w:r w:rsidR="00A82EFE" w:rsidRPr="007140DB">
        <w:rPr>
          <w:rFonts w:cs="Arial"/>
          <w:color w:val="FF0000"/>
          <w:szCs w:val="24"/>
        </w:rPr>
        <w:t>proposta</w:t>
      </w:r>
      <w:r w:rsidR="004033B4" w:rsidRPr="007140DB">
        <w:rPr>
          <w:rFonts w:cs="Arial"/>
          <w:color w:val="FF0000"/>
          <w:szCs w:val="24"/>
        </w:rPr>
        <w:t xml:space="preserve"> educacional. No entanto, essa proposta deve ser considerada como um caminho essencial </w:t>
      </w:r>
      <w:r w:rsidR="00C43384" w:rsidRPr="007140DB">
        <w:rPr>
          <w:rFonts w:cs="Arial"/>
          <w:color w:val="FF0000"/>
          <w:szCs w:val="24"/>
        </w:rPr>
        <w:t xml:space="preserve">no processo de capacitação dos participantes para o </w:t>
      </w:r>
      <w:proofErr w:type="spellStart"/>
      <w:r w:rsidR="00C43384" w:rsidRPr="007140DB">
        <w:rPr>
          <w:rFonts w:cs="Arial"/>
          <w:color w:val="FF0000"/>
          <w:szCs w:val="24"/>
        </w:rPr>
        <w:t>excercício</w:t>
      </w:r>
      <w:proofErr w:type="spellEnd"/>
      <w:r w:rsidR="00C43384" w:rsidRPr="007140DB">
        <w:rPr>
          <w:rFonts w:cs="Arial"/>
          <w:color w:val="FF0000"/>
          <w:szCs w:val="24"/>
        </w:rPr>
        <w:t xml:space="preserve"> da cidadania.</w:t>
      </w:r>
      <w:r w:rsidR="004033B4" w:rsidRPr="007140DB">
        <w:rPr>
          <w:rFonts w:cs="Arial"/>
          <w:color w:val="FF0000"/>
          <w:szCs w:val="24"/>
        </w:rPr>
        <w:t xml:space="preserve">  </w:t>
      </w:r>
    </w:p>
    <w:p w:rsidR="004033B4" w:rsidRPr="007140DB" w:rsidRDefault="004033B4" w:rsidP="00DD3080">
      <w:pPr>
        <w:spacing w:after="0" w:line="360" w:lineRule="auto"/>
        <w:ind w:firstLine="708"/>
        <w:jc w:val="both"/>
        <w:rPr>
          <w:rFonts w:cs="Arial"/>
          <w:color w:val="FF0000"/>
          <w:szCs w:val="24"/>
        </w:rPr>
      </w:pPr>
      <w:r w:rsidRPr="007140DB">
        <w:rPr>
          <w:rFonts w:cs="Arial"/>
          <w:color w:val="FF0000"/>
          <w:szCs w:val="24"/>
        </w:rPr>
        <w:t xml:space="preserve">Pinto (2007) apresenta o </w:t>
      </w:r>
      <w:r w:rsidR="00164513" w:rsidRPr="007140DB">
        <w:rPr>
          <w:rFonts w:cs="Arial"/>
          <w:color w:val="FF0000"/>
          <w:szCs w:val="24"/>
        </w:rPr>
        <w:t>Futebol Educacional</w:t>
      </w:r>
      <w:r w:rsidRPr="007140DB">
        <w:rPr>
          <w:rFonts w:cs="Arial"/>
          <w:color w:val="FF0000"/>
          <w:szCs w:val="24"/>
        </w:rPr>
        <w:t xml:space="preserve"> como uma possibilidade de </w:t>
      </w:r>
      <w:r w:rsidR="00C43384" w:rsidRPr="007140DB">
        <w:rPr>
          <w:rFonts w:cs="Arial"/>
          <w:color w:val="FF0000"/>
          <w:szCs w:val="24"/>
        </w:rPr>
        <w:t xml:space="preserve">resignificação do </w:t>
      </w:r>
      <w:r w:rsidRPr="007140DB">
        <w:rPr>
          <w:rFonts w:cs="Arial"/>
          <w:color w:val="FF0000"/>
          <w:szCs w:val="24"/>
        </w:rPr>
        <w:t xml:space="preserve">esporte, quando </w:t>
      </w:r>
      <w:r w:rsidR="00C43384" w:rsidRPr="007140DB">
        <w:rPr>
          <w:rFonts w:cs="Arial"/>
          <w:color w:val="FF0000"/>
          <w:szCs w:val="24"/>
        </w:rPr>
        <w:t xml:space="preserve">aponta </w:t>
      </w:r>
      <w:r w:rsidRPr="007140DB">
        <w:rPr>
          <w:rFonts w:cs="Arial"/>
          <w:color w:val="FF0000"/>
          <w:szCs w:val="24"/>
        </w:rPr>
        <w:t xml:space="preserve">que a dimensão social vem sendo negada em alguns espaços educativos por conta da massificação midiática do esporte (futebol) de rendimento, que </w:t>
      </w:r>
      <w:r w:rsidR="00C43384" w:rsidRPr="007140DB">
        <w:rPr>
          <w:rFonts w:cs="Arial"/>
          <w:color w:val="FF0000"/>
          <w:szCs w:val="24"/>
        </w:rPr>
        <w:t>se caracteriza</w:t>
      </w:r>
      <w:r w:rsidRPr="007140DB">
        <w:rPr>
          <w:rFonts w:cs="Arial"/>
          <w:color w:val="FF0000"/>
          <w:szCs w:val="24"/>
        </w:rPr>
        <w:t xml:space="preserve"> pela disputa exacerbada, pela especialização contínua dos movimentos desportivos e exclusão dos menos habilidosos. </w:t>
      </w:r>
      <w:r w:rsidR="00C43384" w:rsidRPr="007140DB">
        <w:rPr>
          <w:rFonts w:cs="Arial"/>
          <w:color w:val="FF0000"/>
          <w:szCs w:val="24"/>
        </w:rPr>
        <w:t xml:space="preserve">Por esse motivo, o autor critica os professores que </w:t>
      </w:r>
      <w:r w:rsidRPr="007140DB">
        <w:rPr>
          <w:rFonts w:cs="Arial"/>
          <w:color w:val="FF0000"/>
          <w:szCs w:val="24"/>
        </w:rPr>
        <w:t>reproduzem o esporte de rendimento na escola ou em projetos sociais educacionais, confundindo a intencionalidade educativa do ambiente.</w:t>
      </w:r>
    </w:p>
    <w:p w:rsidR="00F954CE" w:rsidRPr="00E41E0E" w:rsidRDefault="00CD49D7" w:rsidP="00CD49D7">
      <w:pPr>
        <w:spacing w:after="0" w:line="360" w:lineRule="auto"/>
        <w:jc w:val="both"/>
        <w:rPr>
          <w:rFonts w:cs="Arial"/>
          <w:color w:val="000000" w:themeColor="text1"/>
          <w:szCs w:val="24"/>
        </w:rPr>
      </w:pPr>
      <w:r w:rsidRPr="00E41E0E">
        <w:rPr>
          <w:rFonts w:cs="Arial"/>
          <w:color w:val="000000" w:themeColor="text1"/>
          <w:szCs w:val="24"/>
        </w:rPr>
        <w:tab/>
      </w:r>
      <w:r w:rsidR="00881237" w:rsidRPr="00E41E0E">
        <w:rPr>
          <w:rFonts w:cs="Arial"/>
          <w:color w:val="000000" w:themeColor="text1"/>
          <w:szCs w:val="24"/>
        </w:rPr>
        <w:t>Dando prosseguimento</w:t>
      </w:r>
      <w:r w:rsidR="00273CDE">
        <w:rPr>
          <w:rFonts w:cs="Arial"/>
          <w:color w:val="000000" w:themeColor="text1"/>
          <w:szCs w:val="24"/>
        </w:rPr>
        <w:t>,</w:t>
      </w:r>
      <w:r w:rsidR="00881237" w:rsidRPr="00E41E0E">
        <w:rPr>
          <w:rFonts w:cs="Arial"/>
          <w:color w:val="000000" w:themeColor="text1"/>
          <w:szCs w:val="24"/>
        </w:rPr>
        <w:t xml:space="preserve"> é necessário </w:t>
      </w:r>
      <w:r w:rsidR="00A848A2" w:rsidRPr="00E41E0E">
        <w:rPr>
          <w:rFonts w:cs="Arial"/>
          <w:color w:val="000000" w:themeColor="text1"/>
          <w:szCs w:val="24"/>
        </w:rPr>
        <w:t>discorrer</w:t>
      </w:r>
      <w:r w:rsidR="00881237" w:rsidRPr="00E41E0E">
        <w:rPr>
          <w:rFonts w:cs="Arial"/>
          <w:color w:val="000000" w:themeColor="text1"/>
          <w:szCs w:val="24"/>
        </w:rPr>
        <w:t xml:space="preserve"> sobre a </w:t>
      </w:r>
      <w:r w:rsidR="00DA45C2">
        <w:rPr>
          <w:rFonts w:cs="Arial"/>
          <w:color w:val="000000" w:themeColor="text1"/>
          <w:szCs w:val="24"/>
        </w:rPr>
        <w:t>Educação Ambiental</w:t>
      </w:r>
      <w:r w:rsidR="00881237" w:rsidRPr="00E41E0E">
        <w:rPr>
          <w:rFonts w:cs="Arial"/>
          <w:color w:val="000000" w:themeColor="text1"/>
          <w:szCs w:val="24"/>
        </w:rPr>
        <w:t xml:space="preserve"> </w:t>
      </w:r>
      <w:r w:rsidR="00A848A2" w:rsidRPr="00E41E0E">
        <w:rPr>
          <w:rFonts w:cs="Arial"/>
          <w:color w:val="000000" w:themeColor="text1"/>
          <w:szCs w:val="24"/>
        </w:rPr>
        <w:t>e sua relevância para a sociedad</w:t>
      </w:r>
      <w:r w:rsidR="00881237" w:rsidRPr="00E41E0E">
        <w:rPr>
          <w:rFonts w:cs="Arial"/>
          <w:color w:val="000000" w:themeColor="text1"/>
          <w:szCs w:val="24"/>
        </w:rPr>
        <w:t>e</w:t>
      </w:r>
      <w:r w:rsidR="00A848A2" w:rsidRPr="00E41E0E">
        <w:rPr>
          <w:rFonts w:cs="Arial"/>
          <w:color w:val="000000" w:themeColor="text1"/>
          <w:szCs w:val="24"/>
        </w:rPr>
        <w:t>, pois</w:t>
      </w:r>
      <w:r w:rsidR="00DE1884" w:rsidRPr="00E41E0E">
        <w:rPr>
          <w:rFonts w:cs="Arial"/>
          <w:color w:val="000000" w:themeColor="text1"/>
          <w:szCs w:val="24"/>
        </w:rPr>
        <w:t>,</w:t>
      </w:r>
      <w:r w:rsidR="00881237" w:rsidRPr="00E41E0E">
        <w:rPr>
          <w:rFonts w:cs="Arial"/>
          <w:color w:val="000000" w:themeColor="text1"/>
          <w:szCs w:val="24"/>
        </w:rPr>
        <w:t xml:space="preserve"> segundo </w:t>
      </w:r>
      <w:proofErr w:type="spellStart"/>
      <w:r w:rsidR="00881237" w:rsidRPr="00E41E0E">
        <w:rPr>
          <w:rFonts w:cs="Arial"/>
          <w:color w:val="000000" w:themeColor="text1"/>
          <w:szCs w:val="24"/>
        </w:rPr>
        <w:t>Goddotti</w:t>
      </w:r>
      <w:proofErr w:type="spellEnd"/>
      <w:r w:rsidR="00881237" w:rsidRPr="00E41E0E">
        <w:rPr>
          <w:rFonts w:cs="Arial"/>
          <w:color w:val="000000" w:themeColor="text1"/>
          <w:szCs w:val="24"/>
        </w:rPr>
        <w:t xml:space="preserve"> (2000)</w:t>
      </w:r>
      <w:r w:rsidR="005807AA">
        <w:rPr>
          <w:rFonts w:cs="Arial"/>
          <w:color w:val="000000" w:themeColor="text1"/>
          <w:szCs w:val="24"/>
        </w:rPr>
        <w:t>,</w:t>
      </w:r>
      <w:r w:rsidR="00881237" w:rsidRPr="00E41E0E">
        <w:rPr>
          <w:rFonts w:cs="Arial"/>
          <w:color w:val="000000" w:themeColor="text1"/>
          <w:szCs w:val="24"/>
        </w:rPr>
        <w:t xml:space="preserve"> trata-se de uma transformação </w:t>
      </w:r>
      <w:r w:rsidR="00A848A2" w:rsidRPr="00E41E0E">
        <w:rPr>
          <w:rFonts w:cs="Arial"/>
          <w:color w:val="000000" w:themeColor="text1"/>
          <w:szCs w:val="24"/>
        </w:rPr>
        <w:t>profunda</w:t>
      </w:r>
      <w:r w:rsidR="00881237" w:rsidRPr="00E41E0E">
        <w:rPr>
          <w:rFonts w:cs="Arial"/>
          <w:color w:val="000000" w:themeColor="text1"/>
          <w:szCs w:val="24"/>
        </w:rPr>
        <w:t xml:space="preserve"> da mentalidade em relação </w:t>
      </w:r>
      <w:r w:rsidR="005807AA">
        <w:rPr>
          <w:rFonts w:cs="Arial"/>
          <w:color w:val="000000" w:themeColor="text1"/>
          <w:szCs w:val="24"/>
        </w:rPr>
        <w:t>à</w:t>
      </w:r>
      <w:r w:rsidR="005807AA" w:rsidRPr="00E41E0E">
        <w:rPr>
          <w:rFonts w:cs="Arial"/>
          <w:color w:val="000000" w:themeColor="text1"/>
          <w:szCs w:val="24"/>
        </w:rPr>
        <w:t xml:space="preserve"> </w:t>
      </w:r>
      <w:r w:rsidR="00881237" w:rsidRPr="00E41E0E">
        <w:rPr>
          <w:rFonts w:cs="Arial"/>
          <w:color w:val="000000" w:themeColor="text1"/>
          <w:szCs w:val="24"/>
        </w:rPr>
        <w:t xml:space="preserve">qualidade de vida, que está diretamente ligada ao tipo de </w:t>
      </w:r>
      <w:r w:rsidR="00A848A2" w:rsidRPr="00E41E0E">
        <w:rPr>
          <w:rFonts w:cs="Arial"/>
          <w:color w:val="000000" w:themeColor="text1"/>
          <w:szCs w:val="24"/>
        </w:rPr>
        <w:t xml:space="preserve">convivência que se </w:t>
      </w:r>
      <w:proofErr w:type="spellStart"/>
      <w:r w:rsidR="00A848A2" w:rsidRPr="00E41E0E">
        <w:rPr>
          <w:rFonts w:cs="Arial"/>
          <w:color w:val="000000" w:themeColor="text1"/>
          <w:szCs w:val="24"/>
        </w:rPr>
        <w:t>mantem</w:t>
      </w:r>
      <w:proofErr w:type="spellEnd"/>
      <w:r w:rsidR="00A848A2" w:rsidRPr="00E41E0E">
        <w:rPr>
          <w:rFonts w:cs="Arial"/>
          <w:color w:val="000000" w:themeColor="text1"/>
          <w:szCs w:val="24"/>
        </w:rPr>
        <w:t xml:space="preserve"> com a natureza e</w:t>
      </w:r>
      <w:r w:rsidR="00DE1884" w:rsidRPr="00E41E0E">
        <w:rPr>
          <w:rFonts w:cs="Arial"/>
          <w:color w:val="000000" w:themeColor="text1"/>
          <w:szCs w:val="24"/>
        </w:rPr>
        <w:t xml:space="preserve"> com a sociedade</w:t>
      </w:r>
      <w:r w:rsidR="00A848A2" w:rsidRPr="00E41E0E">
        <w:rPr>
          <w:rFonts w:cs="Arial"/>
          <w:color w:val="000000" w:themeColor="text1"/>
          <w:szCs w:val="24"/>
        </w:rPr>
        <w:t xml:space="preserve"> que </w:t>
      </w:r>
      <w:r w:rsidR="00DE1884" w:rsidRPr="00E41E0E">
        <w:rPr>
          <w:rFonts w:cs="Arial"/>
          <w:color w:val="000000" w:themeColor="text1"/>
          <w:szCs w:val="24"/>
        </w:rPr>
        <w:t>sugere</w:t>
      </w:r>
      <w:r w:rsidR="00A848A2" w:rsidRPr="00E41E0E">
        <w:rPr>
          <w:rFonts w:cs="Arial"/>
          <w:color w:val="000000" w:themeColor="text1"/>
          <w:szCs w:val="24"/>
        </w:rPr>
        <w:t xml:space="preserve"> virtudes, valores e ações.</w:t>
      </w:r>
      <w:r w:rsidR="00A848A2" w:rsidRPr="00E41E0E">
        <w:rPr>
          <w:color w:val="000000" w:themeColor="text1"/>
        </w:rPr>
        <w:t xml:space="preserve"> </w:t>
      </w:r>
      <w:r w:rsidR="009C5027">
        <w:rPr>
          <w:color w:val="000000" w:themeColor="text1"/>
        </w:rPr>
        <w:t>É optar por</w:t>
      </w:r>
      <w:r w:rsidR="00A848A2" w:rsidRPr="00E41E0E">
        <w:rPr>
          <w:color w:val="000000" w:themeColor="text1"/>
        </w:rPr>
        <w:t xml:space="preserve"> uma </w:t>
      </w:r>
      <w:r w:rsidR="007A023D" w:rsidRPr="00E41E0E">
        <w:rPr>
          <w:color w:val="000000" w:themeColor="text1"/>
        </w:rPr>
        <w:t>alternativa</w:t>
      </w:r>
      <w:r w:rsidR="00A848A2" w:rsidRPr="00E41E0E">
        <w:rPr>
          <w:color w:val="000000" w:themeColor="text1"/>
        </w:rPr>
        <w:t xml:space="preserve"> de vida </w:t>
      </w:r>
      <w:r w:rsidR="009C5027">
        <w:rPr>
          <w:color w:val="000000" w:themeColor="text1"/>
        </w:rPr>
        <w:t xml:space="preserve">que estabelece </w:t>
      </w:r>
      <w:r w:rsidR="00A848A2" w:rsidRPr="00E41E0E">
        <w:rPr>
          <w:color w:val="000000" w:themeColor="text1"/>
        </w:rPr>
        <w:t xml:space="preserve">uma relação saudável e equilibrada com o </w:t>
      </w:r>
      <w:r w:rsidR="007A023D" w:rsidRPr="00E41E0E">
        <w:rPr>
          <w:color w:val="000000" w:themeColor="text1"/>
        </w:rPr>
        <w:t>todo</w:t>
      </w:r>
      <w:r w:rsidR="00A848A2" w:rsidRPr="00E41E0E">
        <w:rPr>
          <w:color w:val="000000" w:themeColor="text1"/>
        </w:rPr>
        <w:t>, com os outros, com o ambiente mais próximo, a começar pelo ambiente doméstico.</w:t>
      </w:r>
    </w:p>
    <w:p w:rsidR="004033B4" w:rsidRPr="00E41E0E" w:rsidRDefault="007F0D83" w:rsidP="00DD3080">
      <w:pPr>
        <w:spacing w:after="0" w:line="360" w:lineRule="auto"/>
        <w:jc w:val="both"/>
        <w:rPr>
          <w:rFonts w:cs="Arial"/>
          <w:color w:val="000000" w:themeColor="text1"/>
          <w:szCs w:val="24"/>
          <w:lang w:eastAsia="pt-BR"/>
        </w:rPr>
      </w:pPr>
      <w:r w:rsidRPr="00E41E0E">
        <w:rPr>
          <w:rFonts w:cs="Arial"/>
          <w:color w:val="000000" w:themeColor="text1"/>
          <w:szCs w:val="24"/>
        </w:rPr>
        <w:t xml:space="preserve"> </w:t>
      </w:r>
    </w:p>
    <w:p w:rsidR="004033B4" w:rsidRPr="007140DB" w:rsidRDefault="004033B4" w:rsidP="00DD3080">
      <w:pPr>
        <w:pStyle w:val="paragraph"/>
        <w:spacing w:before="0" w:beforeAutospacing="0" w:after="0" w:afterAutospacing="0" w:line="360" w:lineRule="auto"/>
        <w:jc w:val="both"/>
        <w:textAlignment w:val="baseline"/>
        <w:rPr>
          <w:rStyle w:val="normaltextrun"/>
          <w:rFonts w:ascii="Arial" w:hAnsi="Arial" w:cs="Arial"/>
          <w:color w:val="FF0000"/>
        </w:rPr>
      </w:pPr>
      <w:proofErr w:type="gramStart"/>
      <w:r w:rsidRPr="00E41E0E">
        <w:rPr>
          <w:rStyle w:val="normaltextrun"/>
          <w:rFonts w:ascii="Arial" w:hAnsi="Arial" w:cs="Arial"/>
          <w:color w:val="000000" w:themeColor="text1"/>
        </w:rPr>
        <w:t xml:space="preserve">2.3 </w:t>
      </w:r>
      <w:r w:rsidR="00DA45C2" w:rsidRPr="007140DB">
        <w:rPr>
          <w:rStyle w:val="normaltextrun"/>
          <w:rFonts w:ascii="Arial" w:hAnsi="Arial" w:cs="Arial"/>
          <w:color w:val="FF0000"/>
        </w:rPr>
        <w:t>EDUCAÇÃO</w:t>
      </w:r>
      <w:proofErr w:type="gramEnd"/>
      <w:r w:rsidR="00DA45C2" w:rsidRPr="007140DB">
        <w:rPr>
          <w:rStyle w:val="normaltextrun"/>
          <w:rFonts w:ascii="Arial" w:hAnsi="Arial" w:cs="Arial"/>
          <w:color w:val="FF0000"/>
        </w:rPr>
        <w:t xml:space="preserve"> AMBIENTAL</w:t>
      </w:r>
      <w:r w:rsidRPr="007140DB">
        <w:rPr>
          <w:rStyle w:val="normaltextrun"/>
          <w:rFonts w:ascii="Arial" w:hAnsi="Arial" w:cs="Arial"/>
          <w:color w:val="FF0000"/>
        </w:rPr>
        <w:t xml:space="preserve"> E </w:t>
      </w:r>
      <w:r w:rsidR="00164513" w:rsidRPr="007140DB">
        <w:rPr>
          <w:rStyle w:val="normaltextrun"/>
          <w:rFonts w:ascii="Arial" w:hAnsi="Arial" w:cs="Arial"/>
          <w:color w:val="FF0000"/>
        </w:rPr>
        <w:t>FUTEBOL EDUCACIONAL</w:t>
      </w:r>
    </w:p>
    <w:p w:rsidR="004033B4" w:rsidRPr="007140DB" w:rsidRDefault="004033B4" w:rsidP="00DD3080">
      <w:pPr>
        <w:pStyle w:val="paragraph"/>
        <w:spacing w:before="0" w:beforeAutospacing="0" w:after="0" w:afterAutospacing="0" w:line="360" w:lineRule="auto"/>
        <w:jc w:val="both"/>
        <w:textAlignment w:val="baseline"/>
        <w:rPr>
          <w:rStyle w:val="normaltextrun"/>
          <w:rFonts w:ascii="Arial" w:hAnsi="Arial" w:cs="Arial"/>
          <w:color w:val="FF0000"/>
        </w:rPr>
      </w:pPr>
    </w:p>
    <w:p w:rsidR="00AA6589" w:rsidRPr="007140DB" w:rsidRDefault="00AA6589" w:rsidP="00AA6589">
      <w:pPr>
        <w:autoSpaceDE w:val="0"/>
        <w:autoSpaceDN w:val="0"/>
        <w:adjustRightInd w:val="0"/>
        <w:spacing w:after="0" w:line="360" w:lineRule="auto"/>
        <w:ind w:firstLine="708"/>
        <w:jc w:val="both"/>
        <w:rPr>
          <w:rFonts w:cs="Arial"/>
          <w:color w:val="FF0000"/>
          <w:szCs w:val="24"/>
        </w:rPr>
      </w:pPr>
      <w:r w:rsidRPr="007140DB">
        <w:rPr>
          <w:rFonts w:cs="Arial"/>
          <w:color w:val="FF0000"/>
          <w:szCs w:val="24"/>
        </w:rPr>
        <w:t>A escola</w:t>
      </w:r>
      <w:r w:rsidR="009C5027" w:rsidRPr="007140DB">
        <w:rPr>
          <w:rFonts w:cs="Arial"/>
          <w:color w:val="FF0000"/>
          <w:szCs w:val="24"/>
        </w:rPr>
        <w:t>,</w:t>
      </w:r>
      <w:r w:rsidRPr="007140DB">
        <w:rPr>
          <w:rFonts w:cs="Arial"/>
          <w:color w:val="FF0000"/>
          <w:szCs w:val="24"/>
        </w:rPr>
        <w:t xml:space="preserve"> por ser um ambiente de formação integral e de aprendizagem social, é considerada um espaço favorável para as discussões acerca da </w:t>
      </w:r>
      <w:r w:rsidR="00DA45C2" w:rsidRPr="007140DB">
        <w:rPr>
          <w:rFonts w:cs="Arial"/>
          <w:color w:val="FF0000"/>
          <w:szCs w:val="24"/>
        </w:rPr>
        <w:t xml:space="preserve">Educação </w:t>
      </w:r>
      <w:r w:rsidR="00DA45C2" w:rsidRPr="007140DB">
        <w:rPr>
          <w:rFonts w:cs="Arial"/>
          <w:color w:val="FF0000"/>
          <w:szCs w:val="24"/>
        </w:rPr>
        <w:lastRenderedPageBreak/>
        <w:t>Ambiental</w:t>
      </w:r>
      <w:r w:rsidRPr="007140DB">
        <w:rPr>
          <w:rFonts w:cs="Arial"/>
          <w:color w:val="FF0000"/>
          <w:szCs w:val="24"/>
        </w:rPr>
        <w:t xml:space="preserve">. Assim, </w:t>
      </w:r>
      <w:r w:rsidR="00273CDE" w:rsidRPr="007140DB">
        <w:rPr>
          <w:rFonts w:cs="Arial"/>
          <w:color w:val="FF0000"/>
          <w:szCs w:val="24"/>
        </w:rPr>
        <w:t xml:space="preserve">para </w:t>
      </w:r>
      <w:r w:rsidRPr="007140DB">
        <w:rPr>
          <w:rFonts w:cs="Arial"/>
          <w:color w:val="FF0000"/>
        </w:rPr>
        <w:t>Loureiro (2009)</w:t>
      </w:r>
      <w:r w:rsidR="00273CDE" w:rsidRPr="007140DB">
        <w:rPr>
          <w:rFonts w:cs="Arial"/>
          <w:color w:val="FF0000"/>
        </w:rPr>
        <w:t>,</w:t>
      </w:r>
      <w:r w:rsidRPr="007140DB">
        <w:rPr>
          <w:rFonts w:ascii="ArialMT" w:hAnsi="ArialMT" w:cs="ArialMT"/>
          <w:color w:val="FF0000"/>
        </w:rPr>
        <w:t xml:space="preserve"> </w:t>
      </w:r>
      <w:r w:rsidR="009C5027" w:rsidRPr="007140DB">
        <w:rPr>
          <w:rFonts w:cs="Arial"/>
          <w:color w:val="FF0000"/>
          <w:szCs w:val="24"/>
        </w:rPr>
        <w:t>é</w:t>
      </w:r>
      <w:r w:rsidRPr="007140DB">
        <w:rPr>
          <w:rFonts w:cs="Arial"/>
          <w:color w:val="FF0000"/>
          <w:szCs w:val="24"/>
        </w:rPr>
        <w:t xml:space="preserve"> necess</w:t>
      </w:r>
      <w:r w:rsidR="009C5027" w:rsidRPr="007140DB">
        <w:rPr>
          <w:rFonts w:cs="Arial"/>
          <w:color w:val="FF0000"/>
          <w:szCs w:val="24"/>
        </w:rPr>
        <w:t>ário</w:t>
      </w:r>
      <w:r w:rsidRPr="007140DB">
        <w:rPr>
          <w:rFonts w:cs="Arial"/>
          <w:color w:val="FF0000"/>
          <w:szCs w:val="24"/>
        </w:rPr>
        <w:t xml:space="preserve"> </w:t>
      </w:r>
      <w:r w:rsidR="009C5027" w:rsidRPr="007140DB">
        <w:rPr>
          <w:rFonts w:cs="Arial"/>
          <w:color w:val="FF0000"/>
          <w:szCs w:val="24"/>
        </w:rPr>
        <w:t xml:space="preserve">conscientizar </w:t>
      </w:r>
      <w:r w:rsidRPr="007140DB">
        <w:rPr>
          <w:rFonts w:cs="Arial"/>
          <w:color w:val="FF0000"/>
          <w:szCs w:val="24"/>
        </w:rPr>
        <w:t xml:space="preserve">as pessoas em relação ao meio ambiente a partir dos desafios impostos pela sociedade. Nesta perspectiva, propõe novos comportamentos do ser humano </w:t>
      </w:r>
      <w:r w:rsidR="009C5027" w:rsidRPr="007140DB">
        <w:rPr>
          <w:rFonts w:cs="Arial"/>
          <w:color w:val="FF0000"/>
          <w:szCs w:val="24"/>
        </w:rPr>
        <w:t>para interagir em equilibro com</w:t>
      </w:r>
      <w:r w:rsidRPr="007140DB">
        <w:rPr>
          <w:rFonts w:cs="Arial"/>
          <w:color w:val="FF0000"/>
          <w:szCs w:val="24"/>
        </w:rPr>
        <w:t xml:space="preserve"> ambiente </w:t>
      </w:r>
      <w:r w:rsidR="009C5027" w:rsidRPr="007140DB">
        <w:rPr>
          <w:rFonts w:cs="Arial"/>
          <w:color w:val="FF0000"/>
          <w:szCs w:val="24"/>
        </w:rPr>
        <w:t xml:space="preserve">em </w:t>
      </w:r>
      <w:r w:rsidRPr="007140DB">
        <w:rPr>
          <w:rFonts w:cs="Arial"/>
          <w:color w:val="FF0000"/>
          <w:szCs w:val="24"/>
        </w:rPr>
        <w:t>que vive, principalmente, na sua conexão com a natureza</w:t>
      </w:r>
      <w:r w:rsidR="00273CDE" w:rsidRPr="007140DB">
        <w:rPr>
          <w:rFonts w:cs="Arial"/>
          <w:color w:val="FF0000"/>
          <w:szCs w:val="24"/>
        </w:rPr>
        <w:t>,</w:t>
      </w:r>
      <w:r w:rsidRPr="007140DB">
        <w:rPr>
          <w:rFonts w:cs="Arial"/>
          <w:color w:val="FF0000"/>
          <w:szCs w:val="24"/>
        </w:rPr>
        <w:t xml:space="preserve"> de onde </w:t>
      </w:r>
      <w:r w:rsidR="009C5027" w:rsidRPr="007140DB">
        <w:rPr>
          <w:rFonts w:cs="Arial"/>
          <w:color w:val="FF0000"/>
          <w:szCs w:val="24"/>
        </w:rPr>
        <w:t xml:space="preserve">extrai o </w:t>
      </w:r>
      <w:r w:rsidRPr="007140DB">
        <w:rPr>
          <w:rFonts w:cs="Arial"/>
          <w:color w:val="FF0000"/>
          <w:szCs w:val="24"/>
        </w:rPr>
        <w:t>seu sustento.</w:t>
      </w:r>
    </w:p>
    <w:p w:rsidR="00FF5821" w:rsidRPr="007140DB" w:rsidRDefault="00FF5821" w:rsidP="00AA6589">
      <w:pPr>
        <w:autoSpaceDE w:val="0"/>
        <w:autoSpaceDN w:val="0"/>
        <w:adjustRightInd w:val="0"/>
        <w:spacing w:after="0" w:line="360" w:lineRule="auto"/>
        <w:ind w:firstLine="708"/>
        <w:jc w:val="both"/>
        <w:rPr>
          <w:rFonts w:cs="Arial"/>
          <w:color w:val="FF0000"/>
          <w:szCs w:val="24"/>
        </w:rPr>
      </w:pPr>
      <w:r w:rsidRPr="007140DB">
        <w:rPr>
          <w:rFonts w:cs="Arial"/>
          <w:color w:val="FF0000"/>
          <w:szCs w:val="24"/>
        </w:rPr>
        <w:t xml:space="preserve">Nesse contexto, as questões ambientais são de grande importância no sentido de conscientizar os indivíduos sobre seu </w:t>
      </w:r>
      <w:r w:rsidR="00273CDE" w:rsidRPr="007140DB">
        <w:rPr>
          <w:rFonts w:cs="Arial"/>
          <w:color w:val="FF0000"/>
          <w:szCs w:val="24"/>
        </w:rPr>
        <w:t xml:space="preserve">relevante </w:t>
      </w:r>
      <w:r w:rsidRPr="007140DB">
        <w:rPr>
          <w:rFonts w:cs="Arial"/>
          <w:color w:val="FF0000"/>
          <w:szCs w:val="24"/>
        </w:rPr>
        <w:t xml:space="preserve">papel </w:t>
      </w:r>
      <w:r w:rsidR="00273CDE" w:rsidRPr="007140DB">
        <w:rPr>
          <w:rFonts w:cs="Arial"/>
          <w:color w:val="FF0000"/>
          <w:szCs w:val="24"/>
        </w:rPr>
        <w:t>n</w:t>
      </w:r>
      <w:r w:rsidRPr="007140DB">
        <w:rPr>
          <w:rFonts w:cs="Arial"/>
          <w:color w:val="FF0000"/>
          <w:szCs w:val="24"/>
        </w:rPr>
        <w:t xml:space="preserve">a preservação do meio ambiente. Sendo assim, educar mediante conceitos ambientais é o mesmo que proporcionar ao educando uma reflexão a respeito dessas relações com a qualidade de vida que se deseja alcançar, atribuindo </w:t>
      </w:r>
      <w:r w:rsidR="009C5027" w:rsidRPr="007140DB">
        <w:rPr>
          <w:rFonts w:cs="Arial"/>
          <w:color w:val="FF0000"/>
          <w:szCs w:val="24"/>
        </w:rPr>
        <w:t xml:space="preserve">a </w:t>
      </w:r>
      <w:r w:rsidRPr="007140DB">
        <w:rPr>
          <w:rFonts w:cs="Arial"/>
          <w:color w:val="FF0000"/>
          <w:szCs w:val="24"/>
        </w:rPr>
        <w:t xml:space="preserve">cada ser humano </w:t>
      </w:r>
      <w:r w:rsidR="009C5027" w:rsidRPr="007140DB">
        <w:rPr>
          <w:rFonts w:cs="Arial"/>
          <w:color w:val="FF0000"/>
          <w:szCs w:val="24"/>
        </w:rPr>
        <w:t xml:space="preserve">a </w:t>
      </w:r>
      <w:r w:rsidRPr="007140DB">
        <w:rPr>
          <w:rFonts w:cs="Arial"/>
          <w:color w:val="FF0000"/>
          <w:szCs w:val="24"/>
        </w:rPr>
        <w:t xml:space="preserve">responsabilidade que cada pessoa </w:t>
      </w:r>
      <w:r w:rsidR="009C5027" w:rsidRPr="007140DB">
        <w:rPr>
          <w:rFonts w:cs="Arial"/>
          <w:color w:val="FF0000"/>
          <w:szCs w:val="24"/>
        </w:rPr>
        <w:t xml:space="preserve">tem </w:t>
      </w:r>
      <w:r w:rsidRPr="007140DB">
        <w:rPr>
          <w:rFonts w:cs="Arial"/>
          <w:color w:val="FF0000"/>
          <w:szCs w:val="24"/>
        </w:rPr>
        <w:t>na manutenção do meio ambiente.</w:t>
      </w:r>
    </w:p>
    <w:p w:rsidR="004033B4" w:rsidRPr="007140DB" w:rsidRDefault="009C5027">
      <w:pPr>
        <w:pStyle w:val="paragraph"/>
        <w:spacing w:before="0" w:beforeAutospacing="0" w:after="0" w:afterAutospacing="0" w:line="360" w:lineRule="auto"/>
        <w:ind w:firstLine="708"/>
        <w:jc w:val="both"/>
        <w:textAlignment w:val="baseline"/>
        <w:rPr>
          <w:rStyle w:val="normaltextrun"/>
          <w:rFonts w:ascii="Arial" w:eastAsiaTheme="minorHAnsi" w:hAnsi="Arial" w:cs="Arial"/>
          <w:color w:val="FF0000"/>
          <w:szCs w:val="22"/>
          <w:lang w:eastAsia="en-US"/>
        </w:rPr>
      </w:pPr>
      <w:r w:rsidRPr="007140DB">
        <w:rPr>
          <w:rStyle w:val="normaltextrun"/>
          <w:rFonts w:ascii="Arial" w:hAnsi="Arial" w:cs="Arial"/>
          <w:color w:val="FF0000"/>
        </w:rPr>
        <w:t>É</w:t>
      </w:r>
      <w:r w:rsidR="00FF5821" w:rsidRPr="007140DB">
        <w:rPr>
          <w:rStyle w:val="normaltextrun"/>
          <w:rFonts w:ascii="Arial" w:hAnsi="Arial" w:cs="Arial"/>
          <w:color w:val="FF0000"/>
        </w:rPr>
        <w:t xml:space="preserve"> no </w:t>
      </w:r>
      <w:r w:rsidR="004033B4" w:rsidRPr="007140DB">
        <w:rPr>
          <w:rStyle w:val="normaltextrun"/>
          <w:rFonts w:ascii="Arial" w:hAnsi="Arial" w:cs="Arial"/>
          <w:color w:val="FF0000"/>
        </w:rPr>
        <w:t>século XX</w:t>
      </w:r>
      <w:r w:rsidRPr="007140DB">
        <w:rPr>
          <w:rStyle w:val="normaltextrun"/>
          <w:rFonts w:ascii="Arial" w:hAnsi="Arial" w:cs="Arial"/>
          <w:color w:val="FF0000"/>
        </w:rPr>
        <w:t>,</w:t>
      </w:r>
      <w:r w:rsidR="004033B4" w:rsidRPr="007140DB">
        <w:rPr>
          <w:rStyle w:val="normaltextrun"/>
          <w:rFonts w:ascii="Arial" w:hAnsi="Arial" w:cs="Arial"/>
          <w:color w:val="FF0000"/>
        </w:rPr>
        <w:t xml:space="preserve"> </w:t>
      </w:r>
      <w:r w:rsidR="0051613B" w:rsidRPr="007140DB">
        <w:rPr>
          <w:rStyle w:val="normaltextrun"/>
          <w:rFonts w:ascii="Arial" w:hAnsi="Arial" w:cs="Arial"/>
          <w:color w:val="FF0000"/>
        </w:rPr>
        <w:t xml:space="preserve">em meio </w:t>
      </w:r>
      <w:r w:rsidRPr="007140DB">
        <w:rPr>
          <w:rStyle w:val="normaltextrun"/>
          <w:rFonts w:ascii="Arial" w:hAnsi="Arial" w:cs="Arial"/>
          <w:color w:val="FF0000"/>
        </w:rPr>
        <w:t xml:space="preserve">às </w:t>
      </w:r>
      <w:r w:rsidR="004033B4" w:rsidRPr="007140DB">
        <w:rPr>
          <w:rStyle w:val="normaltextrun"/>
          <w:rFonts w:ascii="Arial" w:hAnsi="Arial" w:cs="Arial"/>
          <w:color w:val="FF0000"/>
        </w:rPr>
        <w:t xml:space="preserve">diversas </w:t>
      </w:r>
      <w:r w:rsidR="0051613B" w:rsidRPr="007140DB">
        <w:rPr>
          <w:rStyle w:val="normaltextrun"/>
          <w:rFonts w:ascii="Arial" w:hAnsi="Arial" w:cs="Arial"/>
          <w:color w:val="FF0000"/>
        </w:rPr>
        <w:t xml:space="preserve">discussões realizadas acerca dos </w:t>
      </w:r>
      <w:r w:rsidR="004033B4" w:rsidRPr="007140DB">
        <w:rPr>
          <w:rStyle w:val="normaltextrun"/>
          <w:rFonts w:ascii="Arial" w:hAnsi="Arial" w:cs="Arial"/>
          <w:color w:val="FF0000"/>
        </w:rPr>
        <w:t xml:space="preserve">problemas ambientais </w:t>
      </w:r>
      <w:r w:rsidR="0051613B" w:rsidRPr="007140DB">
        <w:rPr>
          <w:rStyle w:val="normaltextrun"/>
          <w:rFonts w:ascii="Arial" w:hAnsi="Arial" w:cs="Arial"/>
          <w:color w:val="FF0000"/>
        </w:rPr>
        <w:t>que</w:t>
      </w:r>
      <w:r w:rsidR="004033B4" w:rsidRPr="007140DB">
        <w:rPr>
          <w:rStyle w:val="normaltextrun"/>
          <w:rFonts w:ascii="Arial" w:hAnsi="Arial" w:cs="Arial"/>
          <w:color w:val="FF0000"/>
        </w:rPr>
        <w:t xml:space="preserve"> surgiram após a revolução industrial</w:t>
      </w:r>
      <w:r w:rsidR="0051613B" w:rsidRPr="007140DB">
        <w:rPr>
          <w:rStyle w:val="normaltextrun"/>
          <w:rFonts w:ascii="Arial" w:hAnsi="Arial" w:cs="Arial"/>
          <w:color w:val="FF0000"/>
        </w:rPr>
        <w:t xml:space="preserve"> do século XIX, </w:t>
      </w:r>
      <w:r w:rsidRPr="007140DB">
        <w:rPr>
          <w:rStyle w:val="normaltextrun"/>
          <w:rFonts w:ascii="Arial" w:hAnsi="Arial" w:cs="Arial"/>
          <w:color w:val="FF0000"/>
        </w:rPr>
        <w:t xml:space="preserve">que </w:t>
      </w:r>
      <w:r w:rsidR="0051613B" w:rsidRPr="007140DB">
        <w:rPr>
          <w:rStyle w:val="normaltextrun"/>
          <w:rFonts w:ascii="Arial" w:hAnsi="Arial" w:cs="Arial"/>
          <w:color w:val="FF0000"/>
        </w:rPr>
        <w:t xml:space="preserve">ocorre o surgimento e popularização do uso do termo </w:t>
      </w:r>
      <w:r w:rsidR="004033B4" w:rsidRPr="007140DB">
        <w:rPr>
          <w:rStyle w:val="normaltextrun"/>
          <w:rFonts w:ascii="Arial" w:hAnsi="Arial" w:cs="Arial"/>
          <w:color w:val="FF0000"/>
        </w:rPr>
        <w:t xml:space="preserve">meio ambiente (SANTOS; IMBERNON, 2014). </w:t>
      </w:r>
      <w:r w:rsidRPr="007140DB">
        <w:rPr>
          <w:rStyle w:val="normaltextrun"/>
          <w:rFonts w:ascii="Arial" w:hAnsi="Arial" w:cs="Arial"/>
          <w:color w:val="FF0000"/>
        </w:rPr>
        <w:t xml:space="preserve">Estes autores adotam uma visão naturalista que defende uma </w:t>
      </w:r>
      <w:r w:rsidR="004033B4" w:rsidRPr="007140DB">
        <w:rPr>
          <w:rStyle w:val="normaltextrun"/>
          <w:rFonts w:ascii="Arial" w:hAnsi="Arial" w:cs="Arial"/>
          <w:color w:val="FF0000"/>
        </w:rPr>
        <w:t xml:space="preserve">natureza intacta, onde predomina a relação harmoniosa entre </w:t>
      </w:r>
      <w:r w:rsidRPr="007140DB">
        <w:rPr>
          <w:rStyle w:val="normaltextrun"/>
          <w:rFonts w:ascii="Arial" w:hAnsi="Arial" w:cs="Arial"/>
          <w:color w:val="FF0000"/>
        </w:rPr>
        <w:t>o homem e o meio</w:t>
      </w:r>
      <w:r w:rsidR="00BA2FDD" w:rsidRPr="007140DB">
        <w:rPr>
          <w:rStyle w:val="normaltextrun"/>
          <w:rFonts w:ascii="Arial" w:hAnsi="Arial" w:cs="Arial"/>
          <w:color w:val="FF0000"/>
        </w:rPr>
        <w:t>. Entretanto,</w:t>
      </w:r>
      <w:r w:rsidR="004033B4" w:rsidRPr="007140DB">
        <w:rPr>
          <w:rStyle w:val="normaltextrun"/>
          <w:rFonts w:ascii="Arial" w:hAnsi="Arial" w:cs="Arial"/>
          <w:color w:val="FF0000"/>
        </w:rPr>
        <w:t xml:space="preserve"> esta percepção foi derrubada pela visão socioambiental.</w:t>
      </w:r>
    </w:p>
    <w:p w:rsidR="004033B4" w:rsidRPr="007140DB" w:rsidRDefault="004033B4" w:rsidP="00DD3080">
      <w:pPr>
        <w:pStyle w:val="paragraph"/>
        <w:spacing w:before="0" w:beforeAutospacing="0" w:after="0" w:afterAutospacing="0" w:line="360" w:lineRule="auto"/>
        <w:ind w:firstLine="708"/>
        <w:jc w:val="both"/>
        <w:textAlignment w:val="baseline"/>
        <w:rPr>
          <w:rStyle w:val="normaltextrun"/>
          <w:rFonts w:ascii="Arial" w:hAnsi="Arial" w:cs="Arial"/>
          <w:color w:val="FF0000"/>
        </w:rPr>
      </w:pPr>
      <w:r w:rsidRPr="007140DB">
        <w:rPr>
          <w:rStyle w:val="normaltextrun"/>
          <w:rFonts w:ascii="Arial" w:hAnsi="Arial" w:cs="Arial"/>
          <w:color w:val="FF0000"/>
        </w:rPr>
        <w:t>Carvalho (2014)</w:t>
      </w:r>
      <w:r w:rsidR="00BA2FDD" w:rsidRPr="007140DB">
        <w:rPr>
          <w:rStyle w:val="normaltextrun"/>
          <w:rFonts w:ascii="Arial" w:hAnsi="Arial" w:cs="Arial"/>
          <w:color w:val="FF0000"/>
        </w:rPr>
        <w:t xml:space="preserve"> explica</w:t>
      </w:r>
      <w:r w:rsidRPr="007140DB">
        <w:rPr>
          <w:rStyle w:val="normaltextrun"/>
          <w:rFonts w:ascii="Arial" w:hAnsi="Arial" w:cs="Arial"/>
          <w:color w:val="FF0000"/>
        </w:rPr>
        <w:t xml:space="preserve"> que a visão socioambiental é mais abrangente</w:t>
      </w:r>
      <w:r w:rsidR="009C5027" w:rsidRPr="007140DB">
        <w:rPr>
          <w:rStyle w:val="normaltextrun"/>
          <w:rFonts w:ascii="Arial" w:hAnsi="Arial" w:cs="Arial"/>
          <w:color w:val="FF0000"/>
        </w:rPr>
        <w:t>,</w:t>
      </w:r>
      <w:r w:rsidRPr="007140DB">
        <w:rPr>
          <w:rStyle w:val="normaltextrun"/>
          <w:rFonts w:ascii="Arial" w:hAnsi="Arial" w:cs="Arial"/>
          <w:color w:val="FF0000"/>
        </w:rPr>
        <w:t xml:space="preserve"> </w:t>
      </w:r>
      <w:r w:rsidR="009C5027" w:rsidRPr="007140DB">
        <w:rPr>
          <w:rStyle w:val="normaltextrun"/>
          <w:rFonts w:ascii="Arial" w:hAnsi="Arial" w:cs="Arial"/>
          <w:color w:val="FF0000"/>
        </w:rPr>
        <w:t xml:space="preserve">contempla a </w:t>
      </w:r>
      <w:r w:rsidRPr="007140DB">
        <w:rPr>
          <w:rStyle w:val="normaltextrun"/>
          <w:rFonts w:ascii="Arial" w:hAnsi="Arial" w:cs="Arial"/>
          <w:color w:val="FF0000"/>
        </w:rPr>
        <w:t>interação do homem</w:t>
      </w:r>
      <w:r w:rsidR="009C5027" w:rsidRPr="007140DB">
        <w:rPr>
          <w:rStyle w:val="normaltextrun"/>
          <w:rFonts w:ascii="Arial" w:hAnsi="Arial" w:cs="Arial"/>
          <w:color w:val="FF0000"/>
        </w:rPr>
        <w:t xml:space="preserve"> com a </w:t>
      </w:r>
      <w:r w:rsidRPr="007140DB">
        <w:rPr>
          <w:rStyle w:val="normaltextrun"/>
          <w:rFonts w:ascii="Arial" w:hAnsi="Arial" w:cs="Arial"/>
          <w:color w:val="FF0000"/>
        </w:rPr>
        <w:t>natureza e suas relações, tornando-o</w:t>
      </w:r>
      <w:r w:rsidR="0051613B" w:rsidRPr="007140DB">
        <w:rPr>
          <w:rStyle w:val="normaltextrun"/>
          <w:rFonts w:ascii="Arial" w:hAnsi="Arial" w:cs="Arial"/>
          <w:color w:val="FF0000"/>
        </w:rPr>
        <w:t xml:space="preserve"> </w:t>
      </w:r>
      <w:r w:rsidRPr="007140DB">
        <w:rPr>
          <w:rStyle w:val="normaltextrun"/>
          <w:rFonts w:ascii="Arial" w:hAnsi="Arial" w:cs="Arial"/>
          <w:color w:val="FF0000"/>
        </w:rPr>
        <w:t>parte do meio, sendo este transformador e transformado pelos elementos que o cerca</w:t>
      </w:r>
      <w:r w:rsidR="009C5027" w:rsidRPr="007140DB">
        <w:rPr>
          <w:rStyle w:val="normaltextrun"/>
          <w:rFonts w:ascii="Arial" w:hAnsi="Arial" w:cs="Arial"/>
          <w:color w:val="FF0000"/>
        </w:rPr>
        <w:t>m</w:t>
      </w:r>
      <w:r w:rsidRPr="007140DB">
        <w:rPr>
          <w:rStyle w:val="normaltextrun"/>
          <w:rFonts w:ascii="Arial" w:hAnsi="Arial" w:cs="Arial"/>
          <w:color w:val="FF0000"/>
        </w:rPr>
        <w:t xml:space="preserve">. Desta maneira, pode-se conceituar meio ambiente como tudo aquilo que </w:t>
      </w:r>
      <w:r w:rsidR="009C5027" w:rsidRPr="007140DB">
        <w:rPr>
          <w:rStyle w:val="normaltextrun"/>
          <w:rFonts w:ascii="Arial" w:hAnsi="Arial" w:cs="Arial"/>
          <w:color w:val="FF0000"/>
        </w:rPr>
        <w:t xml:space="preserve">rodeia </w:t>
      </w:r>
      <w:r w:rsidRPr="007140DB">
        <w:rPr>
          <w:rStyle w:val="normaltextrun"/>
          <w:rFonts w:ascii="Arial" w:hAnsi="Arial" w:cs="Arial"/>
          <w:color w:val="FF0000"/>
        </w:rPr>
        <w:t>o ser humano e faz parte d</w:t>
      </w:r>
      <w:r w:rsidR="009C5027" w:rsidRPr="007140DB">
        <w:rPr>
          <w:rStyle w:val="normaltextrun"/>
          <w:rFonts w:ascii="Arial" w:hAnsi="Arial" w:cs="Arial"/>
          <w:color w:val="FF0000"/>
        </w:rPr>
        <w:t>e</w:t>
      </w:r>
      <w:r w:rsidRPr="007140DB">
        <w:rPr>
          <w:rStyle w:val="normaltextrun"/>
          <w:rFonts w:ascii="Arial" w:hAnsi="Arial" w:cs="Arial"/>
          <w:color w:val="FF0000"/>
        </w:rPr>
        <w:t xml:space="preserve"> </w:t>
      </w:r>
      <w:r w:rsidR="009C5027" w:rsidRPr="007140DB">
        <w:rPr>
          <w:rStyle w:val="normaltextrun"/>
          <w:rFonts w:ascii="Arial" w:hAnsi="Arial" w:cs="Arial"/>
          <w:color w:val="FF0000"/>
        </w:rPr>
        <w:t>seus processos</w:t>
      </w:r>
      <w:r w:rsidRPr="007140DB">
        <w:rPr>
          <w:rStyle w:val="normaltextrun"/>
          <w:rFonts w:ascii="Arial" w:hAnsi="Arial" w:cs="Arial"/>
          <w:color w:val="FF0000"/>
        </w:rPr>
        <w:t xml:space="preserve"> de desenvolvimento e transformação. </w:t>
      </w:r>
    </w:p>
    <w:p w:rsidR="004033B4" w:rsidRPr="007140DB" w:rsidRDefault="00BA2FDD" w:rsidP="00DD3080">
      <w:pPr>
        <w:pStyle w:val="paragraph"/>
        <w:spacing w:before="0" w:beforeAutospacing="0" w:after="0" w:afterAutospacing="0" w:line="360" w:lineRule="auto"/>
        <w:ind w:firstLine="851"/>
        <w:jc w:val="both"/>
        <w:textAlignment w:val="baseline"/>
        <w:rPr>
          <w:rStyle w:val="eop"/>
          <w:rFonts w:ascii="Arial" w:hAnsi="Arial" w:cs="Arial"/>
          <w:color w:val="FF0000"/>
        </w:rPr>
      </w:pPr>
      <w:r w:rsidRPr="007140DB">
        <w:rPr>
          <w:rStyle w:val="normaltextrun"/>
          <w:rFonts w:ascii="Arial" w:hAnsi="Arial" w:cs="Arial"/>
          <w:color w:val="FF0000"/>
        </w:rPr>
        <w:t xml:space="preserve">Dentro </w:t>
      </w:r>
      <w:r w:rsidR="00991C87" w:rsidRPr="007140DB">
        <w:rPr>
          <w:rStyle w:val="normaltextrun"/>
          <w:rFonts w:ascii="Arial" w:hAnsi="Arial" w:cs="Arial"/>
          <w:color w:val="FF0000"/>
        </w:rPr>
        <w:t>da</w:t>
      </w:r>
      <w:r w:rsidRPr="007140DB">
        <w:rPr>
          <w:rStyle w:val="normaltextrun"/>
          <w:rFonts w:ascii="Arial" w:hAnsi="Arial" w:cs="Arial"/>
          <w:color w:val="FF0000"/>
        </w:rPr>
        <w:t xml:space="preserve"> mesma perspectiva, </w:t>
      </w:r>
      <w:proofErr w:type="spellStart"/>
      <w:r w:rsidR="004033B4" w:rsidRPr="007140DB">
        <w:rPr>
          <w:rStyle w:val="normaltextrun"/>
          <w:rFonts w:ascii="Arial" w:hAnsi="Arial" w:cs="Arial"/>
          <w:color w:val="FF0000"/>
        </w:rPr>
        <w:t>Tuan</w:t>
      </w:r>
      <w:proofErr w:type="spellEnd"/>
      <w:r w:rsidR="004033B4" w:rsidRPr="007140DB">
        <w:rPr>
          <w:rStyle w:val="normaltextrun"/>
          <w:rFonts w:ascii="Arial" w:hAnsi="Arial" w:cs="Arial"/>
          <w:color w:val="FF0000"/>
        </w:rPr>
        <w:t xml:space="preserve"> (1965) </w:t>
      </w:r>
      <w:r w:rsidR="00991C87" w:rsidRPr="007140DB">
        <w:rPr>
          <w:rStyle w:val="normaltextrun"/>
          <w:rFonts w:ascii="Arial" w:hAnsi="Arial" w:cs="Arial"/>
          <w:color w:val="FF0000"/>
        </w:rPr>
        <w:t xml:space="preserve">defende </w:t>
      </w:r>
      <w:r w:rsidR="004033B4" w:rsidRPr="007140DB">
        <w:rPr>
          <w:rStyle w:val="eop"/>
          <w:rFonts w:ascii="Arial" w:hAnsi="Arial" w:cs="Arial"/>
          <w:color w:val="FF0000"/>
        </w:rPr>
        <w:t xml:space="preserve">que o meio ambiente está completamente relacionado às condições </w:t>
      </w:r>
      <w:r w:rsidR="00273CDE" w:rsidRPr="007140DB">
        <w:rPr>
          <w:rStyle w:val="eop"/>
          <w:rFonts w:ascii="Arial" w:hAnsi="Arial" w:cs="Arial"/>
          <w:color w:val="FF0000"/>
        </w:rPr>
        <w:t xml:space="preserve">em </w:t>
      </w:r>
      <w:r w:rsidR="004033B4" w:rsidRPr="007140DB">
        <w:rPr>
          <w:rStyle w:val="eop"/>
          <w:rFonts w:ascii="Arial" w:hAnsi="Arial" w:cs="Arial"/>
          <w:color w:val="FF0000"/>
        </w:rPr>
        <w:t>que qualquer ser humano</w:t>
      </w:r>
      <w:r w:rsidR="00346550" w:rsidRPr="007140DB">
        <w:rPr>
          <w:rStyle w:val="eop"/>
          <w:rFonts w:ascii="Arial" w:hAnsi="Arial" w:cs="Arial"/>
          <w:color w:val="FF0000"/>
        </w:rPr>
        <w:t>,</w:t>
      </w:r>
      <w:r w:rsidR="004033B4" w:rsidRPr="007140DB">
        <w:rPr>
          <w:rStyle w:val="eop"/>
          <w:rFonts w:ascii="Arial" w:hAnsi="Arial" w:cs="Arial"/>
          <w:color w:val="FF0000"/>
        </w:rPr>
        <w:t xml:space="preserve"> ou ser vivo</w:t>
      </w:r>
      <w:r w:rsidR="00346550" w:rsidRPr="007140DB">
        <w:rPr>
          <w:rStyle w:val="eop"/>
          <w:rFonts w:ascii="Arial" w:hAnsi="Arial" w:cs="Arial"/>
          <w:color w:val="FF0000"/>
        </w:rPr>
        <w:t xml:space="preserve"> </w:t>
      </w:r>
      <w:r w:rsidR="004033B4" w:rsidRPr="007140DB">
        <w:rPr>
          <w:rStyle w:val="eop"/>
          <w:rFonts w:ascii="Arial" w:hAnsi="Arial" w:cs="Arial"/>
          <w:color w:val="FF0000"/>
        </w:rPr>
        <w:t>de qualquer origem</w:t>
      </w:r>
      <w:r w:rsidR="00346550" w:rsidRPr="007140DB">
        <w:rPr>
          <w:rStyle w:val="eop"/>
          <w:rFonts w:ascii="Arial" w:hAnsi="Arial" w:cs="Arial"/>
          <w:color w:val="FF0000"/>
        </w:rPr>
        <w:t>,</w:t>
      </w:r>
      <w:r w:rsidR="004033B4" w:rsidRPr="007140DB">
        <w:rPr>
          <w:rStyle w:val="eop"/>
          <w:rFonts w:ascii="Arial" w:hAnsi="Arial" w:cs="Arial"/>
          <w:color w:val="FF0000"/>
        </w:rPr>
        <w:t xml:space="preserve"> vive e se desenvolve</w:t>
      </w:r>
      <w:r w:rsidR="00346550" w:rsidRPr="007140DB">
        <w:rPr>
          <w:rStyle w:val="eop"/>
          <w:rFonts w:ascii="Arial" w:hAnsi="Arial" w:cs="Arial"/>
          <w:color w:val="FF0000"/>
        </w:rPr>
        <w:t>,</w:t>
      </w:r>
      <w:r w:rsidR="004033B4" w:rsidRPr="007140DB">
        <w:rPr>
          <w:rStyle w:val="eop"/>
          <w:rFonts w:ascii="Arial" w:hAnsi="Arial" w:cs="Arial"/>
          <w:color w:val="FF0000"/>
        </w:rPr>
        <w:t xml:space="preserve"> causando e sofrendo influências dos elementos </w:t>
      </w:r>
      <w:r w:rsidR="000578A9" w:rsidRPr="007140DB">
        <w:rPr>
          <w:rStyle w:val="eop"/>
          <w:rFonts w:ascii="Arial" w:hAnsi="Arial" w:cs="Arial"/>
          <w:color w:val="FF0000"/>
        </w:rPr>
        <w:t>d</w:t>
      </w:r>
      <w:r w:rsidR="004033B4" w:rsidRPr="007140DB">
        <w:rPr>
          <w:rStyle w:val="eop"/>
          <w:rFonts w:ascii="Arial" w:hAnsi="Arial" w:cs="Arial"/>
          <w:color w:val="FF0000"/>
        </w:rPr>
        <w:t>o meio.</w:t>
      </w:r>
    </w:p>
    <w:p w:rsidR="0051613B" w:rsidRPr="007140DB" w:rsidRDefault="00612E83" w:rsidP="0051613B">
      <w:pPr>
        <w:spacing w:after="0" w:line="360" w:lineRule="auto"/>
        <w:ind w:firstLine="851"/>
        <w:jc w:val="both"/>
        <w:rPr>
          <w:rStyle w:val="normaltextrun"/>
          <w:rFonts w:cs="Arial"/>
          <w:color w:val="FF0000"/>
          <w:szCs w:val="24"/>
        </w:rPr>
      </w:pPr>
      <w:r w:rsidRPr="007140DB">
        <w:rPr>
          <w:rFonts w:cs="Arial"/>
          <w:color w:val="FF0000"/>
          <w:szCs w:val="24"/>
        </w:rPr>
        <w:t xml:space="preserve">Nesse sentido, </w:t>
      </w:r>
      <w:r w:rsidR="0051613B" w:rsidRPr="007140DB">
        <w:rPr>
          <w:rFonts w:cs="Arial"/>
          <w:color w:val="FF0000"/>
          <w:szCs w:val="24"/>
        </w:rPr>
        <w:t>R</w:t>
      </w:r>
      <w:r w:rsidR="000578A9" w:rsidRPr="007140DB">
        <w:rPr>
          <w:rFonts w:cs="Arial"/>
          <w:color w:val="FF0000"/>
          <w:szCs w:val="24"/>
        </w:rPr>
        <w:t>ebouças (</w:t>
      </w:r>
      <w:r w:rsidR="0051613B" w:rsidRPr="007140DB">
        <w:rPr>
          <w:rFonts w:cs="Arial"/>
          <w:color w:val="FF0000"/>
          <w:szCs w:val="24"/>
        </w:rPr>
        <w:t xml:space="preserve">2012) </w:t>
      </w:r>
      <w:r w:rsidRPr="007140DB">
        <w:rPr>
          <w:rFonts w:cs="Arial"/>
          <w:color w:val="FF0000"/>
          <w:szCs w:val="24"/>
        </w:rPr>
        <w:t xml:space="preserve">afirma </w:t>
      </w:r>
      <w:r w:rsidR="0051613B" w:rsidRPr="007140DB">
        <w:rPr>
          <w:rFonts w:cs="Arial"/>
          <w:color w:val="FF0000"/>
          <w:szCs w:val="24"/>
        </w:rPr>
        <w:t>que</w:t>
      </w:r>
      <w:r w:rsidRPr="007140DB">
        <w:rPr>
          <w:rFonts w:cs="Arial"/>
          <w:color w:val="FF0000"/>
          <w:szCs w:val="24"/>
        </w:rPr>
        <w:t>,</w:t>
      </w:r>
      <w:r w:rsidR="0051613B" w:rsidRPr="007140DB">
        <w:rPr>
          <w:rFonts w:cs="Arial"/>
          <w:color w:val="FF0000"/>
          <w:szCs w:val="24"/>
        </w:rPr>
        <w:t xml:space="preserve"> </w:t>
      </w:r>
      <w:r w:rsidRPr="007140DB">
        <w:rPr>
          <w:rFonts w:cs="Arial"/>
          <w:color w:val="FF0000"/>
          <w:szCs w:val="24"/>
        </w:rPr>
        <w:t>na mediação d</w:t>
      </w:r>
      <w:r w:rsidR="0051613B" w:rsidRPr="007140DB">
        <w:rPr>
          <w:rFonts w:cs="Arial"/>
          <w:color w:val="FF0000"/>
          <w:szCs w:val="24"/>
        </w:rPr>
        <w:t xml:space="preserve">os valores pertinentes à </w:t>
      </w:r>
      <w:r w:rsidR="00DA45C2" w:rsidRPr="007140DB">
        <w:rPr>
          <w:rFonts w:cs="Arial"/>
          <w:color w:val="FF0000"/>
          <w:szCs w:val="24"/>
        </w:rPr>
        <w:t>Educação Ambiental</w:t>
      </w:r>
      <w:r w:rsidRPr="007140DB">
        <w:rPr>
          <w:rFonts w:cs="Arial"/>
          <w:color w:val="FF0000"/>
          <w:szCs w:val="24"/>
        </w:rPr>
        <w:t>,</w:t>
      </w:r>
      <w:r w:rsidR="0051613B" w:rsidRPr="007140DB">
        <w:rPr>
          <w:rFonts w:cs="Arial"/>
          <w:color w:val="FF0000"/>
          <w:szCs w:val="24"/>
        </w:rPr>
        <w:t xml:space="preserve"> a escola </w:t>
      </w:r>
      <w:r w:rsidRPr="007140DB">
        <w:rPr>
          <w:rFonts w:cs="Arial"/>
          <w:color w:val="FF0000"/>
          <w:szCs w:val="24"/>
        </w:rPr>
        <w:t>representa</w:t>
      </w:r>
      <w:r w:rsidR="0051613B" w:rsidRPr="007140DB">
        <w:rPr>
          <w:rFonts w:cs="Arial"/>
          <w:color w:val="FF0000"/>
          <w:szCs w:val="24"/>
        </w:rPr>
        <w:t xml:space="preserve"> um ambiente privilegiado </w:t>
      </w:r>
      <w:r w:rsidRPr="007140DB">
        <w:rPr>
          <w:rFonts w:cs="Arial"/>
          <w:color w:val="FF0000"/>
          <w:szCs w:val="24"/>
        </w:rPr>
        <w:t xml:space="preserve">por </w:t>
      </w:r>
      <w:r w:rsidR="0051613B" w:rsidRPr="007140DB">
        <w:rPr>
          <w:rFonts w:cs="Arial"/>
          <w:color w:val="FF0000"/>
          <w:szCs w:val="24"/>
        </w:rPr>
        <w:t>oportunizar</w:t>
      </w:r>
      <w:proofErr w:type="gramStart"/>
      <w:r w:rsidR="0051613B" w:rsidRPr="007140DB">
        <w:rPr>
          <w:rFonts w:cs="Arial"/>
          <w:color w:val="FF0000"/>
          <w:szCs w:val="24"/>
        </w:rPr>
        <w:t xml:space="preserve">  </w:t>
      </w:r>
      <w:proofErr w:type="gramEnd"/>
      <w:r w:rsidR="0051613B" w:rsidRPr="007140DB">
        <w:rPr>
          <w:rFonts w:cs="Arial"/>
          <w:color w:val="FF0000"/>
          <w:szCs w:val="24"/>
        </w:rPr>
        <w:t xml:space="preserve">mudanças que são fundamentais para a constituição de uma sociedade </w:t>
      </w:r>
      <w:r w:rsidRPr="007140DB">
        <w:rPr>
          <w:rFonts w:cs="Arial"/>
          <w:color w:val="FF0000"/>
          <w:szCs w:val="24"/>
        </w:rPr>
        <w:t xml:space="preserve">baseada </w:t>
      </w:r>
      <w:r w:rsidR="0051613B" w:rsidRPr="007140DB">
        <w:rPr>
          <w:rFonts w:cs="Arial"/>
          <w:color w:val="FF0000"/>
          <w:szCs w:val="24"/>
        </w:rPr>
        <w:t xml:space="preserve">no </w:t>
      </w:r>
      <w:r w:rsidR="00227CFC" w:rsidRPr="007140DB">
        <w:rPr>
          <w:rFonts w:cs="Arial"/>
          <w:color w:val="FF0000"/>
          <w:szCs w:val="24"/>
        </w:rPr>
        <w:t>princípio</w:t>
      </w:r>
      <w:r w:rsidR="0051613B" w:rsidRPr="007140DB">
        <w:rPr>
          <w:rFonts w:cs="Arial"/>
          <w:color w:val="FF0000"/>
          <w:szCs w:val="24"/>
        </w:rPr>
        <w:t xml:space="preserve"> da equidade, permitindo </w:t>
      </w:r>
      <w:r w:rsidRPr="007140DB">
        <w:rPr>
          <w:rFonts w:cs="Arial"/>
          <w:color w:val="FF0000"/>
          <w:szCs w:val="24"/>
        </w:rPr>
        <w:t>o desenvolvimento de</w:t>
      </w:r>
      <w:r w:rsidR="0051613B" w:rsidRPr="007140DB">
        <w:rPr>
          <w:rFonts w:cs="Arial"/>
          <w:color w:val="FF0000"/>
          <w:szCs w:val="24"/>
        </w:rPr>
        <w:t xml:space="preserve"> valores como </w:t>
      </w:r>
      <w:r w:rsidR="00DA45C2" w:rsidRPr="007140DB">
        <w:rPr>
          <w:rFonts w:cs="Arial"/>
          <w:color w:val="FF0000"/>
          <w:szCs w:val="24"/>
        </w:rPr>
        <w:t xml:space="preserve">o </w:t>
      </w:r>
      <w:r w:rsidRPr="007140DB">
        <w:rPr>
          <w:rFonts w:cs="Arial"/>
          <w:color w:val="FF0000"/>
          <w:szCs w:val="24"/>
        </w:rPr>
        <w:t xml:space="preserve">cuidado, </w:t>
      </w:r>
      <w:r w:rsidR="00DA45C2" w:rsidRPr="007140DB">
        <w:rPr>
          <w:rFonts w:cs="Arial"/>
          <w:color w:val="FF0000"/>
          <w:szCs w:val="24"/>
        </w:rPr>
        <w:t xml:space="preserve">o </w:t>
      </w:r>
      <w:r w:rsidRPr="007140DB">
        <w:rPr>
          <w:rFonts w:cs="Arial"/>
          <w:color w:val="FF0000"/>
          <w:szCs w:val="24"/>
        </w:rPr>
        <w:t xml:space="preserve">respeito, </w:t>
      </w:r>
      <w:r w:rsidR="00DA45C2" w:rsidRPr="007140DB">
        <w:rPr>
          <w:rFonts w:cs="Arial"/>
          <w:color w:val="FF0000"/>
          <w:szCs w:val="24"/>
        </w:rPr>
        <w:t xml:space="preserve">a </w:t>
      </w:r>
      <w:r w:rsidRPr="007140DB">
        <w:rPr>
          <w:rFonts w:cs="Arial"/>
          <w:color w:val="FF0000"/>
          <w:szCs w:val="24"/>
        </w:rPr>
        <w:t xml:space="preserve">ética e </w:t>
      </w:r>
      <w:r w:rsidR="00DA45C2" w:rsidRPr="007140DB">
        <w:rPr>
          <w:rFonts w:cs="Arial"/>
          <w:color w:val="FF0000"/>
          <w:szCs w:val="24"/>
        </w:rPr>
        <w:t xml:space="preserve">a </w:t>
      </w:r>
      <w:r w:rsidRPr="007140DB">
        <w:rPr>
          <w:rFonts w:cs="Arial"/>
          <w:color w:val="FF0000"/>
          <w:szCs w:val="24"/>
        </w:rPr>
        <w:t>justiça ambiental</w:t>
      </w:r>
      <w:r w:rsidRPr="007140DB" w:rsidDel="00612E83">
        <w:rPr>
          <w:rFonts w:cs="Arial"/>
          <w:color w:val="FF0000"/>
          <w:szCs w:val="24"/>
        </w:rPr>
        <w:t xml:space="preserve"> </w:t>
      </w:r>
      <w:r w:rsidRPr="007140DB">
        <w:rPr>
          <w:rFonts w:cs="Arial"/>
          <w:color w:val="FF0000"/>
          <w:szCs w:val="24"/>
        </w:rPr>
        <w:t>necessários</w:t>
      </w:r>
      <w:r w:rsidR="0051613B" w:rsidRPr="007140DB">
        <w:rPr>
          <w:rFonts w:cs="Arial"/>
          <w:color w:val="FF0000"/>
          <w:szCs w:val="24"/>
        </w:rPr>
        <w:t xml:space="preserve"> para o exercício da cidadania.</w:t>
      </w:r>
    </w:p>
    <w:p w:rsidR="004033B4" w:rsidRPr="007140DB" w:rsidRDefault="00991C87" w:rsidP="00DD3080">
      <w:pPr>
        <w:pStyle w:val="paragraph"/>
        <w:spacing w:before="0" w:beforeAutospacing="0" w:after="0" w:afterAutospacing="0" w:line="360" w:lineRule="auto"/>
        <w:ind w:firstLine="851"/>
        <w:jc w:val="both"/>
        <w:textAlignment w:val="baseline"/>
        <w:rPr>
          <w:rStyle w:val="eop"/>
          <w:rFonts w:ascii="Arial" w:hAnsi="Arial" w:cs="Arial"/>
          <w:color w:val="FF0000"/>
        </w:rPr>
      </w:pPr>
      <w:r w:rsidRPr="007140DB">
        <w:rPr>
          <w:rStyle w:val="eop"/>
          <w:rFonts w:ascii="Arial" w:hAnsi="Arial" w:cs="Arial"/>
          <w:color w:val="FF0000"/>
        </w:rPr>
        <w:t xml:space="preserve">A Educação </w:t>
      </w:r>
      <w:r w:rsidR="0051613B" w:rsidRPr="007140DB">
        <w:rPr>
          <w:rStyle w:val="eop"/>
          <w:rFonts w:ascii="Arial" w:hAnsi="Arial" w:cs="Arial"/>
          <w:color w:val="FF0000"/>
        </w:rPr>
        <w:t>F</w:t>
      </w:r>
      <w:r w:rsidRPr="007140DB">
        <w:rPr>
          <w:rStyle w:val="eop"/>
          <w:rFonts w:ascii="Arial" w:hAnsi="Arial" w:cs="Arial"/>
          <w:color w:val="FF0000"/>
        </w:rPr>
        <w:t>ísica, por</w:t>
      </w:r>
      <w:r w:rsidR="004033B4" w:rsidRPr="007140DB">
        <w:rPr>
          <w:rStyle w:val="eop"/>
          <w:rFonts w:ascii="Arial" w:hAnsi="Arial" w:cs="Arial"/>
          <w:color w:val="FF0000"/>
        </w:rPr>
        <w:t xml:space="preserve"> sua vez</w:t>
      </w:r>
      <w:r w:rsidRPr="007140DB">
        <w:rPr>
          <w:rStyle w:val="eop"/>
          <w:rFonts w:ascii="Arial" w:hAnsi="Arial" w:cs="Arial"/>
          <w:color w:val="FF0000"/>
        </w:rPr>
        <w:t xml:space="preserve">, </w:t>
      </w:r>
      <w:r w:rsidR="004033B4" w:rsidRPr="007140DB">
        <w:rPr>
          <w:rStyle w:val="eop"/>
          <w:rFonts w:ascii="Arial" w:hAnsi="Arial" w:cs="Arial"/>
          <w:color w:val="FF0000"/>
        </w:rPr>
        <w:t>pode servir como aux</w:t>
      </w:r>
      <w:r w:rsidRPr="007140DB">
        <w:rPr>
          <w:rStyle w:val="eop"/>
          <w:rFonts w:ascii="Arial" w:hAnsi="Arial" w:cs="Arial"/>
          <w:color w:val="FF0000"/>
        </w:rPr>
        <w:t>í</w:t>
      </w:r>
      <w:r w:rsidR="004033B4" w:rsidRPr="007140DB">
        <w:rPr>
          <w:rStyle w:val="eop"/>
          <w:rFonts w:ascii="Arial" w:hAnsi="Arial" w:cs="Arial"/>
          <w:color w:val="FF0000"/>
        </w:rPr>
        <w:t xml:space="preserve">lio importante para a </w:t>
      </w:r>
      <w:r w:rsidR="00DA45C2" w:rsidRPr="007140DB">
        <w:rPr>
          <w:rStyle w:val="eop"/>
          <w:rFonts w:ascii="Arial" w:hAnsi="Arial" w:cs="Arial"/>
          <w:color w:val="FF0000"/>
        </w:rPr>
        <w:t>Educação Ambiental</w:t>
      </w:r>
      <w:r w:rsidR="004033B4" w:rsidRPr="007140DB">
        <w:rPr>
          <w:rStyle w:val="eop"/>
          <w:rFonts w:ascii="Arial" w:hAnsi="Arial" w:cs="Arial"/>
          <w:color w:val="FF0000"/>
        </w:rPr>
        <w:t>, pois tem como elementos de estudo</w:t>
      </w:r>
      <w:proofErr w:type="gramStart"/>
      <w:r w:rsidR="004033B4" w:rsidRPr="007140DB">
        <w:rPr>
          <w:rStyle w:val="eop"/>
          <w:rFonts w:ascii="Arial" w:hAnsi="Arial" w:cs="Arial"/>
          <w:color w:val="FF0000"/>
        </w:rPr>
        <w:t xml:space="preserve">  </w:t>
      </w:r>
      <w:proofErr w:type="gramEnd"/>
      <w:r w:rsidR="004033B4" w:rsidRPr="007140DB">
        <w:rPr>
          <w:rStyle w:val="eop"/>
          <w:rFonts w:ascii="Arial" w:hAnsi="Arial" w:cs="Arial"/>
          <w:color w:val="FF0000"/>
        </w:rPr>
        <w:t xml:space="preserve">a luta, </w:t>
      </w:r>
      <w:r w:rsidR="00346550" w:rsidRPr="007140DB">
        <w:rPr>
          <w:rStyle w:val="eop"/>
          <w:rFonts w:ascii="Arial" w:hAnsi="Arial" w:cs="Arial"/>
          <w:color w:val="FF0000"/>
        </w:rPr>
        <w:t xml:space="preserve">a </w:t>
      </w:r>
      <w:r w:rsidR="004033B4" w:rsidRPr="007140DB">
        <w:rPr>
          <w:rStyle w:val="eop"/>
          <w:rFonts w:ascii="Arial" w:hAnsi="Arial" w:cs="Arial"/>
          <w:color w:val="FF0000"/>
        </w:rPr>
        <w:t xml:space="preserve">dança, </w:t>
      </w:r>
      <w:r w:rsidR="00346550" w:rsidRPr="007140DB">
        <w:rPr>
          <w:rStyle w:val="eop"/>
          <w:rFonts w:ascii="Arial" w:hAnsi="Arial" w:cs="Arial"/>
          <w:color w:val="FF0000"/>
        </w:rPr>
        <w:t xml:space="preserve">a </w:t>
      </w:r>
      <w:r w:rsidR="004033B4" w:rsidRPr="007140DB">
        <w:rPr>
          <w:rStyle w:val="eop"/>
          <w:rFonts w:ascii="Arial" w:hAnsi="Arial" w:cs="Arial"/>
          <w:color w:val="FF0000"/>
        </w:rPr>
        <w:lastRenderedPageBreak/>
        <w:t>ginástica</w:t>
      </w:r>
      <w:r w:rsidR="00346550" w:rsidRPr="007140DB">
        <w:rPr>
          <w:rStyle w:val="eop"/>
          <w:rFonts w:ascii="Arial" w:hAnsi="Arial" w:cs="Arial"/>
          <w:color w:val="FF0000"/>
        </w:rPr>
        <w:t>,</w:t>
      </w:r>
      <w:r w:rsidR="004033B4" w:rsidRPr="007140DB">
        <w:rPr>
          <w:rStyle w:val="eop"/>
          <w:rFonts w:ascii="Arial" w:hAnsi="Arial" w:cs="Arial"/>
          <w:color w:val="FF0000"/>
        </w:rPr>
        <w:t xml:space="preserve"> os movimentos humanos e os esportes, importante</w:t>
      </w:r>
      <w:r w:rsidR="00612E83" w:rsidRPr="007140DB">
        <w:rPr>
          <w:rStyle w:val="eop"/>
          <w:rFonts w:ascii="Arial" w:hAnsi="Arial" w:cs="Arial"/>
          <w:color w:val="FF0000"/>
        </w:rPr>
        <w:t>s</w:t>
      </w:r>
      <w:r w:rsidR="004033B4" w:rsidRPr="007140DB">
        <w:rPr>
          <w:rStyle w:val="eop"/>
          <w:rFonts w:ascii="Arial" w:hAnsi="Arial" w:cs="Arial"/>
          <w:color w:val="FF0000"/>
        </w:rPr>
        <w:t xml:space="preserve"> nas reflexões sobre as questões ambientais</w:t>
      </w:r>
      <w:r w:rsidR="00612E83" w:rsidRPr="007140DB">
        <w:rPr>
          <w:rStyle w:val="eop"/>
          <w:rFonts w:ascii="Arial" w:hAnsi="Arial" w:cs="Arial"/>
          <w:color w:val="FF0000"/>
        </w:rPr>
        <w:t>.</w:t>
      </w:r>
      <w:r w:rsidR="004033B4" w:rsidRPr="007140DB">
        <w:rPr>
          <w:rStyle w:val="eop"/>
          <w:rFonts w:ascii="Arial" w:hAnsi="Arial" w:cs="Arial"/>
          <w:color w:val="FF0000"/>
        </w:rPr>
        <w:t xml:space="preserve"> </w:t>
      </w:r>
      <w:r w:rsidR="00612E83" w:rsidRPr="007140DB">
        <w:rPr>
          <w:rStyle w:val="eop"/>
          <w:rFonts w:ascii="Arial" w:hAnsi="Arial" w:cs="Arial"/>
          <w:color w:val="FF0000"/>
        </w:rPr>
        <w:t xml:space="preserve">Desta forma, </w:t>
      </w:r>
      <w:r w:rsidR="004033B4" w:rsidRPr="007140DB">
        <w:rPr>
          <w:rStyle w:val="eop"/>
          <w:rFonts w:ascii="Arial" w:hAnsi="Arial" w:cs="Arial"/>
          <w:color w:val="FF0000"/>
        </w:rPr>
        <w:t xml:space="preserve">a </w:t>
      </w:r>
      <w:r w:rsidR="00DA45C2" w:rsidRPr="007140DB">
        <w:rPr>
          <w:rStyle w:val="eop"/>
          <w:rFonts w:ascii="Arial" w:hAnsi="Arial" w:cs="Arial"/>
          <w:color w:val="FF0000"/>
        </w:rPr>
        <w:t>Educação Ambiental</w:t>
      </w:r>
      <w:r w:rsidR="00612E83" w:rsidRPr="007140DB">
        <w:rPr>
          <w:rStyle w:val="eop"/>
          <w:rFonts w:ascii="Arial" w:hAnsi="Arial" w:cs="Arial"/>
          <w:color w:val="FF0000"/>
        </w:rPr>
        <w:t>,</w:t>
      </w:r>
      <w:r w:rsidR="004033B4" w:rsidRPr="007140DB">
        <w:rPr>
          <w:rStyle w:val="eop"/>
          <w:rFonts w:ascii="Arial" w:hAnsi="Arial" w:cs="Arial"/>
          <w:color w:val="FF0000"/>
        </w:rPr>
        <w:t xml:space="preserve"> como tema transversal, </w:t>
      </w:r>
      <w:r w:rsidR="00612E83" w:rsidRPr="007140DB">
        <w:rPr>
          <w:rStyle w:val="eop"/>
          <w:rFonts w:ascii="Arial" w:hAnsi="Arial" w:cs="Arial"/>
          <w:color w:val="FF0000"/>
        </w:rPr>
        <w:t xml:space="preserve">pode </w:t>
      </w:r>
      <w:r w:rsidR="004033B4" w:rsidRPr="007140DB">
        <w:rPr>
          <w:rStyle w:val="eop"/>
          <w:rFonts w:ascii="Arial" w:hAnsi="Arial" w:cs="Arial"/>
          <w:color w:val="FF0000"/>
        </w:rPr>
        <w:t>proporciona</w:t>
      </w:r>
      <w:r w:rsidR="00612E83" w:rsidRPr="007140DB">
        <w:rPr>
          <w:rStyle w:val="eop"/>
          <w:rFonts w:ascii="Arial" w:hAnsi="Arial" w:cs="Arial"/>
          <w:color w:val="FF0000"/>
        </w:rPr>
        <w:t>r</w:t>
      </w:r>
      <w:r w:rsidR="004033B4" w:rsidRPr="007140DB">
        <w:rPr>
          <w:rStyle w:val="eop"/>
          <w:rFonts w:ascii="Arial" w:hAnsi="Arial" w:cs="Arial"/>
          <w:color w:val="FF0000"/>
        </w:rPr>
        <w:t xml:space="preserve"> ao </w:t>
      </w:r>
      <w:proofErr w:type="gramStart"/>
      <w:r w:rsidR="004033B4" w:rsidRPr="007140DB">
        <w:rPr>
          <w:rStyle w:val="eop"/>
          <w:rFonts w:ascii="Arial" w:hAnsi="Arial" w:cs="Arial"/>
          <w:color w:val="FF0000"/>
        </w:rPr>
        <w:t>jovem saberes</w:t>
      </w:r>
      <w:proofErr w:type="gramEnd"/>
      <w:r w:rsidR="004033B4" w:rsidRPr="007140DB">
        <w:rPr>
          <w:rStyle w:val="eop"/>
          <w:rFonts w:ascii="Arial" w:hAnsi="Arial" w:cs="Arial"/>
          <w:color w:val="FF0000"/>
        </w:rPr>
        <w:t xml:space="preserve"> sobre a preservação da natureza e a compreensão do sujeito enquanto integrante do meio ambiente (MOURA</w:t>
      </w:r>
      <w:r w:rsidR="00544ECE" w:rsidRPr="007140DB">
        <w:rPr>
          <w:rStyle w:val="eop"/>
          <w:rFonts w:ascii="Arial" w:hAnsi="Arial" w:cs="Arial"/>
          <w:color w:val="FF0000"/>
        </w:rPr>
        <w:t>,</w:t>
      </w:r>
      <w:r w:rsidR="004033B4" w:rsidRPr="007140DB">
        <w:rPr>
          <w:rStyle w:val="eop"/>
          <w:rFonts w:ascii="Arial" w:hAnsi="Arial" w:cs="Arial"/>
          <w:color w:val="FF0000"/>
        </w:rPr>
        <w:t xml:space="preserve"> 2009).</w:t>
      </w:r>
    </w:p>
    <w:p w:rsidR="0064631F" w:rsidRPr="007140DB" w:rsidRDefault="0064631F" w:rsidP="0064631F">
      <w:pPr>
        <w:spacing w:after="0" w:line="360" w:lineRule="auto"/>
        <w:ind w:firstLine="851"/>
        <w:jc w:val="both"/>
        <w:rPr>
          <w:rFonts w:cs="Arial"/>
          <w:color w:val="FF0000"/>
          <w:szCs w:val="24"/>
        </w:rPr>
      </w:pPr>
      <w:r w:rsidRPr="007140DB">
        <w:rPr>
          <w:rFonts w:cs="Arial"/>
          <w:color w:val="FF0000"/>
          <w:szCs w:val="24"/>
        </w:rPr>
        <w:t xml:space="preserve">Por essa razão, a Lei de Diretrizes e Base da Educação Nacional </w:t>
      </w:r>
      <w:r w:rsidR="00612E83" w:rsidRPr="007140DB">
        <w:rPr>
          <w:rFonts w:cs="Arial"/>
          <w:color w:val="FF0000"/>
          <w:szCs w:val="24"/>
        </w:rPr>
        <w:t>(</w:t>
      </w:r>
      <w:r w:rsidRPr="007140DB">
        <w:rPr>
          <w:rFonts w:cs="Arial"/>
          <w:color w:val="FF0000"/>
          <w:szCs w:val="24"/>
        </w:rPr>
        <w:t>LDB</w:t>
      </w:r>
      <w:r w:rsidR="00612E83" w:rsidRPr="007140DB">
        <w:rPr>
          <w:rFonts w:cs="Arial"/>
          <w:color w:val="FF0000"/>
          <w:szCs w:val="24"/>
        </w:rPr>
        <w:t>)</w:t>
      </w:r>
      <w:r w:rsidRPr="007140DB">
        <w:rPr>
          <w:rFonts w:cs="Arial"/>
          <w:color w:val="FF0000"/>
          <w:szCs w:val="24"/>
        </w:rPr>
        <w:t xml:space="preserve"> inclui a Lei n 9795/99, </w:t>
      </w:r>
      <w:r w:rsidR="00612E83" w:rsidRPr="007140DB">
        <w:rPr>
          <w:rFonts w:cs="Arial"/>
          <w:color w:val="FF0000"/>
          <w:szCs w:val="24"/>
        </w:rPr>
        <w:t>que</w:t>
      </w:r>
      <w:r w:rsidRPr="007140DB">
        <w:rPr>
          <w:rFonts w:cs="Arial"/>
          <w:color w:val="FF0000"/>
          <w:szCs w:val="24"/>
        </w:rPr>
        <w:t xml:space="preserve"> determina que a </w:t>
      </w:r>
      <w:r w:rsidR="00DA45C2" w:rsidRPr="007140DB">
        <w:rPr>
          <w:rFonts w:cs="Arial"/>
          <w:color w:val="FF0000"/>
          <w:szCs w:val="24"/>
        </w:rPr>
        <w:t>E</w:t>
      </w:r>
      <w:r w:rsidRPr="007140DB">
        <w:rPr>
          <w:rFonts w:cs="Arial"/>
          <w:color w:val="FF0000"/>
          <w:szCs w:val="24"/>
        </w:rPr>
        <w:t xml:space="preserve">ducação </w:t>
      </w:r>
      <w:r w:rsidR="00DA45C2" w:rsidRPr="007140DB">
        <w:rPr>
          <w:rFonts w:cs="Arial"/>
          <w:color w:val="FF0000"/>
          <w:szCs w:val="24"/>
        </w:rPr>
        <w:t>A</w:t>
      </w:r>
      <w:r w:rsidRPr="007140DB">
        <w:rPr>
          <w:rFonts w:cs="Arial"/>
          <w:color w:val="FF0000"/>
          <w:szCs w:val="24"/>
        </w:rPr>
        <w:t xml:space="preserve">mbiental </w:t>
      </w:r>
      <w:proofErr w:type="gramStart"/>
      <w:r w:rsidR="00612E83" w:rsidRPr="007140DB">
        <w:rPr>
          <w:rFonts w:cs="Arial"/>
          <w:color w:val="FF0000"/>
          <w:szCs w:val="24"/>
        </w:rPr>
        <w:t>é</w:t>
      </w:r>
      <w:proofErr w:type="gramEnd"/>
      <w:r w:rsidR="00612E83" w:rsidRPr="007140DB">
        <w:rPr>
          <w:rFonts w:cs="Arial"/>
          <w:color w:val="FF0000"/>
          <w:szCs w:val="24"/>
        </w:rPr>
        <w:t xml:space="preserve"> um</w:t>
      </w:r>
      <w:r w:rsidRPr="007140DB">
        <w:rPr>
          <w:rFonts w:cs="Arial"/>
          <w:color w:val="FF0000"/>
          <w:szCs w:val="24"/>
        </w:rPr>
        <w:t xml:space="preserve"> processo formativo </w:t>
      </w:r>
      <w:r w:rsidR="00612E83" w:rsidRPr="007140DB">
        <w:rPr>
          <w:rFonts w:cs="Arial"/>
          <w:color w:val="FF0000"/>
          <w:szCs w:val="24"/>
        </w:rPr>
        <w:t xml:space="preserve">que </w:t>
      </w:r>
      <w:proofErr w:type="spellStart"/>
      <w:r w:rsidR="00612E83" w:rsidRPr="007140DB">
        <w:rPr>
          <w:rFonts w:cs="Arial"/>
          <w:color w:val="FF0000"/>
          <w:szCs w:val="24"/>
        </w:rPr>
        <w:t>atúa</w:t>
      </w:r>
      <w:proofErr w:type="spellEnd"/>
      <w:r w:rsidR="00612E83" w:rsidRPr="007140DB">
        <w:rPr>
          <w:rFonts w:cs="Arial"/>
          <w:color w:val="FF0000"/>
          <w:szCs w:val="24"/>
        </w:rPr>
        <w:t xml:space="preserve"> </w:t>
      </w:r>
      <w:r w:rsidRPr="007140DB">
        <w:rPr>
          <w:rFonts w:cs="Arial"/>
          <w:color w:val="FF0000"/>
          <w:szCs w:val="24"/>
        </w:rPr>
        <w:t>de maneira articul</w:t>
      </w:r>
      <w:r w:rsidR="00612E83" w:rsidRPr="007140DB">
        <w:rPr>
          <w:rFonts w:cs="Arial"/>
          <w:color w:val="FF0000"/>
          <w:szCs w:val="24"/>
        </w:rPr>
        <w:t>ada</w:t>
      </w:r>
      <w:r w:rsidRPr="007140DB">
        <w:rPr>
          <w:rFonts w:cs="Arial"/>
          <w:color w:val="FF0000"/>
          <w:szCs w:val="24"/>
        </w:rPr>
        <w:t xml:space="preserve"> e permanente em todos as esferas do conhecimento</w:t>
      </w:r>
      <w:r w:rsidR="00612E83" w:rsidRPr="007140DB">
        <w:rPr>
          <w:rFonts w:cs="Arial"/>
          <w:color w:val="FF0000"/>
          <w:szCs w:val="24"/>
        </w:rPr>
        <w:t>.</w:t>
      </w:r>
      <w:r w:rsidRPr="007140DB">
        <w:rPr>
          <w:rFonts w:cs="Arial"/>
          <w:color w:val="FF0000"/>
          <w:szCs w:val="24"/>
        </w:rPr>
        <w:t xml:space="preserve"> Assim, as Diretrizes Curriculares Nacionais para a </w:t>
      </w:r>
      <w:r w:rsidR="00DA45C2" w:rsidRPr="007140DB">
        <w:rPr>
          <w:rFonts w:cs="Arial"/>
          <w:color w:val="FF0000"/>
          <w:szCs w:val="24"/>
        </w:rPr>
        <w:t>E</w:t>
      </w:r>
      <w:r w:rsidRPr="007140DB">
        <w:rPr>
          <w:rFonts w:cs="Arial"/>
          <w:color w:val="FF0000"/>
          <w:szCs w:val="24"/>
        </w:rPr>
        <w:t xml:space="preserve">ducação </w:t>
      </w:r>
      <w:r w:rsidR="00DA45C2" w:rsidRPr="007140DB">
        <w:rPr>
          <w:rFonts w:cs="Arial"/>
          <w:color w:val="FF0000"/>
          <w:szCs w:val="24"/>
        </w:rPr>
        <w:t>A</w:t>
      </w:r>
      <w:r w:rsidRPr="007140DB">
        <w:rPr>
          <w:rFonts w:cs="Arial"/>
          <w:color w:val="FF0000"/>
          <w:szCs w:val="24"/>
        </w:rPr>
        <w:t xml:space="preserve">mbiental </w:t>
      </w:r>
      <w:r w:rsidR="00612E83" w:rsidRPr="007140DB">
        <w:rPr>
          <w:rFonts w:cs="Arial"/>
          <w:color w:val="FF0000"/>
          <w:szCs w:val="24"/>
        </w:rPr>
        <w:t xml:space="preserve">explicam </w:t>
      </w:r>
      <w:r w:rsidRPr="007140DB">
        <w:rPr>
          <w:rFonts w:cs="Arial"/>
          <w:color w:val="FF0000"/>
          <w:szCs w:val="24"/>
        </w:rPr>
        <w:t xml:space="preserve">que: </w:t>
      </w:r>
    </w:p>
    <w:p w:rsidR="0064631F" w:rsidRPr="007140DB" w:rsidRDefault="0064631F" w:rsidP="0064631F">
      <w:pPr>
        <w:spacing w:after="0" w:line="360" w:lineRule="auto"/>
        <w:ind w:firstLine="851"/>
        <w:jc w:val="both"/>
        <w:rPr>
          <w:rFonts w:cs="Arial"/>
          <w:color w:val="FF0000"/>
          <w:szCs w:val="24"/>
        </w:rPr>
      </w:pPr>
    </w:p>
    <w:p w:rsidR="0064631F" w:rsidRPr="007140DB" w:rsidRDefault="00612E83" w:rsidP="0064631F">
      <w:pPr>
        <w:spacing w:after="0" w:line="240" w:lineRule="auto"/>
        <w:ind w:left="2268"/>
        <w:jc w:val="both"/>
        <w:rPr>
          <w:rFonts w:cs="Arial"/>
          <w:color w:val="FF0000"/>
          <w:szCs w:val="24"/>
        </w:rPr>
      </w:pPr>
      <w:r w:rsidRPr="007140DB">
        <w:rPr>
          <w:rFonts w:cs="Arial"/>
          <w:color w:val="FF0000"/>
          <w:sz w:val="20"/>
          <w:szCs w:val="20"/>
        </w:rPr>
        <w:t>A</w:t>
      </w:r>
      <w:r w:rsidR="0064631F" w:rsidRPr="007140DB">
        <w:rPr>
          <w:rFonts w:cs="Arial"/>
          <w:color w:val="FF0000"/>
          <w:sz w:val="20"/>
          <w:szCs w:val="20"/>
        </w:rPr>
        <w:t xml:space="preserve"> </w:t>
      </w:r>
      <w:r w:rsidR="00DA45C2" w:rsidRPr="007140DB">
        <w:rPr>
          <w:rFonts w:cs="Arial"/>
          <w:color w:val="FF0000"/>
          <w:sz w:val="20"/>
          <w:szCs w:val="20"/>
        </w:rPr>
        <w:t>Educação Ambiental</w:t>
      </w:r>
      <w:r w:rsidR="0064631F" w:rsidRPr="007140DB">
        <w:rPr>
          <w:rFonts w:cs="Arial"/>
          <w:color w:val="FF0000"/>
          <w:sz w:val="20"/>
          <w:szCs w:val="20"/>
        </w:rPr>
        <w:t>, respeitando a autonomia da dinâmica escolar e acadêmica, deve ser desenvolvida como uma prática educativa integrada e interdisciplinar, contínua e permanente em todas as fases, etapas, níveis e modalidades, não devendo, como regra, ser implantada como disciplina ou componente curricular específico (BRASIL, 2012, p. 3).</w:t>
      </w:r>
    </w:p>
    <w:p w:rsidR="0051613B" w:rsidRPr="007140DB" w:rsidRDefault="0051613B" w:rsidP="00DD3080">
      <w:pPr>
        <w:pStyle w:val="paragraph"/>
        <w:spacing w:before="0" w:beforeAutospacing="0" w:after="0" w:afterAutospacing="0" w:line="360" w:lineRule="auto"/>
        <w:ind w:firstLine="851"/>
        <w:jc w:val="both"/>
        <w:textAlignment w:val="baseline"/>
        <w:rPr>
          <w:rStyle w:val="eop"/>
          <w:rFonts w:ascii="Arial" w:hAnsi="Arial" w:cs="Arial"/>
          <w:color w:val="FF0000"/>
        </w:rPr>
      </w:pPr>
    </w:p>
    <w:p w:rsidR="004033B4" w:rsidRPr="007140DB" w:rsidRDefault="0064631F" w:rsidP="0064631F">
      <w:pPr>
        <w:spacing w:after="0" w:line="360" w:lineRule="auto"/>
        <w:ind w:firstLine="851"/>
        <w:jc w:val="both"/>
        <w:rPr>
          <w:rStyle w:val="eop"/>
          <w:rFonts w:cs="Arial"/>
          <w:color w:val="FF0000"/>
          <w:szCs w:val="24"/>
        </w:rPr>
      </w:pPr>
      <w:r w:rsidRPr="007140DB">
        <w:rPr>
          <w:rFonts w:cs="Arial"/>
          <w:color w:val="FF0000"/>
          <w:szCs w:val="24"/>
        </w:rPr>
        <w:t xml:space="preserve">Esta abordagem mostra a necessidade de estabelecer um novo caráter ético frente ao meio ambiente </w:t>
      </w:r>
      <w:r w:rsidR="00612E83" w:rsidRPr="007140DB">
        <w:rPr>
          <w:rFonts w:cs="Arial"/>
          <w:color w:val="FF0000"/>
          <w:szCs w:val="24"/>
        </w:rPr>
        <w:t xml:space="preserve">que ilustre </w:t>
      </w:r>
      <w:r w:rsidRPr="007140DB">
        <w:rPr>
          <w:rFonts w:cs="Arial"/>
          <w:color w:val="FF0000"/>
          <w:szCs w:val="24"/>
        </w:rPr>
        <w:t xml:space="preserve">a importância da </w:t>
      </w:r>
      <w:r w:rsidR="00DA45C2" w:rsidRPr="007140DB">
        <w:rPr>
          <w:rFonts w:cs="Arial"/>
          <w:color w:val="FF0000"/>
          <w:szCs w:val="24"/>
        </w:rPr>
        <w:t>Educação Ambiental</w:t>
      </w:r>
      <w:r w:rsidRPr="007140DB">
        <w:rPr>
          <w:rFonts w:cs="Arial"/>
          <w:color w:val="FF0000"/>
          <w:szCs w:val="24"/>
        </w:rPr>
        <w:t xml:space="preserve"> para a modificação </w:t>
      </w:r>
      <w:r w:rsidR="00612E83" w:rsidRPr="007140DB">
        <w:rPr>
          <w:rFonts w:cs="Arial"/>
          <w:color w:val="FF0000"/>
          <w:szCs w:val="24"/>
        </w:rPr>
        <w:t>d</w:t>
      </w:r>
      <w:r w:rsidRPr="007140DB">
        <w:rPr>
          <w:rFonts w:cs="Arial"/>
          <w:color w:val="FF0000"/>
          <w:szCs w:val="24"/>
        </w:rPr>
        <w:t>o aspecto social, que é indispensável à sobrevivência da espécie humana no planeta. Diante dessas questões</w:t>
      </w:r>
      <w:r w:rsidR="00612E83" w:rsidRPr="007140DB">
        <w:rPr>
          <w:rFonts w:cs="Arial"/>
          <w:color w:val="FF0000"/>
          <w:szCs w:val="24"/>
        </w:rPr>
        <w:t>,</w:t>
      </w:r>
      <w:r w:rsidRPr="007140DB">
        <w:rPr>
          <w:rFonts w:cs="Arial"/>
          <w:color w:val="FF0000"/>
          <w:szCs w:val="24"/>
        </w:rPr>
        <w:t xml:space="preserve"> é fundamental compreender a importância do cuidado e da preservação da natureza e do meio ambiente </w:t>
      </w:r>
      <w:r w:rsidR="004033B4" w:rsidRPr="007140DB">
        <w:rPr>
          <w:rStyle w:val="eop"/>
          <w:rFonts w:cs="Arial"/>
          <w:color w:val="FF0000"/>
        </w:rPr>
        <w:t>(SAUVÉ, 2016).</w:t>
      </w:r>
    </w:p>
    <w:p w:rsidR="004033B4" w:rsidRPr="00E41E0E" w:rsidRDefault="00CF464A" w:rsidP="00CF464A">
      <w:pPr>
        <w:pStyle w:val="paragraph"/>
        <w:spacing w:before="0" w:beforeAutospacing="0" w:after="0" w:afterAutospacing="0" w:line="360" w:lineRule="auto"/>
        <w:ind w:firstLine="708"/>
        <w:jc w:val="both"/>
        <w:textAlignment w:val="baseline"/>
        <w:rPr>
          <w:rStyle w:val="eop"/>
          <w:rFonts w:ascii="Arial" w:hAnsi="Arial" w:cs="Arial"/>
          <w:color w:val="000000" w:themeColor="text1"/>
        </w:rPr>
      </w:pPr>
      <w:r w:rsidRPr="00E41E0E">
        <w:rPr>
          <w:rStyle w:val="normaltextrun"/>
          <w:rFonts w:ascii="Arial" w:hAnsi="Arial" w:cs="Arial"/>
          <w:color w:val="000000" w:themeColor="text1"/>
        </w:rPr>
        <w:t>O Homem</w:t>
      </w:r>
      <w:r w:rsidR="004033B4" w:rsidRPr="00E41E0E">
        <w:rPr>
          <w:rStyle w:val="normaltextrun"/>
          <w:rFonts w:ascii="Arial" w:hAnsi="Arial" w:cs="Arial"/>
          <w:color w:val="000000" w:themeColor="text1"/>
        </w:rPr>
        <w:t xml:space="preserve"> de</w:t>
      </w:r>
      <w:r w:rsidR="004033B4" w:rsidRPr="00E41E0E">
        <w:rPr>
          <w:rStyle w:val="apple-converted-space"/>
          <w:rFonts w:ascii="Arial" w:hAnsi="Arial" w:cs="Arial"/>
          <w:color w:val="000000" w:themeColor="text1"/>
        </w:rPr>
        <w:t> </w:t>
      </w:r>
      <w:r w:rsidR="004033B4" w:rsidRPr="00E41E0E">
        <w:rPr>
          <w:rStyle w:val="normaltextrun"/>
          <w:rFonts w:ascii="Arial" w:hAnsi="Arial" w:cs="Arial"/>
          <w:color w:val="000000" w:themeColor="text1"/>
        </w:rPr>
        <w:t>Neandertal, por exemplo,</w:t>
      </w:r>
      <w:r w:rsidR="004033B4" w:rsidRPr="00E41E0E">
        <w:rPr>
          <w:rStyle w:val="apple-converted-space"/>
          <w:rFonts w:ascii="Arial" w:hAnsi="Arial" w:cs="Arial"/>
          <w:color w:val="000000" w:themeColor="text1"/>
        </w:rPr>
        <w:t> </w:t>
      </w:r>
      <w:r w:rsidR="004033B4" w:rsidRPr="00E41E0E">
        <w:rPr>
          <w:rStyle w:val="normaltextrun"/>
          <w:rFonts w:ascii="Arial" w:hAnsi="Arial" w:cs="Arial"/>
          <w:color w:val="000000" w:themeColor="text1"/>
        </w:rPr>
        <w:t>precisava intervir nos elementos da natureza para garantir a sua sobrevivência</w:t>
      </w:r>
      <w:r w:rsidR="00612E83">
        <w:rPr>
          <w:rStyle w:val="normaltextrun"/>
          <w:rFonts w:ascii="Arial" w:hAnsi="Arial" w:cs="Arial"/>
          <w:color w:val="000000" w:themeColor="text1"/>
        </w:rPr>
        <w:t>;</w:t>
      </w:r>
      <w:r w:rsidR="004033B4" w:rsidRPr="00E41E0E">
        <w:rPr>
          <w:rStyle w:val="normaltextrun"/>
          <w:rFonts w:ascii="Arial" w:hAnsi="Arial" w:cs="Arial"/>
          <w:color w:val="000000" w:themeColor="text1"/>
        </w:rPr>
        <w:t xml:space="preserve"> porém, explorava os recursos naturais apenas para suprir as suas necessidades fisiológicas. Desse modo, os prejuízos eram mínimos. </w:t>
      </w:r>
      <w:r w:rsidR="00612E83">
        <w:rPr>
          <w:rStyle w:val="normaltextrun"/>
          <w:rFonts w:ascii="Arial" w:hAnsi="Arial" w:cs="Arial"/>
          <w:color w:val="000000" w:themeColor="text1"/>
        </w:rPr>
        <w:t>Com o tempo</w:t>
      </w:r>
      <w:r w:rsidR="004033B4" w:rsidRPr="00E41E0E">
        <w:rPr>
          <w:rStyle w:val="normaltextrun"/>
          <w:rFonts w:ascii="Arial" w:hAnsi="Arial" w:cs="Arial"/>
          <w:color w:val="000000" w:themeColor="text1"/>
        </w:rPr>
        <w:t>, o ser humano foi encontrando no meio</w:t>
      </w:r>
      <w:r w:rsidR="004033B4" w:rsidRPr="00E41E0E">
        <w:rPr>
          <w:rStyle w:val="apple-converted-space"/>
          <w:rFonts w:ascii="Arial" w:hAnsi="Arial" w:cs="Arial"/>
          <w:color w:val="000000" w:themeColor="text1"/>
        </w:rPr>
        <w:t> </w:t>
      </w:r>
      <w:proofErr w:type="gramStart"/>
      <w:r w:rsidR="004033B4" w:rsidRPr="00E41E0E">
        <w:rPr>
          <w:rStyle w:val="normaltextrun"/>
          <w:rFonts w:ascii="Arial" w:hAnsi="Arial" w:cs="Arial"/>
          <w:color w:val="000000" w:themeColor="text1"/>
        </w:rPr>
        <w:t>ambiente formas</w:t>
      </w:r>
      <w:proofErr w:type="gramEnd"/>
      <w:r w:rsidR="004033B4" w:rsidRPr="00E41E0E">
        <w:rPr>
          <w:rStyle w:val="apple-converted-space"/>
          <w:rFonts w:ascii="Arial" w:hAnsi="Arial" w:cs="Arial"/>
          <w:color w:val="000000" w:themeColor="text1"/>
        </w:rPr>
        <w:t> </w:t>
      </w:r>
      <w:r w:rsidR="004033B4" w:rsidRPr="00E41E0E">
        <w:rPr>
          <w:rStyle w:val="normaltextrun"/>
          <w:rFonts w:ascii="Arial" w:hAnsi="Arial" w:cs="Arial"/>
          <w:color w:val="000000" w:themeColor="text1"/>
        </w:rPr>
        <w:t>de valoração dos recursos naturais, praticando, por exemplo, o escambo, que consistia em trocar com outro(s) grupo(s) produtos/itens que não obt</w:t>
      </w:r>
      <w:r w:rsidR="00612E83">
        <w:rPr>
          <w:rStyle w:val="normaltextrun"/>
          <w:rFonts w:ascii="Arial" w:hAnsi="Arial" w:cs="Arial"/>
          <w:color w:val="000000" w:themeColor="text1"/>
        </w:rPr>
        <w:t>inha</w:t>
      </w:r>
      <w:r w:rsidR="004033B4" w:rsidRPr="00E41E0E">
        <w:rPr>
          <w:rStyle w:val="normaltextrun"/>
          <w:rFonts w:ascii="Arial" w:hAnsi="Arial" w:cs="Arial"/>
          <w:color w:val="000000" w:themeColor="text1"/>
        </w:rPr>
        <w:t xml:space="preserve"> por meio da exploração dos recursos naturais</w:t>
      </w:r>
      <w:r w:rsidR="003F5634" w:rsidRPr="00E41E0E">
        <w:rPr>
          <w:rStyle w:val="normaltextrun"/>
          <w:rFonts w:ascii="Arial" w:hAnsi="Arial" w:cs="Arial"/>
          <w:color w:val="000000" w:themeColor="text1"/>
        </w:rPr>
        <w:t>,</w:t>
      </w:r>
      <w:r w:rsidR="004033B4" w:rsidRPr="00E41E0E">
        <w:rPr>
          <w:rStyle w:val="normaltextrun"/>
          <w:rFonts w:ascii="Arial" w:hAnsi="Arial" w:cs="Arial"/>
          <w:color w:val="000000" w:themeColor="text1"/>
        </w:rPr>
        <w:t xml:space="preserve"> a fim de suprir as suas necessidades.</w:t>
      </w:r>
      <w:r w:rsidR="004033B4" w:rsidRPr="00E41E0E">
        <w:rPr>
          <w:rStyle w:val="eop"/>
          <w:rFonts w:ascii="Arial" w:hAnsi="Arial" w:cs="Arial"/>
          <w:color w:val="000000" w:themeColor="text1"/>
        </w:rPr>
        <w:t> </w:t>
      </w:r>
      <w:r w:rsidR="004033B4" w:rsidRPr="00E41E0E">
        <w:rPr>
          <w:rStyle w:val="normaltextrun"/>
          <w:rFonts w:ascii="Arial" w:hAnsi="Arial" w:cs="Arial"/>
          <w:color w:val="000000" w:themeColor="text1"/>
        </w:rPr>
        <w:t> Mais adiante, o homem começou a valorar essas práticas mercadológicas</w:t>
      </w:r>
      <w:r w:rsidR="00273CDE">
        <w:rPr>
          <w:rStyle w:val="normaltextrun"/>
          <w:rFonts w:ascii="Arial" w:hAnsi="Arial" w:cs="Arial"/>
          <w:color w:val="000000" w:themeColor="text1"/>
        </w:rPr>
        <w:t>,</w:t>
      </w:r>
      <w:r w:rsidR="004033B4" w:rsidRPr="00E41E0E">
        <w:rPr>
          <w:rStyle w:val="normaltextrun"/>
          <w:rFonts w:ascii="Arial" w:hAnsi="Arial" w:cs="Arial"/>
          <w:color w:val="000000" w:themeColor="text1"/>
        </w:rPr>
        <w:t> </w:t>
      </w:r>
      <w:r w:rsidR="004033B4" w:rsidRPr="00E41E0E">
        <w:rPr>
          <w:rStyle w:val="apple-converted-space"/>
          <w:rFonts w:ascii="Arial" w:hAnsi="Arial" w:cs="Arial"/>
          <w:color w:val="000000" w:themeColor="text1"/>
        </w:rPr>
        <w:t>levando</w:t>
      </w:r>
      <w:r w:rsidR="004033B4" w:rsidRPr="00E41E0E">
        <w:rPr>
          <w:rStyle w:val="normaltextrun"/>
          <w:rFonts w:ascii="Arial" w:hAnsi="Arial" w:cs="Arial"/>
          <w:color w:val="000000" w:themeColor="text1"/>
        </w:rPr>
        <w:t xml:space="preserve"> em consideração o trabalho obtido para caçar, cultivar ou criar esse</w:t>
      </w:r>
      <w:r w:rsidR="00612E83">
        <w:rPr>
          <w:rStyle w:val="normaltextrun"/>
          <w:rFonts w:ascii="Arial" w:hAnsi="Arial" w:cs="Arial"/>
          <w:color w:val="000000" w:themeColor="text1"/>
        </w:rPr>
        <w:t>s bens</w:t>
      </w:r>
      <w:r w:rsidR="004033B4" w:rsidRPr="00E41E0E">
        <w:rPr>
          <w:rStyle w:val="normaltextrun"/>
          <w:rFonts w:ascii="Arial" w:hAnsi="Arial" w:cs="Arial"/>
          <w:color w:val="000000" w:themeColor="text1"/>
        </w:rPr>
        <w:t>. A partir dessa valoração</w:t>
      </w:r>
      <w:r w:rsidR="00612E83">
        <w:rPr>
          <w:rStyle w:val="normaltextrun"/>
          <w:rFonts w:ascii="Arial" w:hAnsi="Arial" w:cs="Arial"/>
          <w:color w:val="000000" w:themeColor="text1"/>
        </w:rPr>
        <w:t>,</w:t>
      </w:r>
      <w:r w:rsidR="004033B4" w:rsidRPr="00E41E0E">
        <w:rPr>
          <w:rStyle w:val="normaltextrun"/>
          <w:rFonts w:ascii="Arial" w:hAnsi="Arial" w:cs="Arial"/>
          <w:color w:val="000000" w:themeColor="text1"/>
        </w:rPr>
        <w:t xml:space="preserve"> foram criadas as primeiras formas de moeda</w:t>
      </w:r>
      <w:r w:rsidR="00C059B9" w:rsidRPr="00E41E0E">
        <w:rPr>
          <w:rStyle w:val="normaltextrun"/>
          <w:rFonts w:ascii="Arial" w:hAnsi="Arial" w:cs="Arial"/>
          <w:color w:val="000000" w:themeColor="text1"/>
        </w:rPr>
        <w:t xml:space="preserve"> (</w:t>
      </w:r>
      <w:r w:rsidR="00441E73" w:rsidRPr="00E41E0E">
        <w:rPr>
          <w:rStyle w:val="normaltextrun"/>
          <w:rFonts w:ascii="Arial" w:hAnsi="Arial" w:cs="Arial"/>
          <w:color w:val="000000" w:themeColor="text1"/>
        </w:rPr>
        <w:t>PITTON, 2009)</w:t>
      </w:r>
      <w:r w:rsidR="004033B4" w:rsidRPr="00E41E0E">
        <w:rPr>
          <w:rStyle w:val="normaltextrun"/>
          <w:rFonts w:ascii="Arial" w:hAnsi="Arial" w:cs="Arial"/>
          <w:color w:val="000000" w:themeColor="text1"/>
        </w:rPr>
        <w:t>. </w:t>
      </w:r>
    </w:p>
    <w:p w:rsidR="004033B4" w:rsidRPr="00E41E0E" w:rsidRDefault="004033B4" w:rsidP="00DD3080">
      <w:pPr>
        <w:pStyle w:val="paragraph"/>
        <w:spacing w:before="0" w:beforeAutospacing="0" w:after="0" w:afterAutospacing="0" w:line="360" w:lineRule="auto"/>
        <w:ind w:firstLine="708"/>
        <w:jc w:val="both"/>
        <w:textAlignment w:val="baseline"/>
        <w:rPr>
          <w:rFonts w:ascii="Arial" w:hAnsi="Arial" w:cs="Arial"/>
          <w:color w:val="000000" w:themeColor="text1"/>
        </w:rPr>
      </w:pPr>
      <w:r w:rsidRPr="00E41E0E">
        <w:rPr>
          <w:rStyle w:val="spellingerror"/>
          <w:rFonts w:ascii="Arial" w:hAnsi="Arial" w:cs="Arial"/>
          <w:color w:val="000000" w:themeColor="text1"/>
        </w:rPr>
        <w:t xml:space="preserve">Nesta perspectiva, </w:t>
      </w:r>
      <w:proofErr w:type="spellStart"/>
      <w:r w:rsidRPr="00E41E0E">
        <w:rPr>
          <w:rStyle w:val="spellingerror"/>
          <w:rFonts w:ascii="Arial" w:hAnsi="Arial" w:cs="Arial"/>
          <w:color w:val="000000" w:themeColor="text1"/>
        </w:rPr>
        <w:t>Bigliardi</w:t>
      </w:r>
      <w:proofErr w:type="spellEnd"/>
      <w:r w:rsidRPr="00E41E0E">
        <w:rPr>
          <w:rStyle w:val="apple-converted-space"/>
          <w:rFonts w:ascii="Arial" w:hAnsi="Arial" w:cs="Arial"/>
          <w:color w:val="000000" w:themeColor="text1"/>
        </w:rPr>
        <w:t> e</w:t>
      </w:r>
      <w:r w:rsidRPr="00E41E0E">
        <w:rPr>
          <w:rStyle w:val="normaltextrun"/>
          <w:rFonts w:ascii="Arial" w:hAnsi="Arial" w:cs="Arial"/>
          <w:color w:val="000000" w:themeColor="text1"/>
        </w:rPr>
        <w:t xml:space="preserve"> Cruz (2007) completam essa análise com a ideia de que o capitalismo agia impulsionando as necessidades e desejos do ser humano. Com isso, o mesmo encontrou nos recursos do meio ambiente matéria-</w:t>
      </w:r>
      <w:r w:rsidRPr="00E41E0E">
        <w:rPr>
          <w:rStyle w:val="normaltextrun"/>
          <w:rFonts w:ascii="Arial" w:hAnsi="Arial" w:cs="Arial"/>
          <w:color w:val="000000" w:themeColor="text1"/>
        </w:rPr>
        <w:lastRenderedPageBreak/>
        <w:t>prima suficiente para adquirir capital</w:t>
      </w:r>
      <w:r w:rsidR="00612E83">
        <w:rPr>
          <w:rStyle w:val="normaltextrun"/>
          <w:rFonts w:ascii="Arial" w:hAnsi="Arial" w:cs="Arial"/>
          <w:color w:val="000000" w:themeColor="text1"/>
        </w:rPr>
        <w:t>.</w:t>
      </w:r>
      <w:r w:rsidRPr="00E41E0E">
        <w:rPr>
          <w:rStyle w:val="normaltextrun"/>
          <w:rFonts w:ascii="Arial" w:hAnsi="Arial" w:cs="Arial"/>
          <w:color w:val="000000" w:themeColor="text1"/>
        </w:rPr>
        <w:t xml:space="preserve"> </w:t>
      </w:r>
      <w:r w:rsidR="00612E83">
        <w:rPr>
          <w:rStyle w:val="normaltextrun"/>
          <w:rFonts w:ascii="Arial" w:hAnsi="Arial" w:cs="Arial"/>
          <w:color w:val="000000" w:themeColor="text1"/>
        </w:rPr>
        <w:t>P</w:t>
      </w:r>
      <w:r w:rsidRPr="00E41E0E">
        <w:rPr>
          <w:rStyle w:val="normaltextrun"/>
          <w:rFonts w:ascii="Arial" w:hAnsi="Arial" w:cs="Arial"/>
          <w:color w:val="000000" w:themeColor="text1"/>
        </w:rPr>
        <w:t xml:space="preserve">orém, o meio ambiente vem respondendo às inúmeras agressões realizadas pelo ser humano ao longo dos séculos, sendo importante salientar que o tempo de renovação </w:t>
      </w:r>
      <w:r w:rsidR="00612E83">
        <w:rPr>
          <w:rStyle w:val="normaltextrun"/>
          <w:rFonts w:ascii="Arial" w:hAnsi="Arial" w:cs="Arial"/>
          <w:color w:val="000000" w:themeColor="text1"/>
        </w:rPr>
        <w:t>desses recursos</w:t>
      </w:r>
      <w:r w:rsidRPr="00E41E0E">
        <w:rPr>
          <w:rStyle w:val="normaltextrun"/>
          <w:rFonts w:ascii="Arial" w:hAnsi="Arial" w:cs="Arial"/>
          <w:color w:val="000000" w:themeColor="text1"/>
        </w:rPr>
        <w:t xml:space="preserve"> é exponencialmente mais lento do que a velocidade exacerbada de exploração dos recursos naturais pelo homem.</w:t>
      </w:r>
      <w:r w:rsidRPr="00E41E0E">
        <w:rPr>
          <w:rStyle w:val="eop"/>
          <w:rFonts w:ascii="Arial" w:hAnsi="Arial" w:cs="Arial"/>
          <w:color w:val="000000" w:themeColor="text1"/>
        </w:rPr>
        <w:t> </w:t>
      </w:r>
      <w:r w:rsidRPr="00E41E0E">
        <w:rPr>
          <w:rStyle w:val="normaltextrun"/>
          <w:rFonts w:ascii="Arial" w:hAnsi="Arial" w:cs="Arial"/>
          <w:color w:val="000000" w:themeColor="text1"/>
        </w:rPr>
        <w:t>Como reflexo dessa prática,</w:t>
      </w:r>
      <w:r w:rsidRPr="00E41E0E">
        <w:rPr>
          <w:rStyle w:val="apple-converted-space"/>
          <w:rFonts w:ascii="Arial" w:hAnsi="Arial" w:cs="Arial"/>
          <w:color w:val="000000" w:themeColor="text1"/>
        </w:rPr>
        <w:t> </w:t>
      </w:r>
      <w:proofErr w:type="gramStart"/>
      <w:r w:rsidRPr="00E41E0E">
        <w:rPr>
          <w:rStyle w:val="apple-converted-space"/>
          <w:rFonts w:ascii="Arial" w:hAnsi="Arial" w:cs="Arial"/>
          <w:color w:val="000000" w:themeColor="text1"/>
        </w:rPr>
        <w:t>pode-se</w:t>
      </w:r>
      <w:proofErr w:type="gramEnd"/>
      <w:r w:rsidRPr="00E41E0E">
        <w:rPr>
          <w:rStyle w:val="apple-converted-space"/>
          <w:rFonts w:ascii="Arial" w:hAnsi="Arial" w:cs="Arial"/>
          <w:color w:val="000000" w:themeColor="text1"/>
        </w:rPr>
        <w:t xml:space="preserve"> observar</w:t>
      </w:r>
      <w:r w:rsidRPr="00E41E0E">
        <w:rPr>
          <w:rStyle w:val="normaltextrun"/>
          <w:rFonts w:ascii="Arial" w:hAnsi="Arial" w:cs="Arial"/>
          <w:color w:val="000000" w:themeColor="text1"/>
        </w:rPr>
        <w:t xml:space="preserve"> inúmeras áreas de florestas desmatadas, a extinção de várias espécies</w:t>
      </w:r>
      <w:r w:rsidR="00346550" w:rsidRPr="00E41E0E">
        <w:rPr>
          <w:rStyle w:val="normaltextrun"/>
          <w:rFonts w:ascii="Arial" w:hAnsi="Arial" w:cs="Arial"/>
          <w:color w:val="000000" w:themeColor="text1"/>
        </w:rPr>
        <w:t xml:space="preserve">, a poluição das águas e do ar e </w:t>
      </w:r>
      <w:r w:rsidRPr="00E41E0E">
        <w:rPr>
          <w:rStyle w:val="normaltextrun"/>
          <w:rFonts w:ascii="Arial" w:hAnsi="Arial" w:cs="Arial"/>
          <w:color w:val="000000" w:themeColor="text1"/>
        </w:rPr>
        <w:t>as guerras cau</w:t>
      </w:r>
      <w:r w:rsidR="00346550" w:rsidRPr="00E41E0E">
        <w:rPr>
          <w:rStyle w:val="normaltextrun"/>
          <w:rFonts w:ascii="Arial" w:hAnsi="Arial" w:cs="Arial"/>
          <w:color w:val="000000" w:themeColor="text1"/>
        </w:rPr>
        <w:t xml:space="preserve">sadas pela busca </w:t>
      </w:r>
      <w:r w:rsidR="006C0C1A" w:rsidRPr="00E41E0E">
        <w:rPr>
          <w:rStyle w:val="normaltextrun"/>
          <w:rFonts w:ascii="Arial" w:hAnsi="Arial" w:cs="Arial"/>
          <w:color w:val="000000" w:themeColor="text1"/>
        </w:rPr>
        <w:t xml:space="preserve">de matéria prima por parte </w:t>
      </w:r>
      <w:r w:rsidR="00346550" w:rsidRPr="00E41E0E">
        <w:rPr>
          <w:rStyle w:val="normaltextrun"/>
          <w:rFonts w:ascii="Arial" w:hAnsi="Arial" w:cs="Arial"/>
          <w:color w:val="000000" w:themeColor="text1"/>
        </w:rPr>
        <w:t>do capital</w:t>
      </w:r>
      <w:r w:rsidRPr="00E41E0E">
        <w:rPr>
          <w:rStyle w:val="normaltextrun"/>
          <w:rFonts w:ascii="Arial" w:hAnsi="Arial" w:cs="Arial"/>
          <w:color w:val="000000" w:themeColor="text1"/>
        </w:rPr>
        <w:t xml:space="preserve">. Tudo isso caracteriza uma guerra </w:t>
      </w:r>
      <w:r w:rsidR="006C0C1A" w:rsidRPr="00E41E0E">
        <w:rPr>
          <w:rStyle w:val="normaltextrun"/>
          <w:rFonts w:ascii="Arial" w:hAnsi="Arial" w:cs="Arial"/>
          <w:color w:val="000000" w:themeColor="text1"/>
        </w:rPr>
        <w:t>pelos recursos naturais</w:t>
      </w:r>
      <w:r w:rsidRPr="00E41E0E">
        <w:rPr>
          <w:rStyle w:val="normaltextrun"/>
          <w:rFonts w:ascii="Arial" w:hAnsi="Arial" w:cs="Arial"/>
          <w:color w:val="000000" w:themeColor="text1"/>
        </w:rPr>
        <w:t xml:space="preserve"> que pode levar </w:t>
      </w:r>
      <w:r w:rsidR="00612E83">
        <w:rPr>
          <w:rStyle w:val="normaltextrun"/>
          <w:rFonts w:ascii="Arial" w:hAnsi="Arial" w:cs="Arial"/>
          <w:color w:val="000000" w:themeColor="text1"/>
        </w:rPr>
        <w:t>à</w:t>
      </w:r>
      <w:r w:rsidR="00612E83" w:rsidRPr="00E41E0E">
        <w:rPr>
          <w:rStyle w:val="normaltextrun"/>
          <w:rFonts w:ascii="Arial" w:hAnsi="Arial" w:cs="Arial"/>
          <w:color w:val="000000" w:themeColor="text1"/>
        </w:rPr>
        <w:t xml:space="preserve"> </w:t>
      </w:r>
      <w:r w:rsidRPr="00E41E0E">
        <w:rPr>
          <w:rStyle w:val="normaltextrun"/>
          <w:rFonts w:ascii="Arial" w:hAnsi="Arial" w:cs="Arial"/>
          <w:color w:val="000000" w:themeColor="text1"/>
        </w:rPr>
        <w:t>extinção do homem. </w:t>
      </w:r>
    </w:p>
    <w:p w:rsidR="004033B4" w:rsidRPr="00E41E0E" w:rsidRDefault="004033B4" w:rsidP="00DD3080">
      <w:pPr>
        <w:pStyle w:val="paragraph"/>
        <w:spacing w:before="0" w:beforeAutospacing="0" w:after="0" w:afterAutospacing="0" w:line="360" w:lineRule="auto"/>
        <w:ind w:firstLine="708"/>
        <w:jc w:val="both"/>
        <w:textAlignment w:val="baseline"/>
        <w:rPr>
          <w:rStyle w:val="normaltextrun"/>
          <w:rFonts w:ascii="Arial" w:hAnsi="Arial" w:cs="Arial"/>
          <w:color w:val="000000" w:themeColor="text1"/>
        </w:rPr>
      </w:pPr>
      <w:r w:rsidRPr="00E41E0E">
        <w:rPr>
          <w:rStyle w:val="normaltextrun"/>
          <w:rFonts w:ascii="Arial" w:hAnsi="Arial" w:cs="Arial"/>
          <w:color w:val="000000" w:themeColor="text1"/>
        </w:rPr>
        <w:t>Ramos (2001) relata que</w:t>
      </w:r>
      <w:r w:rsidR="00273CDE">
        <w:rPr>
          <w:rStyle w:val="normaltextrun"/>
          <w:rFonts w:ascii="Arial" w:hAnsi="Arial" w:cs="Arial"/>
          <w:color w:val="000000" w:themeColor="text1"/>
        </w:rPr>
        <w:t>,</w:t>
      </w:r>
      <w:r w:rsidRPr="00E41E0E">
        <w:rPr>
          <w:rStyle w:val="normaltextrun"/>
          <w:rFonts w:ascii="Arial" w:hAnsi="Arial" w:cs="Arial"/>
          <w:color w:val="000000" w:themeColor="text1"/>
        </w:rPr>
        <w:t xml:space="preserve"> no início dos anos 1970, a sociedade  alarmou</w:t>
      </w:r>
      <w:r w:rsidR="00E3163D">
        <w:rPr>
          <w:rStyle w:val="normaltextrun"/>
          <w:rFonts w:ascii="Arial" w:hAnsi="Arial" w:cs="Arial"/>
          <w:color w:val="000000" w:themeColor="text1"/>
        </w:rPr>
        <w:t>-se</w:t>
      </w:r>
      <w:r w:rsidRPr="00E41E0E">
        <w:rPr>
          <w:rStyle w:val="normaltextrun"/>
          <w:rFonts w:ascii="Arial" w:hAnsi="Arial" w:cs="Arial"/>
          <w:color w:val="000000" w:themeColor="text1"/>
        </w:rPr>
        <w:t xml:space="preserve"> com os desastres ambientais e a poluição que </w:t>
      </w:r>
      <w:r w:rsidR="00E3163D">
        <w:rPr>
          <w:rStyle w:val="normaltextrun"/>
          <w:rFonts w:ascii="Arial" w:hAnsi="Arial" w:cs="Arial"/>
          <w:color w:val="000000" w:themeColor="text1"/>
        </w:rPr>
        <w:t xml:space="preserve">afetavam </w:t>
      </w:r>
      <w:r w:rsidRPr="00E41E0E">
        <w:rPr>
          <w:rStyle w:val="normaltextrun"/>
          <w:rFonts w:ascii="Arial" w:hAnsi="Arial" w:cs="Arial"/>
          <w:color w:val="000000" w:themeColor="text1"/>
        </w:rPr>
        <w:t xml:space="preserve">a qualidade de vida dos seus </w:t>
      </w:r>
      <w:r w:rsidR="00E3163D">
        <w:rPr>
          <w:rStyle w:val="normaltextrun"/>
          <w:rFonts w:ascii="Arial" w:hAnsi="Arial" w:cs="Arial"/>
          <w:color w:val="000000" w:themeColor="text1"/>
        </w:rPr>
        <w:t>integrantes</w:t>
      </w:r>
      <w:r w:rsidRPr="00E41E0E">
        <w:rPr>
          <w:rStyle w:val="normaltextrun"/>
          <w:rFonts w:ascii="Arial" w:hAnsi="Arial" w:cs="Arial"/>
          <w:color w:val="000000" w:themeColor="text1"/>
        </w:rPr>
        <w:t xml:space="preserve">. Assim, </w:t>
      </w:r>
      <w:r w:rsidR="00E3163D">
        <w:rPr>
          <w:rStyle w:val="normaltextrun"/>
          <w:rFonts w:ascii="Arial" w:hAnsi="Arial" w:cs="Arial"/>
          <w:color w:val="000000" w:themeColor="text1"/>
        </w:rPr>
        <w:t xml:space="preserve">foi realizada </w:t>
      </w:r>
      <w:r w:rsidRPr="00E41E0E">
        <w:rPr>
          <w:rStyle w:val="normaltextrun"/>
          <w:rFonts w:ascii="Arial" w:hAnsi="Arial" w:cs="Arial"/>
          <w:color w:val="000000" w:themeColor="text1"/>
        </w:rPr>
        <w:t xml:space="preserve">uma grande mobilização </w:t>
      </w:r>
      <w:r w:rsidR="00E3163D">
        <w:rPr>
          <w:rStyle w:val="normaltextrun"/>
          <w:rFonts w:ascii="Arial" w:hAnsi="Arial" w:cs="Arial"/>
          <w:color w:val="000000" w:themeColor="text1"/>
        </w:rPr>
        <w:t>que</w:t>
      </w:r>
      <w:r w:rsidRPr="00E41E0E">
        <w:rPr>
          <w:rStyle w:val="normaltextrun"/>
          <w:rFonts w:ascii="Arial" w:hAnsi="Arial" w:cs="Arial"/>
          <w:color w:val="000000" w:themeColor="text1"/>
        </w:rPr>
        <w:t xml:space="preserve"> chamou a atenção das autoridades de todo </w:t>
      </w:r>
      <w:r w:rsidR="00E3163D">
        <w:rPr>
          <w:rStyle w:val="normaltextrun"/>
          <w:rFonts w:ascii="Arial" w:hAnsi="Arial" w:cs="Arial"/>
          <w:color w:val="000000" w:themeColor="text1"/>
        </w:rPr>
        <w:t xml:space="preserve">o </w:t>
      </w:r>
      <w:r w:rsidRPr="00E41E0E">
        <w:rPr>
          <w:rStyle w:val="normaltextrun"/>
          <w:rFonts w:ascii="Arial" w:hAnsi="Arial" w:cs="Arial"/>
          <w:color w:val="000000" w:themeColor="text1"/>
        </w:rPr>
        <w:t>mundo. O mesmo autor relata que a sociedade protestou em crítica ao modelo capitalista vigente, pois acreditava que poderia haver uma reorganização na distribuição de renda e uma melhoria da sensibilidade humana com relação à natureza.</w:t>
      </w:r>
      <w:r w:rsidRPr="00E41E0E">
        <w:rPr>
          <w:rStyle w:val="eop"/>
          <w:rFonts w:ascii="Arial" w:hAnsi="Arial" w:cs="Arial"/>
          <w:color w:val="000000" w:themeColor="text1"/>
        </w:rPr>
        <w:t> </w:t>
      </w:r>
    </w:p>
    <w:p w:rsidR="004033B4" w:rsidRPr="00E41E0E" w:rsidRDefault="004033B4" w:rsidP="00DD3080">
      <w:pPr>
        <w:pStyle w:val="paragraph"/>
        <w:spacing w:before="0" w:beforeAutospacing="0" w:after="0" w:afterAutospacing="0" w:line="360" w:lineRule="auto"/>
        <w:ind w:firstLine="708"/>
        <w:jc w:val="both"/>
        <w:textAlignment w:val="baseline"/>
        <w:rPr>
          <w:rStyle w:val="normaltextrun"/>
          <w:rFonts w:ascii="Arial" w:hAnsi="Arial" w:cs="Arial"/>
          <w:color w:val="000000" w:themeColor="text1"/>
        </w:rPr>
      </w:pPr>
      <w:r w:rsidRPr="00E41E0E">
        <w:rPr>
          <w:rStyle w:val="normaltextrun"/>
          <w:rFonts w:ascii="Arial" w:hAnsi="Arial" w:cs="Arial"/>
          <w:color w:val="000000" w:themeColor="text1"/>
        </w:rPr>
        <w:t>Fazendo uma alusão ao início das discussões sobre a degradação do meio ambiente, em 1972 na cidade de Estocolmo</w:t>
      </w:r>
      <w:r w:rsidR="00273CDE">
        <w:rPr>
          <w:rStyle w:val="normaltextrun"/>
          <w:rFonts w:ascii="Arial" w:hAnsi="Arial" w:cs="Arial"/>
          <w:color w:val="000000" w:themeColor="text1"/>
        </w:rPr>
        <w:t xml:space="preserve"> (</w:t>
      </w:r>
      <w:r w:rsidRPr="00E41E0E">
        <w:rPr>
          <w:rStyle w:val="normaltextrun"/>
          <w:rFonts w:ascii="Arial" w:hAnsi="Arial" w:cs="Arial"/>
          <w:color w:val="000000" w:themeColor="text1"/>
        </w:rPr>
        <w:t>Suécia</w:t>
      </w:r>
      <w:r w:rsidR="00273CDE">
        <w:rPr>
          <w:rStyle w:val="normaltextrun"/>
          <w:rFonts w:ascii="Arial" w:hAnsi="Arial" w:cs="Arial"/>
          <w:color w:val="000000" w:themeColor="text1"/>
        </w:rPr>
        <w:t>)</w:t>
      </w:r>
      <w:r w:rsidRPr="00E41E0E">
        <w:rPr>
          <w:rStyle w:val="normaltextrun"/>
          <w:rFonts w:ascii="Arial" w:hAnsi="Arial" w:cs="Arial"/>
          <w:color w:val="000000" w:themeColor="text1"/>
        </w:rPr>
        <w:t xml:space="preserve">, foi realizada a primeira Conferência Mundial sobre Homem e o Meio </w:t>
      </w:r>
      <w:r w:rsidR="00346550" w:rsidRPr="00E41E0E">
        <w:rPr>
          <w:rStyle w:val="normaltextrun"/>
          <w:rFonts w:ascii="Arial" w:hAnsi="Arial" w:cs="Arial"/>
          <w:color w:val="000000" w:themeColor="text1"/>
        </w:rPr>
        <w:t xml:space="preserve">Ambiente, </w:t>
      </w:r>
      <w:r w:rsidRPr="00E41E0E">
        <w:rPr>
          <w:rStyle w:val="normaltextrun"/>
          <w:rFonts w:ascii="Arial" w:hAnsi="Arial" w:cs="Arial"/>
          <w:color w:val="000000" w:themeColor="text1"/>
        </w:rPr>
        <w:t xml:space="preserve">com representantes dos países com maior importância mundial. </w:t>
      </w:r>
      <w:r w:rsidR="00346550" w:rsidRPr="00E41E0E">
        <w:rPr>
          <w:rStyle w:val="normaltextrun"/>
          <w:rFonts w:ascii="Arial" w:hAnsi="Arial" w:cs="Arial"/>
          <w:color w:val="000000" w:themeColor="text1"/>
        </w:rPr>
        <w:t>A Conferência s</w:t>
      </w:r>
      <w:r w:rsidRPr="00E41E0E">
        <w:rPr>
          <w:rStyle w:val="normaltextrun"/>
          <w:rFonts w:ascii="Arial" w:hAnsi="Arial" w:cs="Arial"/>
          <w:color w:val="000000" w:themeColor="text1"/>
        </w:rPr>
        <w:t>e destacou por ter sido a primeira na hist</w:t>
      </w:r>
      <w:r w:rsidR="00AF126D" w:rsidRPr="00E41E0E">
        <w:rPr>
          <w:rStyle w:val="normaltextrun"/>
          <w:rFonts w:ascii="Arial" w:hAnsi="Arial" w:cs="Arial"/>
          <w:color w:val="000000" w:themeColor="text1"/>
        </w:rPr>
        <w:t>ó</w:t>
      </w:r>
      <w:r w:rsidRPr="00E41E0E">
        <w:rPr>
          <w:rStyle w:val="normaltextrun"/>
          <w:rFonts w:ascii="Arial" w:hAnsi="Arial" w:cs="Arial"/>
          <w:color w:val="000000" w:themeColor="text1"/>
        </w:rPr>
        <w:t xml:space="preserve">ria em que autoridades </w:t>
      </w:r>
      <w:r w:rsidR="00E3163D">
        <w:rPr>
          <w:rStyle w:val="normaltextrun"/>
          <w:rFonts w:ascii="Arial" w:hAnsi="Arial" w:cs="Arial"/>
          <w:color w:val="000000" w:themeColor="text1"/>
        </w:rPr>
        <w:t>e</w:t>
      </w:r>
      <w:r w:rsidR="00E3163D" w:rsidRPr="00E41E0E">
        <w:rPr>
          <w:rStyle w:val="normaltextrun"/>
          <w:rFonts w:ascii="Arial" w:hAnsi="Arial" w:cs="Arial"/>
          <w:color w:val="000000" w:themeColor="text1"/>
        </w:rPr>
        <w:t xml:space="preserve"> </w:t>
      </w:r>
      <w:r w:rsidRPr="00E41E0E">
        <w:rPr>
          <w:rStyle w:val="normaltextrun"/>
          <w:rFonts w:ascii="Arial" w:hAnsi="Arial" w:cs="Arial"/>
          <w:color w:val="000000" w:themeColor="text1"/>
        </w:rPr>
        <w:t xml:space="preserve">especialistas se reuniram para </w:t>
      </w:r>
      <w:r w:rsidR="00E3163D">
        <w:rPr>
          <w:rStyle w:val="normaltextrun"/>
          <w:rFonts w:ascii="Arial" w:hAnsi="Arial" w:cs="Arial"/>
          <w:color w:val="000000" w:themeColor="text1"/>
        </w:rPr>
        <w:t>discutir</w:t>
      </w:r>
      <w:r w:rsidR="00E3163D" w:rsidRPr="00E41E0E">
        <w:rPr>
          <w:rStyle w:val="normaltextrun"/>
          <w:rFonts w:ascii="Arial" w:hAnsi="Arial" w:cs="Arial"/>
          <w:color w:val="000000" w:themeColor="text1"/>
        </w:rPr>
        <w:t xml:space="preserve"> </w:t>
      </w:r>
      <w:r w:rsidRPr="00E41E0E">
        <w:rPr>
          <w:rStyle w:val="normaltextrun"/>
          <w:rFonts w:ascii="Arial" w:hAnsi="Arial" w:cs="Arial"/>
          <w:color w:val="000000" w:themeColor="text1"/>
        </w:rPr>
        <w:t>o meio ambiente (RAMOS, 2001).</w:t>
      </w:r>
    </w:p>
    <w:p w:rsidR="004033B4" w:rsidRPr="00E41E0E" w:rsidRDefault="007012B4" w:rsidP="00DD3080">
      <w:pPr>
        <w:pStyle w:val="paragraph"/>
        <w:spacing w:before="0" w:beforeAutospacing="0" w:after="0" w:afterAutospacing="0" w:line="360" w:lineRule="auto"/>
        <w:ind w:firstLine="709"/>
        <w:jc w:val="both"/>
        <w:textAlignment w:val="baseline"/>
        <w:rPr>
          <w:rStyle w:val="normaltextrun"/>
          <w:rFonts w:ascii="Arial" w:hAnsi="Arial" w:cs="Arial"/>
          <w:color w:val="000000" w:themeColor="text1"/>
        </w:rPr>
      </w:pPr>
      <w:r>
        <w:rPr>
          <w:rStyle w:val="normaltextrun"/>
          <w:rFonts w:ascii="Arial" w:hAnsi="Arial" w:cs="Arial"/>
          <w:color w:val="000000" w:themeColor="text1"/>
        </w:rPr>
        <w:t>Na opinião de</w:t>
      </w:r>
      <w:r w:rsidR="004033B4" w:rsidRPr="00E41E0E">
        <w:rPr>
          <w:rStyle w:val="normaltextrun"/>
          <w:rFonts w:ascii="Arial" w:hAnsi="Arial" w:cs="Arial"/>
          <w:color w:val="000000" w:themeColor="text1"/>
        </w:rPr>
        <w:t xml:space="preserve"> </w:t>
      </w:r>
      <w:proofErr w:type="spellStart"/>
      <w:r w:rsidR="004033B4" w:rsidRPr="00E41E0E">
        <w:rPr>
          <w:rStyle w:val="normaltextrun"/>
          <w:rFonts w:ascii="Arial" w:hAnsi="Arial" w:cs="Arial"/>
          <w:color w:val="000000" w:themeColor="text1"/>
        </w:rPr>
        <w:t>Pessini</w:t>
      </w:r>
      <w:proofErr w:type="spellEnd"/>
      <w:r w:rsidR="004033B4" w:rsidRPr="00E41E0E">
        <w:rPr>
          <w:rStyle w:val="normaltextrun"/>
          <w:rFonts w:ascii="Arial" w:hAnsi="Arial" w:cs="Arial"/>
          <w:color w:val="000000" w:themeColor="text1"/>
        </w:rPr>
        <w:t xml:space="preserve"> e </w:t>
      </w:r>
      <w:proofErr w:type="spellStart"/>
      <w:r w:rsidR="004033B4" w:rsidRPr="00E41E0E">
        <w:rPr>
          <w:rStyle w:val="normaltextrun"/>
          <w:rFonts w:ascii="Arial" w:hAnsi="Arial" w:cs="Arial"/>
          <w:color w:val="000000" w:themeColor="text1"/>
        </w:rPr>
        <w:t>Sganzerla</w:t>
      </w:r>
      <w:proofErr w:type="spellEnd"/>
      <w:r w:rsidR="004033B4" w:rsidRPr="00E41E0E">
        <w:rPr>
          <w:rStyle w:val="normaltextrun"/>
          <w:rFonts w:ascii="Arial" w:hAnsi="Arial" w:cs="Arial"/>
          <w:color w:val="000000" w:themeColor="text1"/>
        </w:rPr>
        <w:t xml:space="preserve"> (201</w:t>
      </w:r>
      <w:r w:rsidR="00346550" w:rsidRPr="00E41E0E">
        <w:rPr>
          <w:rStyle w:val="normaltextrun"/>
          <w:rFonts w:ascii="Arial" w:hAnsi="Arial" w:cs="Arial"/>
          <w:color w:val="000000" w:themeColor="text1"/>
        </w:rPr>
        <w:t>6)</w:t>
      </w:r>
      <w:r w:rsidR="00E3163D">
        <w:rPr>
          <w:rStyle w:val="normaltextrun"/>
          <w:rFonts w:ascii="Arial" w:hAnsi="Arial" w:cs="Arial"/>
          <w:color w:val="000000" w:themeColor="text1"/>
        </w:rPr>
        <w:t>,</w:t>
      </w:r>
      <w:r w:rsidR="00346550" w:rsidRPr="00E41E0E">
        <w:rPr>
          <w:rStyle w:val="normaltextrun"/>
          <w:rFonts w:ascii="Arial" w:hAnsi="Arial" w:cs="Arial"/>
          <w:color w:val="000000" w:themeColor="text1"/>
        </w:rPr>
        <w:t xml:space="preserve"> </w:t>
      </w:r>
      <w:r>
        <w:rPr>
          <w:rStyle w:val="normaltextrun"/>
          <w:rFonts w:ascii="Arial" w:hAnsi="Arial" w:cs="Arial"/>
          <w:color w:val="000000" w:themeColor="text1"/>
        </w:rPr>
        <w:t xml:space="preserve">embora </w:t>
      </w:r>
      <w:r w:rsidR="00346550" w:rsidRPr="00E41E0E">
        <w:rPr>
          <w:rStyle w:val="normaltextrun"/>
          <w:rFonts w:ascii="Arial" w:hAnsi="Arial" w:cs="Arial"/>
          <w:color w:val="000000" w:themeColor="text1"/>
        </w:rPr>
        <w:t xml:space="preserve">o marco inicial </w:t>
      </w:r>
      <w:r>
        <w:rPr>
          <w:rStyle w:val="normaltextrun"/>
          <w:rFonts w:ascii="Arial" w:hAnsi="Arial" w:cs="Arial"/>
          <w:color w:val="000000" w:themeColor="text1"/>
        </w:rPr>
        <w:t>tenha sido</w:t>
      </w:r>
      <w:r w:rsidRPr="00E41E0E">
        <w:rPr>
          <w:rStyle w:val="normaltextrun"/>
          <w:rFonts w:ascii="Arial" w:hAnsi="Arial" w:cs="Arial"/>
          <w:color w:val="000000" w:themeColor="text1"/>
        </w:rPr>
        <w:t xml:space="preserve"> </w:t>
      </w:r>
      <w:r w:rsidR="00346550" w:rsidRPr="00E41E0E">
        <w:rPr>
          <w:rStyle w:val="normaltextrun"/>
          <w:rFonts w:ascii="Arial" w:hAnsi="Arial" w:cs="Arial"/>
          <w:color w:val="000000" w:themeColor="text1"/>
        </w:rPr>
        <w:t>a conferê</w:t>
      </w:r>
      <w:r w:rsidR="004033B4" w:rsidRPr="00E41E0E">
        <w:rPr>
          <w:rStyle w:val="normaltextrun"/>
          <w:rFonts w:ascii="Arial" w:hAnsi="Arial" w:cs="Arial"/>
          <w:color w:val="000000" w:themeColor="text1"/>
        </w:rPr>
        <w:t xml:space="preserve">ncia </w:t>
      </w:r>
      <w:r w:rsidR="00E3163D">
        <w:rPr>
          <w:rStyle w:val="normaltextrun"/>
          <w:rFonts w:ascii="Arial" w:hAnsi="Arial" w:cs="Arial"/>
          <w:color w:val="000000" w:themeColor="text1"/>
        </w:rPr>
        <w:t>de</w:t>
      </w:r>
      <w:r w:rsidR="00E3163D" w:rsidRPr="00E41E0E">
        <w:rPr>
          <w:rStyle w:val="normaltextrun"/>
          <w:rFonts w:ascii="Arial" w:hAnsi="Arial" w:cs="Arial"/>
          <w:color w:val="000000" w:themeColor="text1"/>
        </w:rPr>
        <w:t xml:space="preserve"> </w:t>
      </w:r>
      <w:r w:rsidR="004033B4" w:rsidRPr="00E41E0E">
        <w:rPr>
          <w:rStyle w:val="normaltextrun"/>
          <w:rFonts w:ascii="Arial" w:hAnsi="Arial" w:cs="Arial"/>
          <w:color w:val="000000" w:themeColor="text1"/>
        </w:rPr>
        <w:t>1</w:t>
      </w:r>
      <w:r w:rsidR="003B1FCB" w:rsidRPr="00E41E0E">
        <w:rPr>
          <w:rStyle w:val="normaltextrun"/>
          <w:rFonts w:ascii="Arial" w:hAnsi="Arial" w:cs="Arial"/>
          <w:color w:val="000000" w:themeColor="text1"/>
        </w:rPr>
        <w:t>9</w:t>
      </w:r>
      <w:r w:rsidR="004033B4" w:rsidRPr="00E41E0E">
        <w:rPr>
          <w:rStyle w:val="normaltextrun"/>
          <w:rFonts w:ascii="Arial" w:hAnsi="Arial" w:cs="Arial"/>
          <w:color w:val="000000" w:themeColor="text1"/>
        </w:rPr>
        <w:t>72</w:t>
      </w:r>
      <w:r w:rsidR="00E3163D">
        <w:rPr>
          <w:rStyle w:val="normaltextrun"/>
          <w:rFonts w:ascii="Arial" w:hAnsi="Arial" w:cs="Arial"/>
          <w:color w:val="000000" w:themeColor="text1"/>
        </w:rPr>
        <w:t>,</w:t>
      </w:r>
      <w:r w:rsidR="004033B4" w:rsidRPr="00E41E0E">
        <w:rPr>
          <w:rStyle w:val="normaltextrun"/>
          <w:rFonts w:ascii="Arial" w:hAnsi="Arial" w:cs="Arial"/>
          <w:color w:val="000000" w:themeColor="text1"/>
        </w:rPr>
        <w:t xml:space="preserve"> </w:t>
      </w:r>
      <w:r>
        <w:rPr>
          <w:rStyle w:val="normaltextrun"/>
          <w:rFonts w:ascii="Arial" w:hAnsi="Arial" w:cs="Arial"/>
          <w:color w:val="000000" w:themeColor="text1"/>
        </w:rPr>
        <w:t>ela</w:t>
      </w:r>
      <w:r w:rsidR="004033B4" w:rsidRPr="00E41E0E">
        <w:rPr>
          <w:rStyle w:val="normaltextrun"/>
          <w:rFonts w:ascii="Arial" w:hAnsi="Arial" w:cs="Arial"/>
          <w:color w:val="000000" w:themeColor="text1"/>
        </w:rPr>
        <w:t xml:space="preserve"> só consolidou um novo estereótipo </w:t>
      </w:r>
      <w:r w:rsidR="003F5634" w:rsidRPr="00E41E0E">
        <w:rPr>
          <w:rStyle w:val="normaltextrun"/>
          <w:rFonts w:ascii="Arial" w:hAnsi="Arial" w:cs="Arial"/>
          <w:color w:val="000000" w:themeColor="text1"/>
        </w:rPr>
        <w:t xml:space="preserve">sobre meio ambiente. O tema </w:t>
      </w:r>
      <w:r>
        <w:rPr>
          <w:rStyle w:val="normaltextrun"/>
          <w:rFonts w:ascii="Arial" w:hAnsi="Arial" w:cs="Arial"/>
          <w:color w:val="000000" w:themeColor="text1"/>
        </w:rPr>
        <w:t>foi pouco debatido</w:t>
      </w:r>
      <w:r w:rsidR="004033B4" w:rsidRPr="00E41E0E">
        <w:rPr>
          <w:rStyle w:val="normaltextrun"/>
          <w:rFonts w:ascii="Arial" w:hAnsi="Arial" w:cs="Arial"/>
          <w:color w:val="000000" w:themeColor="text1"/>
        </w:rPr>
        <w:t xml:space="preserve"> até meados da década de 80</w:t>
      </w:r>
      <w:r w:rsidR="006C0C1A" w:rsidRPr="00E41E0E">
        <w:rPr>
          <w:rStyle w:val="normaltextrun"/>
          <w:rFonts w:ascii="Arial" w:hAnsi="Arial" w:cs="Arial"/>
          <w:color w:val="000000" w:themeColor="text1"/>
        </w:rPr>
        <w:t xml:space="preserve"> do século XX</w:t>
      </w:r>
      <w:r w:rsidR="004033B4" w:rsidRPr="00E41E0E">
        <w:rPr>
          <w:rStyle w:val="normaltextrun"/>
          <w:rFonts w:ascii="Arial" w:hAnsi="Arial" w:cs="Arial"/>
          <w:color w:val="000000" w:themeColor="text1"/>
        </w:rPr>
        <w:t xml:space="preserve">, quando </w:t>
      </w:r>
      <w:r w:rsidR="006C0C1A" w:rsidRPr="00E41E0E">
        <w:rPr>
          <w:rStyle w:val="normaltextrun"/>
          <w:rFonts w:ascii="Arial" w:hAnsi="Arial" w:cs="Arial"/>
          <w:color w:val="000000" w:themeColor="text1"/>
        </w:rPr>
        <w:t>houve</w:t>
      </w:r>
      <w:r w:rsidR="004033B4" w:rsidRPr="00E41E0E">
        <w:rPr>
          <w:rStyle w:val="normaltextrun"/>
          <w:rFonts w:ascii="Arial" w:hAnsi="Arial" w:cs="Arial"/>
          <w:color w:val="000000" w:themeColor="text1"/>
        </w:rPr>
        <w:t xml:space="preserve"> um crescimento das discussões sobre os reais problemas da degradação do meio ambiente.</w:t>
      </w:r>
      <w:r w:rsidR="003F5634" w:rsidRPr="00E41E0E">
        <w:rPr>
          <w:rStyle w:val="normaltextrun"/>
          <w:rFonts w:ascii="Arial" w:hAnsi="Arial" w:cs="Arial"/>
          <w:color w:val="000000" w:themeColor="text1"/>
        </w:rPr>
        <w:t xml:space="preserve"> Os autores afirmam</w:t>
      </w:r>
      <w:r w:rsidR="004033B4" w:rsidRPr="00E41E0E">
        <w:rPr>
          <w:rStyle w:val="normaltextrun"/>
          <w:rFonts w:ascii="Arial" w:hAnsi="Arial" w:cs="Arial"/>
          <w:color w:val="000000" w:themeColor="text1"/>
        </w:rPr>
        <w:t xml:space="preserve"> que ocorreram div</w:t>
      </w:r>
      <w:r w:rsidR="00346550" w:rsidRPr="00E41E0E">
        <w:rPr>
          <w:rStyle w:val="normaltextrun"/>
          <w:rFonts w:ascii="Arial" w:hAnsi="Arial" w:cs="Arial"/>
          <w:color w:val="000000" w:themeColor="text1"/>
        </w:rPr>
        <w:t>ergências entre os principais po</w:t>
      </w:r>
      <w:r w:rsidR="004033B4" w:rsidRPr="00E41E0E">
        <w:rPr>
          <w:rStyle w:val="normaltextrun"/>
          <w:rFonts w:ascii="Arial" w:hAnsi="Arial" w:cs="Arial"/>
          <w:color w:val="000000" w:themeColor="text1"/>
        </w:rPr>
        <w:t xml:space="preserve">los participantes, isto por causa do conflito de interesses de alguns dos países envolvidos em relação </w:t>
      </w:r>
      <w:r>
        <w:rPr>
          <w:rStyle w:val="normaltextrun"/>
          <w:rFonts w:ascii="Arial" w:hAnsi="Arial" w:cs="Arial"/>
          <w:color w:val="000000" w:themeColor="text1"/>
        </w:rPr>
        <w:t>à</w:t>
      </w:r>
      <w:r w:rsidRPr="00E41E0E">
        <w:rPr>
          <w:rStyle w:val="normaltextrun"/>
          <w:rFonts w:ascii="Arial" w:hAnsi="Arial" w:cs="Arial"/>
          <w:color w:val="000000" w:themeColor="text1"/>
        </w:rPr>
        <w:t xml:space="preserve"> </w:t>
      </w:r>
      <w:r w:rsidR="004033B4" w:rsidRPr="00E41E0E">
        <w:rPr>
          <w:rStyle w:val="normaltextrun"/>
          <w:rFonts w:ascii="Arial" w:hAnsi="Arial" w:cs="Arial"/>
          <w:color w:val="000000" w:themeColor="text1"/>
        </w:rPr>
        <w:t>diminuição dos gases</w:t>
      </w:r>
      <w:r>
        <w:rPr>
          <w:rStyle w:val="normaltextrun"/>
          <w:rFonts w:ascii="Arial" w:hAnsi="Arial" w:cs="Arial"/>
          <w:color w:val="000000" w:themeColor="text1"/>
        </w:rPr>
        <w:t xml:space="preserve"> de efeito estufa</w:t>
      </w:r>
      <w:r w:rsidR="003F5634" w:rsidRPr="00E41E0E">
        <w:rPr>
          <w:rStyle w:val="normaltextrun"/>
          <w:rFonts w:ascii="Arial" w:hAnsi="Arial" w:cs="Arial"/>
          <w:color w:val="000000" w:themeColor="text1"/>
        </w:rPr>
        <w:t>,</w:t>
      </w:r>
      <w:r w:rsidR="004033B4" w:rsidRPr="00E41E0E">
        <w:rPr>
          <w:rStyle w:val="normaltextrun"/>
          <w:rFonts w:ascii="Arial" w:hAnsi="Arial" w:cs="Arial"/>
          <w:color w:val="000000" w:themeColor="text1"/>
        </w:rPr>
        <w:t xml:space="preserve"> provocados </w:t>
      </w:r>
      <w:r w:rsidR="003F5634" w:rsidRPr="00E41E0E">
        <w:rPr>
          <w:rStyle w:val="normaltextrun"/>
          <w:rFonts w:ascii="Arial" w:hAnsi="Arial" w:cs="Arial"/>
          <w:color w:val="000000" w:themeColor="text1"/>
        </w:rPr>
        <w:t xml:space="preserve">ou não </w:t>
      </w:r>
      <w:r w:rsidR="004033B4" w:rsidRPr="00E41E0E">
        <w:rPr>
          <w:rStyle w:val="normaltextrun"/>
          <w:rFonts w:ascii="Arial" w:hAnsi="Arial" w:cs="Arial"/>
          <w:color w:val="000000" w:themeColor="text1"/>
        </w:rPr>
        <w:t xml:space="preserve">pela industrialização. É a partir desta conferência que surge a </w:t>
      </w:r>
      <w:r w:rsidR="00DA45C2">
        <w:rPr>
          <w:rStyle w:val="normaltextrun"/>
          <w:rFonts w:ascii="Arial" w:hAnsi="Arial" w:cs="Arial"/>
          <w:color w:val="000000" w:themeColor="text1"/>
        </w:rPr>
        <w:t>Educação Ambiental</w:t>
      </w:r>
      <w:r w:rsidR="003F5634" w:rsidRPr="00E41E0E">
        <w:rPr>
          <w:rStyle w:val="normaltextrun"/>
          <w:rFonts w:ascii="Arial" w:hAnsi="Arial" w:cs="Arial"/>
          <w:color w:val="000000" w:themeColor="text1"/>
        </w:rPr>
        <w:t>, defendendo</w:t>
      </w:r>
      <w:r w:rsidR="004033B4" w:rsidRPr="00E41E0E">
        <w:rPr>
          <w:rStyle w:val="normaltextrun"/>
          <w:rFonts w:ascii="Arial" w:hAnsi="Arial" w:cs="Arial"/>
          <w:color w:val="000000" w:themeColor="text1"/>
        </w:rPr>
        <w:t xml:space="preserve"> que o ser humano precisa rever suas ações quanto </w:t>
      </w:r>
      <w:r>
        <w:rPr>
          <w:rStyle w:val="normaltextrun"/>
          <w:rFonts w:ascii="Arial" w:hAnsi="Arial" w:cs="Arial"/>
          <w:color w:val="000000" w:themeColor="text1"/>
        </w:rPr>
        <w:t>à</w:t>
      </w:r>
      <w:r w:rsidRPr="00E41E0E">
        <w:rPr>
          <w:rStyle w:val="normaltextrun"/>
          <w:rFonts w:ascii="Arial" w:hAnsi="Arial" w:cs="Arial"/>
          <w:color w:val="000000" w:themeColor="text1"/>
        </w:rPr>
        <w:t xml:space="preserve"> </w:t>
      </w:r>
      <w:r w:rsidR="004033B4" w:rsidRPr="00E41E0E">
        <w:rPr>
          <w:rStyle w:val="normaltextrun"/>
          <w:rFonts w:ascii="Arial" w:hAnsi="Arial" w:cs="Arial"/>
          <w:color w:val="000000" w:themeColor="text1"/>
        </w:rPr>
        <w:t>exploração e trato do meio</w:t>
      </w:r>
      <w:r w:rsidR="00141279" w:rsidRPr="00E41E0E">
        <w:rPr>
          <w:rStyle w:val="normaltextrun"/>
          <w:rFonts w:ascii="Arial" w:hAnsi="Arial" w:cs="Arial"/>
          <w:color w:val="000000" w:themeColor="text1"/>
        </w:rPr>
        <w:t xml:space="preserve">, entendendo que essa mudança </w:t>
      </w:r>
      <w:r w:rsidR="004033B4" w:rsidRPr="00E41E0E">
        <w:rPr>
          <w:rStyle w:val="normaltextrun"/>
          <w:rFonts w:ascii="Arial" w:hAnsi="Arial" w:cs="Arial"/>
          <w:color w:val="000000" w:themeColor="text1"/>
        </w:rPr>
        <w:t xml:space="preserve">só é </w:t>
      </w:r>
      <w:r>
        <w:rPr>
          <w:rStyle w:val="normaltextrun"/>
          <w:rFonts w:ascii="Arial" w:hAnsi="Arial" w:cs="Arial"/>
          <w:color w:val="000000" w:themeColor="text1"/>
        </w:rPr>
        <w:t>possível</w:t>
      </w:r>
      <w:r w:rsidRPr="00E41E0E">
        <w:rPr>
          <w:rStyle w:val="normaltextrun"/>
          <w:rFonts w:ascii="Arial" w:hAnsi="Arial" w:cs="Arial"/>
          <w:color w:val="000000" w:themeColor="text1"/>
        </w:rPr>
        <w:t xml:space="preserve"> </w:t>
      </w:r>
      <w:r w:rsidR="004033B4" w:rsidRPr="00E41E0E">
        <w:rPr>
          <w:rStyle w:val="normaltextrun"/>
          <w:rFonts w:ascii="Arial" w:hAnsi="Arial" w:cs="Arial"/>
          <w:color w:val="000000" w:themeColor="text1"/>
        </w:rPr>
        <w:t xml:space="preserve">através </w:t>
      </w:r>
      <w:r w:rsidR="00D63197" w:rsidRPr="00E41E0E">
        <w:rPr>
          <w:rStyle w:val="normaltextrun"/>
          <w:rFonts w:ascii="Arial" w:hAnsi="Arial" w:cs="Arial"/>
          <w:color w:val="000000" w:themeColor="text1"/>
        </w:rPr>
        <w:t>da educação escolar ou não escolar.</w:t>
      </w:r>
    </w:p>
    <w:p w:rsidR="00141279" w:rsidRPr="00E41E0E" w:rsidRDefault="004033B4" w:rsidP="00DD3080">
      <w:pPr>
        <w:pStyle w:val="paragraph"/>
        <w:spacing w:before="0" w:beforeAutospacing="0" w:after="0" w:afterAutospacing="0" w:line="360" w:lineRule="auto"/>
        <w:ind w:firstLine="709"/>
        <w:jc w:val="both"/>
        <w:textAlignment w:val="baseline"/>
        <w:rPr>
          <w:rFonts w:ascii="Arial" w:hAnsi="Arial" w:cs="Arial"/>
          <w:color w:val="000000" w:themeColor="text1"/>
          <w:shd w:val="clear" w:color="auto" w:fill="FFFFFF"/>
        </w:rPr>
      </w:pPr>
      <w:r w:rsidRPr="00E41E0E">
        <w:rPr>
          <w:rStyle w:val="normaltextrun"/>
          <w:rFonts w:ascii="Arial" w:hAnsi="Arial" w:cs="Arial"/>
          <w:color w:val="000000" w:themeColor="text1"/>
        </w:rPr>
        <w:lastRenderedPageBreak/>
        <w:t xml:space="preserve">Outro ponto importante é o surgimento da política mundial de </w:t>
      </w:r>
      <w:r w:rsidR="00DA45C2">
        <w:rPr>
          <w:rStyle w:val="normaltextrun"/>
          <w:rFonts w:ascii="Arial" w:hAnsi="Arial" w:cs="Arial"/>
          <w:color w:val="000000" w:themeColor="text1"/>
        </w:rPr>
        <w:t>Educação Ambiental</w:t>
      </w:r>
      <w:r w:rsidRPr="00E41E0E">
        <w:rPr>
          <w:rStyle w:val="normaltextrun"/>
          <w:rFonts w:ascii="Arial" w:hAnsi="Arial" w:cs="Arial"/>
          <w:color w:val="000000" w:themeColor="text1"/>
        </w:rPr>
        <w:t xml:space="preserve"> (Programa das Nações Unidas para o Meio Ambiente – PNUMA)</w:t>
      </w:r>
      <w:r w:rsidR="007012B4">
        <w:rPr>
          <w:rStyle w:val="normaltextrun"/>
          <w:rFonts w:ascii="Arial" w:hAnsi="Arial" w:cs="Arial"/>
          <w:color w:val="000000" w:themeColor="text1"/>
        </w:rPr>
        <w:t>,</w:t>
      </w:r>
      <w:r w:rsidRPr="00E41E0E">
        <w:rPr>
          <w:rStyle w:val="normaltextrun"/>
          <w:rFonts w:ascii="Arial" w:hAnsi="Arial" w:cs="Arial"/>
          <w:color w:val="000000" w:themeColor="text1"/>
        </w:rPr>
        <w:t xml:space="preserve"> com sede em Nairóbi</w:t>
      </w:r>
      <w:r w:rsidR="00DA45C2">
        <w:rPr>
          <w:rStyle w:val="normaltextrun"/>
          <w:rFonts w:ascii="Arial" w:hAnsi="Arial" w:cs="Arial"/>
          <w:color w:val="000000" w:themeColor="text1"/>
        </w:rPr>
        <w:t xml:space="preserve"> (</w:t>
      </w:r>
      <w:r w:rsidRPr="00E41E0E">
        <w:rPr>
          <w:rStyle w:val="normaltextrun"/>
          <w:rFonts w:ascii="Arial" w:hAnsi="Arial" w:cs="Arial"/>
          <w:color w:val="000000" w:themeColor="text1"/>
        </w:rPr>
        <w:t>Quênia</w:t>
      </w:r>
      <w:r w:rsidR="00DA45C2">
        <w:rPr>
          <w:rStyle w:val="normaltextrun"/>
          <w:rFonts w:ascii="Arial" w:hAnsi="Arial" w:cs="Arial"/>
          <w:color w:val="000000" w:themeColor="text1"/>
        </w:rPr>
        <w:t>)</w:t>
      </w:r>
      <w:r w:rsidRPr="00E41E0E">
        <w:rPr>
          <w:rStyle w:val="normaltextrun"/>
          <w:rFonts w:ascii="Arial" w:hAnsi="Arial" w:cs="Arial"/>
          <w:color w:val="000000" w:themeColor="text1"/>
        </w:rPr>
        <w:t xml:space="preserve"> </w:t>
      </w:r>
      <w:r w:rsidRPr="00E41E0E">
        <w:rPr>
          <w:rFonts w:ascii="Arial" w:hAnsi="Arial" w:cs="Arial"/>
          <w:color w:val="000000" w:themeColor="text1"/>
          <w:shd w:val="clear" w:color="auto" w:fill="FFFFFF"/>
        </w:rPr>
        <w:t xml:space="preserve">e a sugestão de que se criasse o Programa Internacional de </w:t>
      </w:r>
      <w:r w:rsidR="00DA45C2">
        <w:rPr>
          <w:rFonts w:ascii="Arial" w:hAnsi="Arial" w:cs="Arial"/>
          <w:color w:val="000000" w:themeColor="text1"/>
          <w:shd w:val="clear" w:color="auto" w:fill="FFFFFF"/>
        </w:rPr>
        <w:t>Educação Ambiental</w:t>
      </w:r>
      <w:r w:rsidRPr="00E41E0E">
        <w:rPr>
          <w:rFonts w:ascii="Arial" w:hAnsi="Arial" w:cs="Arial"/>
          <w:color w:val="000000" w:themeColor="text1"/>
          <w:shd w:val="clear" w:color="auto" w:fill="FFFFFF"/>
        </w:rPr>
        <w:t xml:space="preserve"> (PIEA), conhecido como </w:t>
      </w:r>
      <w:proofErr w:type="gramStart"/>
      <w:r w:rsidRPr="00E41E0E">
        <w:rPr>
          <w:rFonts w:ascii="Arial" w:hAnsi="Arial" w:cs="Arial"/>
          <w:color w:val="000000" w:themeColor="text1"/>
          <w:shd w:val="clear" w:color="auto" w:fill="FFFFFF"/>
        </w:rPr>
        <w:t>“Recomendação 96″.</w:t>
      </w:r>
      <w:proofErr w:type="gramEnd"/>
      <w:r w:rsidRPr="00E41E0E">
        <w:rPr>
          <w:rFonts w:ascii="Arial" w:hAnsi="Arial" w:cs="Arial"/>
          <w:color w:val="000000" w:themeColor="text1"/>
          <w:shd w:val="clear" w:color="auto" w:fill="FFFFFF"/>
        </w:rPr>
        <w:t xml:space="preserve"> A Recomendação 96 </w:t>
      </w:r>
      <w:r w:rsidR="00DA45C2">
        <w:rPr>
          <w:rFonts w:ascii="Arial" w:hAnsi="Arial" w:cs="Arial"/>
          <w:color w:val="000000" w:themeColor="text1"/>
          <w:shd w:val="clear" w:color="auto" w:fill="FFFFFF"/>
        </w:rPr>
        <w:t>sugere</w:t>
      </w:r>
      <w:r w:rsidR="00DA45C2" w:rsidRPr="00E41E0E">
        <w:rPr>
          <w:rFonts w:ascii="Arial" w:hAnsi="Arial" w:cs="Arial"/>
          <w:color w:val="000000" w:themeColor="text1"/>
          <w:shd w:val="clear" w:color="auto" w:fill="FFFFFF"/>
        </w:rPr>
        <w:t xml:space="preserve"> </w:t>
      </w:r>
      <w:r w:rsidRPr="00E41E0E">
        <w:rPr>
          <w:rFonts w:ascii="Arial" w:hAnsi="Arial" w:cs="Arial"/>
          <w:color w:val="000000" w:themeColor="text1"/>
          <w:shd w:val="clear" w:color="auto" w:fill="FFFFFF"/>
        </w:rPr>
        <w:t>que “</w:t>
      </w:r>
      <w:r w:rsidR="00273CDE">
        <w:rPr>
          <w:rFonts w:ascii="Arial" w:hAnsi="Arial" w:cs="Arial"/>
          <w:color w:val="000000" w:themeColor="text1"/>
          <w:shd w:val="clear" w:color="auto" w:fill="FFFFFF"/>
        </w:rPr>
        <w:t>s</w:t>
      </w:r>
      <w:r w:rsidRPr="00E41E0E">
        <w:rPr>
          <w:rFonts w:ascii="Arial" w:hAnsi="Arial" w:cs="Arial"/>
          <w:color w:val="000000" w:themeColor="text1"/>
          <w:shd w:val="clear" w:color="auto" w:fill="FFFFFF"/>
        </w:rPr>
        <w:t xml:space="preserve">e promova a </w:t>
      </w:r>
      <w:r w:rsidR="00DA45C2">
        <w:rPr>
          <w:rFonts w:ascii="Arial" w:hAnsi="Arial" w:cs="Arial"/>
          <w:color w:val="000000" w:themeColor="text1"/>
          <w:shd w:val="clear" w:color="auto" w:fill="FFFFFF"/>
        </w:rPr>
        <w:t>Educação Ambiental</w:t>
      </w:r>
      <w:r w:rsidRPr="00E41E0E">
        <w:rPr>
          <w:rFonts w:ascii="Arial" w:hAnsi="Arial" w:cs="Arial"/>
          <w:color w:val="000000" w:themeColor="text1"/>
          <w:shd w:val="clear" w:color="auto" w:fill="FFFFFF"/>
        </w:rPr>
        <w:t xml:space="preserve"> como uma base de estratégias para atacar a crise do meio ambiente”. Este documento </w:t>
      </w:r>
      <w:r w:rsidR="007012B4">
        <w:rPr>
          <w:rFonts w:ascii="Arial" w:hAnsi="Arial" w:cs="Arial"/>
          <w:color w:val="000000" w:themeColor="text1"/>
          <w:shd w:val="clear" w:color="auto" w:fill="FFFFFF"/>
        </w:rPr>
        <w:t xml:space="preserve">de 1975 </w:t>
      </w:r>
      <w:r w:rsidRPr="00E41E0E">
        <w:rPr>
          <w:rFonts w:ascii="Arial" w:hAnsi="Arial" w:cs="Arial"/>
          <w:color w:val="000000" w:themeColor="text1"/>
          <w:shd w:val="clear" w:color="auto" w:fill="FFFFFF"/>
        </w:rPr>
        <w:t xml:space="preserve">foi chamado Carta de Belgrado, </w:t>
      </w:r>
      <w:r w:rsidR="007012B4">
        <w:rPr>
          <w:rFonts w:ascii="Arial" w:hAnsi="Arial" w:cs="Arial"/>
          <w:color w:val="000000" w:themeColor="text1"/>
          <w:shd w:val="clear" w:color="auto" w:fill="FFFFFF"/>
        </w:rPr>
        <w:t>e foi produzido</w:t>
      </w:r>
      <w:r w:rsidRPr="00E41E0E">
        <w:rPr>
          <w:rFonts w:ascii="Arial" w:hAnsi="Arial" w:cs="Arial"/>
          <w:color w:val="000000" w:themeColor="text1"/>
          <w:shd w:val="clear" w:color="auto" w:fill="FFFFFF"/>
        </w:rPr>
        <w:t xml:space="preserve"> após o Seminário Internacional de </w:t>
      </w:r>
      <w:r w:rsidR="007012B4">
        <w:rPr>
          <w:rFonts w:ascii="Arial" w:hAnsi="Arial" w:cs="Arial"/>
          <w:color w:val="000000" w:themeColor="text1"/>
          <w:shd w:val="clear" w:color="auto" w:fill="FFFFFF"/>
        </w:rPr>
        <w:t>E</w:t>
      </w:r>
      <w:r w:rsidRPr="00E41E0E">
        <w:rPr>
          <w:rFonts w:ascii="Arial" w:hAnsi="Arial" w:cs="Arial"/>
          <w:color w:val="000000" w:themeColor="text1"/>
          <w:shd w:val="clear" w:color="auto" w:fill="FFFFFF"/>
        </w:rPr>
        <w:t xml:space="preserve">ducação </w:t>
      </w:r>
      <w:r w:rsidR="007012B4">
        <w:rPr>
          <w:rFonts w:ascii="Arial" w:hAnsi="Arial" w:cs="Arial"/>
          <w:color w:val="000000" w:themeColor="text1"/>
          <w:shd w:val="clear" w:color="auto" w:fill="FFFFFF"/>
        </w:rPr>
        <w:t>A</w:t>
      </w:r>
      <w:r w:rsidRPr="00E41E0E">
        <w:rPr>
          <w:rFonts w:ascii="Arial" w:hAnsi="Arial" w:cs="Arial"/>
          <w:color w:val="000000" w:themeColor="text1"/>
          <w:shd w:val="clear" w:color="auto" w:fill="FFFFFF"/>
        </w:rPr>
        <w:t>mbiental</w:t>
      </w:r>
      <w:r w:rsidR="007012B4">
        <w:rPr>
          <w:rFonts w:ascii="Arial" w:hAnsi="Arial" w:cs="Arial"/>
          <w:color w:val="000000" w:themeColor="text1"/>
          <w:shd w:val="clear" w:color="auto" w:fill="FFFFFF"/>
        </w:rPr>
        <w:t>. Sua</w:t>
      </w:r>
      <w:r w:rsidRPr="00E41E0E">
        <w:rPr>
          <w:rFonts w:ascii="Arial" w:hAnsi="Arial" w:cs="Arial"/>
          <w:color w:val="000000" w:themeColor="text1"/>
          <w:shd w:val="clear" w:color="auto" w:fill="FFFFFF"/>
        </w:rPr>
        <w:t xml:space="preserve"> finalidade</w:t>
      </w:r>
      <w:r w:rsidR="007012B4">
        <w:rPr>
          <w:rFonts w:ascii="Arial" w:hAnsi="Arial" w:cs="Arial"/>
          <w:color w:val="000000" w:themeColor="text1"/>
          <w:shd w:val="clear" w:color="auto" w:fill="FFFFFF"/>
        </w:rPr>
        <w:t xml:space="preserve"> era</w:t>
      </w:r>
      <w:r w:rsidRPr="00E41E0E">
        <w:rPr>
          <w:rFonts w:ascii="Arial" w:hAnsi="Arial" w:cs="Arial"/>
          <w:color w:val="000000" w:themeColor="text1"/>
          <w:shd w:val="clear" w:color="auto" w:fill="FFFFFF"/>
        </w:rPr>
        <w:t xml:space="preserve"> nortear uma melhor concepção de </w:t>
      </w:r>
      <w:r w:rsidR="00DA45C2">
        <w:rPr>
          <w:rFonts w:ascii="Arial" w:hAnsi="Arial" w:cs="Arial"/>
          <w:color w:val="000000" w:themeColor="text1"/>
          <w:shd w:val="clear" w:color="auto" w:fill="FFFFFF"/>
        </w:rPr>
        <w:t>Educação Ambiental</w:t>
      </w:r>
      <w:r w:rsidRPr="00E41E0E">
        <w:rPr>
          <w:rFonts w:ascii="Arial" w:hAnsi="Arial" w:cs="Arial"/>
          <w:color w:val="000000" w:themeColor="text1"/>
          <w:shd w:val="clear" w:color="auto" w:fill="FFFFFF"/>
        </w:rPr>
        <w:t xml:space="preserve"> de âmbito interdisciplinar, </w:t>
      </w:r>
      <w:r w:rsidR="007012B4">
        <w:rPr>
          <w:rFonts w:ascii="Arial" w:hAnsi="Arial" w:cs="Arial"/>
          <w:color w:val="000000" w:themeColor="text1"/>
          <w:shd w:val="clear" w:color="auto" w:fill="FFFFFF"/>
        </w:rPr>
        <w:t>que</w:t>
      </w:r>
      <w:r w:rsidRPr="00E41E0E">
        <w:rPr>
          <w:rFonts w:ascii="Arial" w:hAnsi="Arial" w:cs="Arial"/>
          <w:color w:val="000000" w:themeColor="text1"/>
          <w:shd w:val="clear" w:color="auto" w:fill="FFFFFF"/>
        </w:rPr>
        <w:t xml:space="preserve"> busca</w:t>
      </w:r>
      <w:r w:rsidR="00DA45C2">
        <w:rPr>
          <w:rFonts w:ascii="Arial" w:hAnsi="Arial" w:cs="Arial"/>
          <w:color w:val="000000" w:themeColor="text1"/>
          <w:shd w:val="clear" w:color="auto" w:fill="FFFFFF"/>
        </w:rPr>
        <w:t>sse</w:t>
      </w:r>
      <w:r w:rsidRPr="00E41E0E">
        <w:rPr>
          <w:rFonts w:ascii="Arial" w:hAnsi="Arial" w:cs="Arial"/>
          <w:color w:val="000000" w:themeColor="text1"/>
          <w:shd w:val="clear" w:color="auto" w:fill="FFFFFF"/>
        </w:rPr>
        <w:t xml:space="preserve"> </w:t>
      </w:r>
      <w:r w:rsidR="007012B4">
        <w:rPr>
          <w:rFonts w:ascii="Arial" w:hAnsi="Arial" w:cs="Arial"/>
          <w:color w:val="000000" w:themeColor="text1"/>
          <w:shd w:val="clear" w:color="auto" w:fill="FFFFFF"/>
        </w:rPr>
        <w:t>unificar</w:t>
      </w:r>
      <w:r w:rsidR="007012B4" w:rsidRPr="00E41E0E">
        <w:rPr>
          <w:rFonts w:ascii="Arial" w:hAnsi="Arial" w:cs="Arial"/>
          <w:color w:val="000000" w:themeColor="text1"/>
          <w:shd w:val="clear" w:color="auto" w:fill="FFFFFF"/>
        </w:rPr>
        <w:t xml:space="preserve"> </w:t>
      </w:r>
      <w:r w:rsidRPr="00E41E0E">
        <w:rPr>
          <w:rFonts w:ascii="Arial" w:hAnsi="Arial" w:cs="Arial"/>
          <w:color w:val="000000" w:themeColor="text1"/>
          <w:shd w:val="clear" w:color="auto" w:fill="FFFFFF"/>
        </w:rPr>
        <w:t>o valor antropológico e ecológico, envolvendo o indivíduo numa ética globa</w:t>
      </w:r>
      <w:r w:rsidR="00141279" w:rsidRPr="00E41E0E">
        <w:rPr>
          <w:rFonts w:ascii="Arial" w:hAnsi="Arial" w:cs="Arial"/>
          <w:color w:val="000000" w:themeColor="text1"/>
          <w:shd w:val="clear" w:color="auto" w:fill="FFFFFF"/>
        </w:rPr>
        <w:t xml:space="preserve">l e individualiza </w:t>
      </w:r>
      <w:r w:rsidR="007012B4">
        <w:rPr>
          <w:rFonts w:ascii="Arial" w:hAnsi="Arial" w:cs="Arial"/>
          <w:color w:val="000000" w:themeColor="text1"/>
          <w:shd w:val="clear" w:color="auto" w:fill="FFFFFF"/>
        </w:rPr>
        <w:t>para que</w:t>
      </w:r>
      <w:r w:rsidRPr="00E41E0E">
        <w:rPr>
          <w:rFonts w:ascii="Arial" w:hAnsi="Arial" w:cs="Arial"/>
          <w:color w:val="000000" w:themeColor="text1"/>
          <w:shd w:val="clear" w:color="auto" w:fill="FFFFFF"/>
        </w:rPr>
        <w:t xml:space="preserve"> assuma a responsabilidade de melhorar a qualidade do meio ambiente e a vida dos seus semelhantes (MANZINI, 2014). </w:t>
      </w:r>
    </w:p>
    <w:p w:rsidR="004033B4" w:rsidRPr="00E41E0E" w:rsidRDefault="004033B4" w:rsidP="00DD3080">
      <w:pPr>
        <w:pStyle w:val="paragraph"/>
        <w:spacing w:before="0" w:beforeAutospacing="0" w:after="0" w:afterAutospacing="0" w:line="360" w:lineRule="auto"/>
        <w:ind w:firstLine="709"/>
        <w:jc w:val="both"/>
        <w:textAlignment w:val="baseline"/>
        <w:rPr>
          <w:rFonts w:ascii="Arial" w:eastAsiaTheme="minorHAnsi" w:hAnsi="Arial" w:cs="Arial"/>
          <w:color w:val="000000" w:themeColor="text1"/>
        </w:rPr>
      </w:pPr>
      <w:r w:rsidRPr="00E41E0E">
        <w:rPr>
          <w:rFonts w:ascii="Arial" w:hAnsi="Arial" w:cs="Arial"/>
          <w:color w:val="000000" w:themeColor="text1"/>
          <w:shd w:val="clear" w:color="auto" w:fill="FFFFFF"/>
        </w:rPr>
        <w:t xml:space="preserve">Para </w:t>
      </w:r>
      <w:proofErr w:type="spellStart"/>
      <w:r w:rsidRPr="00E41E0E">
        <w:rPr>
          <w:rFonts w:ascii="Arial" w:hAnsi="Arial" w:cs="Arial"/>
          <w:color w:val="000000" w:themeColor="text1"/>
          <w:shd w:val="clear" w:color="auto" w:fill="FFFFFF"/>
        </w:rPr>
        <w:t>Sauvé</w:t>
      </w:r>
      <w:proofErr w:type="spellEnd"/>
      <w:r w:rsidRPr="00E41E0E">
        <w:rPr>
          <w:rFonts w:ascii="Arial" w:hAnsi="Arial" w:cs="Arial"/>
          <w:color w:val="000000" w:themeColor="text1"/>
          <w:shd w:val="clear" w:color="auto" w:fill="FFFFFF"/>
        </w:rPr>
        <w:t xml:space="preserve"> (2016)</w:t>
      </w:r>
      <w:r w:rsidR="007012B4">
        <w:rPr>
          <w:rFonts w:ascii="Arial" w:hAnsi="Arial" w:cs="Arial"/>
          <w:color w:val="000000" w:themeColor="text1"/>
          <w:shd w:val="clear" w:color="auto" w:fill="FFFFFF"/>
        </w:rPr>
        <w:t>,</w:t>
      </w:r>
      <w:proofErr w:type="gramStart"/>
      <w:r w:rsidR="007012B4">
        <w:rPr>
          <w:rFonts w:ascii="Arial" w:hAnsi="Arial" w:cs="Arial"/>
          <w:color w:val="000000" w:themeColor="text1"/>
          <w:shd w:val="clear" w:color="auto" w:fill="FFFFFF"/>
        </w:rPr>
        <w:t xml:space="preserve"> </w:t>
      </w:r>
      <w:r w:rsidRPr="00E41E0E">
        <w:rPr>
          <w:rFonts w:ascii="Arial" w:hAnsi="Arial" w:cs="Arial"/>
          <w:color w:val="000000" w:themeColor="text1"/>
          <w:shd w:val="clear" w:color="auto" w:fill="FFFFFF"/>
        </w:rPr>
        <w:t xml:space="preserve"> </w:t>
      </w:r>
      <w:proofErr w:type="gramEnd"/>
      <w:r w:rsidRPr="00E41E0E">
        <w:rPr>
          <w:rFonts w:ascii="Arial" w:hAnsi="Arial" w:cs="Arial"/>
          <w:color w:val="000000" w:themeColor="text1"/>
          <w:shd w:val="clear" w:color="auto" w:fill="FFFFFF"/>
        </w:rPr>
        <w:t>a</w:t>
      </w:r>
      <w:r w:rsidRPr="00E41E0E">
        <w:rPr>
          <w:rFonts w:ascii="Arial" w:eastAsiaTheme="minorHAnsi" w:hAnsi="Arial" w:cs="Arial"/>
          <w:color w:val="000000" w:themeColor="text1"/>
        </w:rPr>
        <w:t xml:space="preserve"> </w:t>
      </w:r>
      <w:r w:rsidR="0008670E">
        <w:rPr>
          <w:rFonts w:ascii="Arial" w:eastAsiaTheme="minorHAnsi" w:hAnsi="Arial" w:cs="Arial"/>
          <w:color w:val="000000" w:themeColor="text1"/>
        </w:rPr>
        <w:t>E</w:t>
      </w:r>
      <w:r w:rsidRPr="00E41E0E">
        <w:rPr>
          <w:rFonts w:ascii="Arial" w:eastAsiaTheme="minorHAnsi" w:hAnsi="Arial" w:cs="Arial"/>
          <w:color w:val="000000" w:themeColor="text1"/>
        </w:rPr>
        <w:t>duc</w:t>
      </w:r>
      <w:r w:rsidR="00141279" w:rsidRPr="00E41E0E">
        <w:rPr>
          <w:rFonts w:ascii="Arial" w:eastAsiaTheme="minorHAnsi" w:hAnsi="Arial" w:cs="Arial"/>
          <w:color w:val="000000" w:themeColor="text1"/>
        </w:rPr>
        <w:t xml:space="preserve">ação </w:t>
      </w:r>
      <w:r w:rsidR="0008670E">
        <w:rPr>
          <w:rFonts w:ascii="Arial" w:eastAsiaTheme="minorHAnsi" w:hAnsi="Arial" w:cs="Arial"/>
          <w:color w:val="000000" w:themeColor="text1"/>
        </w:rPr>
        <w:t>A</w:t>
      </w:r>
      <w:r w:rsidR="00141279" w:rsidRPr="00E41E0E">
        <w:rPr>
          <w:rFonts w:ascii="Arial" w:eastAsiaTheme="minorHAnsi" w:hAnsi="Arial" w:cs="Arial"/>
          <w:color w:val="000000" w:themeColor="text1"/>
        </w:rPr>
        <w:t>mbiental é vista com</w:t>
      </w:r>
      <w:r w:rsidR="00D63197" w:rsidRPr="00E41E0E">
        <w:rPr>
          <w:rFonts w:ascii="Arial" w:eastAsiaTheme="minorHAnsi" w:hAnsi="Arial" w:cs="Arial"/>
          <w:color w:val="000000" w:themeColor="text1"/>
        </w:rPr>
        <w:t xml:space="preserve">o </w:t>
      </w:r>
      <w:r w:rsidR="00141279" w:rsidRPr="00E41E0E">
        <w:rPr>
          <w:rFonts w:ascii="Arial" w:eastAsiaTheme="minorHAnsi" w:hAnsi="Arial" w:cs="Arial"/>
          <w:color w:val="000000" w:themeColor="text1"/>
        </w:rPr>
        <w:t>subsí</w:t>
      </w:r>
      <w:r w:rsidRPr="00E41E0E">
        <w:rPr>
          <w:rFonts w:ascii="Arial" w:eastAsiaTheme="minorHAnsi" w:hAnsi="Arial" w:cs="Arial"/>
          <w:color w:val="000000" w:themeColor="text1"/>
        </w:rPr>
        <w:t xml:space="preserve">dio criterioso para combater </w:t>
      </w:r>
      <w:r w:rsidR="00273CDE">
        <w:rPr>
          <w:rFonts w:ascii="Arial" w:eastAsiaTheme="minorHAnsi" w:hAnsi="Arial" w:cs="Arial"/>
          <w:color w:val="000000" w:themeColor="text1"/>
        </w:rPr>
        <w:t>a</w:t>
      </w:r>
      <w:r w:rsidR="00273CDE" w:rsidRPr="00E41E0E">
        <w:rPr>
          <w:rFonts w:ascii="Arial" w:eastAsiaTheme="minorHAnsi" w:hAnsi="Arial" w:cs="Arial"/>
          <w:color w:val="000000" w:themeColor="text1"/>
        </w:rPr>
        <w:t xml:space="preserve"> </w:t>
      </w:r>
      <w:r w:rsidRPr="00E41E0E">
        <w:rPr>
          <w:rFonts w:ascii="Arial" w:eastAsiaTheme="minorHAnsi" w:hAnsi="Arial" w:cs="Arial"/>
          <w:color w:val="000000" w:themeColor="text1"/>
        </w:rPr>
        <w:t>passo acelerado a crise ambiental do mundo.</w:t>
      </w:r>
      <w:r w:rsidR="00141279" w:rsidRPr="00E41E0E">
        <w:rPr>
          <w:rFonts w:ascii="Arial" w:eastAsiaTheme="minorHAnsi" w:hAnsi="Arial" w:cs="Arial"/>
          <w:color w:val="000000" w:themeColor="text1"/>
        </w:rPr>
        <w:t xml:space="preserve"> Para </w:t>
      </w:r>
      <w:r w:rsidR="00141279" w:rsidRPr="00E41E0E">
        <w:rPr>
          <w:rStyle w:val="normaltextrun"/>
          <w:rFonts w:ascii="Arial" w:hAnsi="Arial" w:cs="Arial"/>
          <w:color w:val="000000" w:themeColor="text1"/>
        </w:rPr>
        <w:t xml:space="preserve">Ramos (2001), </w:t>
      </w:r>
      <w:r w:rsidRPr="00E41E0E">
        <w:rPr>
          <w:rStyle w:val="normaltextrun"/>
          <w:rFonts w:ascii="Arial" w:hAnsi="Arial" w:cs="Arial"/>
          <w:color w:val="000000" w:themeColor="text1"/>
        </w:rPr>
        <w:t xml:space="preserve">a propagação da </w:t>
      </w:r>
      <w:r w:rsidR="0008670E">
        <w:rPr>
          <w:rStyle w:val="normaltextrun"/>
          <w:rFonts w:ascii="Arial" w:hAnsi="Arial" w:cs="Arial"/>
          <w:color w:val="000000" w:themeColor="text1"/>
        </w:rPr>
        <w:t>E</w:t>
      </w:r>
      <w:r w:rsidRPr="00E41E0E">
        <w:rPr>
          <w:rStyle w:val="normaltextrun"/>
          <w:rFonts w:ascii="Arial" w:hAnsi="Arial" w:cs="Arial"/>
          <w:color w:val="000000" w:themeColor="text1"/>
        </w:rPr>
        <w:t xml:space="preserve">ducação </w:t>
      </w:r>
      <w:r w:rsidR="0008670E">
        <w:rPr>
          <w:rStyle w:val="normaltextrun"/>
          <w:rFonts w:ascii="Arial" w:hAnsi="Arial" w:cs="Arial"/>
          <w:color w:val="000000" w:themeColor="text1"/>
        </w:rPr>
        <w:t>A</w:t>
      </w:r>
      <w:r w:rsidRPr="00E41E0E">
        <w:rPr>
          <w:rStyle w:val="normaltextrun"/>
          <w:rFonts w:ascii="Arial" w:hAnsi="Arial" w:cs="Arial"/>
          <w:color w:val="000000" w:themeColor="text1"/>
        </w:rPr>
        <w:t xml:space="preserve">mbiental ganhou </w:t>
      </w:r>
      <w:r w:rsidR="0008670E">
        <w:rPr>
          <w:rStyle w:val="normaltextrun"/>
          <w:rFonts w:ascii="Arial" w:hAnsi="Arial" w:cs="Arial"/>
          <w:color w:val="000000" w:themeColor="text1"/>
        </w:rPr>
        <w:t>força</w:t>
      </w:r>
      <w:r w:rsidRPr="00E41E0E">
        <w:rPr>
          <w:rStyle w:val="normaltextrun"/>
          <w:rFonts w:ascii="Arial" w:hAnsi="Arial" w:cs="Arial"/>
          <w:color w:val="000000" w:themeColor="text1"/>
        </w:rPr>
        <w:t xml:space="preserve"> a partir da Conferência Intergovernamental de Tbilisi, na Geórgia (1977). Nesta conferência, </w:t>
      </w:r>
      <w:r w:rsidRPr="00E41E0E">
        <w:rPr>
          <w:rFonts w:ascii="Arial" w:eastAsiaTheme="minorHAnsi" w:hAnsi="Arial" w:cs="Arial"/>
          <w:color w:val="000000" w:themeColor="text1"/>
        </w:rPr>
        <w:t xml:space="preserve">o meio ambiente </w:t>
      </w:r>
      <w:r w:rsidR="000C7740" w:rsidRPr="00E41E0E">
        <w:rPr>
          <w:rFonts w:ascii="Arial" w:eastAsiaTheme="minorHAnsi" w:hAnsi="Arial" w:cs="Arial"/>
          <w:color w:val="000000" w:themeColor="text1"/>
        </w:rPr>
        <w:t xml:space="preserve">passa a ser </w:t>
      </w:r>
      <w:proofErr w:type="gramStart"/>
      <w:r w:rsidR="000C7740" w:rsidRPr="00E41E0E">
        <w:rPr>
          <w:rFonts w:ascii="Arial" w:eastAsiaTheme="minorHAnsi" w:hAnsi="Arial" w:cs="Arial"/>
          <w:color w:val="000000" w:themeColor="text1"/>
        </w:rPr>
        <w:t>visto</w:t>
      </w:r>
      <w:proofErr w:type="gramEnd"/>
      <w:r w:rsidR="00111509" w:rsidRPr="00E41E0E">
        <w:rPr>
          <w:rFonts w:ascii="Arial" w:eastAsiaTheme="minorHAnsi" w:hAnsi="Arial" w:cs="Arial"/>
          <w:color w:val="000000" w:themeColor="text1"/>
        </w:rPr>
        <w:t xml:space="preserve"> de forma integra</w:t>
      </w:r>
      <w:r w:rsidR="0008670E">
        <w:rPr>
          <w:rFonts w:ascii="Arial" w:eastAsiaTheme="minorHAnsi" w:hAnsi="Arial" w:cs="Arial"/>
          <w:color w:val="000000" w:themeColor="text1"/>
        </w:rPr>
        <w:t xml:space="preserve">da e a </w:t>
      </w:r>
      <w:r w:rsidR="00DA45C2">
        <w:rPr>
          <w:rFonts w:ascii="Arial" w:eastAsiaTheme="minorHAnsi" w:hAnsi="Arial" w:cs="Arial"/>
          <w:color w:val="000000" w:themeColor="text1"/>
        </w:rPr>
        <w:t>Educação Ambiental</w:t>
      </w:r>
      <w:r w:rsidR="0008670E">
        <w:rPr>
          <w:rFonts w:ascii="Arial" w:eastAsiaTheme="minorHAnsi" w:hAnsi="Arial" w:cs="Arial"/>
          <w:color w:val="000000" w:themeColor="text1"/>
        </w:rPr>
        <w:t xml:space="preserve"> ocupa um lugar de relevo como ferramenta para </w:t>
      </w:r>
      <w:r w:rsidRPr="00E41E0E">
        <w:rPr>
          <w:rFonts w:ascii="Arial" w:eastAsiaTheme="minorHAnsi" w:hAnsi="Arial" w:cs="Arial"/>
          <w:color w:val="000000" w:themeColor="text1"/>
        </w:rPr>
        <w:t>orienta</w:t>
      </w:r>
      <w:r w:rsidR="0008670E">
        <w:rPr>
          <w:rFonts w:ascii="Arial" w:eastAsiaTheme="minorHAnsi" w:hAnsi="Arial" w:cs="Arial"/>
          <w:color w:val="000000" w:themeColor="text1"/>
        </w:rPr>
        <w:t>r</w:t>
      </w:r>
      <w:r w:rsidRPr="00E41E0E">
        <w:rPr>
          <w:rFonts w:ascii="Arial" w:eastAsiaTheme="minorHAnsi" w:hAnsi="Arial" w:cs="Arial"/>
          <w:color w:val="000000" w:themeColor="text1"/>
        </w:rPr>
        <w:t xml:space="preserve"> </w:t>
      </w:r>
      <w:r w:rsidR="0008670E">
        <w:rPr>
          <w:rFonts w:ascii="Arial" w:eastAsiaTheme="minorHAnsi" w:hAnsi="Arial" w:cs="Arial"/>
          <w:color w:val="000000" w:themeColor="text1"/>
        </w:rPr>
        <w:t xml:space="preserve">a </w:t>
      </w:r>
      <w:r w:rsidRPr="00E41E0E">
        <w:rPr>
          <w:rFonts w:ascii="Arial" w:eastAsiaTheme="minorHAnsi" w:hAnsi="Arial" w:cs="Arial"/>
          <w:color w:val="000000" w:themeColor="text1"/>
        </w:rPr>
        <w:t xml:space="preserve">resolução </w:t>
      </w:r>
      <w:r w:rsidR="00141279" w:rsidRPr="00E41E0E">
        <w:rPr>
          <w:rFonts w:ascii="Arial" w:eastAsiaTheme="minorHAnsi" w:hAnsi="Arial" w:cs="Arial"/>
          <w:color w:val="000000" w:themeColor="text1"/>
        </w:rPr>
        <w:t xml:space="preserve">dos problemas reais do </w:t>
      </w:r>
      <w:r w:rsidRPr="00E41E0E">
        <w:rPr>
          <w:rFonts w:ascii="Arial" w:eastAsiaTheme="minorHAnsi" w:hAnsi="Arial" w:cs="Arial"/>
          <w:color w:val="000000" w:themeColor="text1"/>
        </w:rPr>
        <w:t>meio</w:t>
      </w:r>
      <w:r w:rsidR="0008670E">
        <w:rPr>
          <w:rFonts w:ascii="Arial" w:eastAsiaTheme="minorHAnsi" w:hAnsi="Arial" w:cs="Arial"/>
          <w:color w:val="000000" w:themeColor="text1"/>
        </w:rPr>
        <w:t xml:space="preserve"> ambiente</w:t>
      </w:r>
      <w:r w:rsidR="00141279" w:rsidRPr="00E41E0E">
        <w:rPr>
          <w:rFonts w:ascii="Arial" w:eastAsiaTheme="minorHAnsi" w:hAnsi="Arial" w:cs="Arial"/>
          <w:color w:val="000000" w:themeColor="text1"/>
        </w:rPr>
        <w:t>,</w:t>
      </w:r>
      <w:r w:rsidRPr="00E41E0E">
        <w:rPr>
          <w:rFonts w:ascii="Arial" w:eastAsiaTheme="minorHAnsi" w:hAnsi="Arial" w:cs="Arial"/>
          <w:color w:val="000000" w:themeColor="text1"/>
        </w:rPr>
        <w:t xml:space="preserve"> </w:t>
      </w:r>
      <w:r w:rsidR="00141279" w:rsidRPr="00E41E0E">
        <w:rPr>
          <w:rFonts w:ascii="Arial" w:eastAsiaTheme="minorHAnsi" w:hAnsi="Arial" w:cs="Arial"/>
          <w:color w:val="000000" w:themeColor="text1"/>
        </w:rPr>
        <w:t>através</w:t>
      </w:r>
      <w:r w:rsidRPr="00E41E0E">
        <w:rPr>
          <w:rFonts w:ascii="Arial" w:eastAsiaTheme="minorHAnsi" w:hAnsi="Arial" w:cs="Arial"/>
          <w:color w:val="000000" w:themeColor="text1"/>
        </w:rPr>
        <w:t xml:space="preserve"> de uma abordagem interdisciplinar e pelo conhecimento ativo e responsável de cada sujeito e de sua coletividade. </w:t>
      </w:r>
    </w:p>
    <w:p w:rsidR="004033B4" w:rsidRPr="00E41E0E" w:rsidRDefault="004033B4" w:rsidP="00DD3080">
      <w:pPr>
        <w:pStyle w:val="paragraph"/>
        <w:spacing w:before="0" w:beforeAutospacing="0" w:after="0" w:afterAutospacing="0" w:line="360" w:lineRule="auto"/>
        <w:ind w:firstLine="709"/>
        <w:jc w:val="both"/>
        <w:textAlignment w:val="baseline"/>
        <w:rPr>
          <w:rFonts w:ascii="Arial" w:eastAsiaTheme="minorHAnsi" w:hAnsi="Arial" w:cs="Arial"/>
          <w:color w:val="000000" w:themeColor="text1"/>
        </w:rPr>
      </w:pPr>
      <w:r w:rsidRPr="00E41E0E">
        <w:rPr>
          <w:rFonts w:ascii="Arial" w:eastAsiaTheme="minorHAnsi" w:hAnsi="Arial" w:cs="Arial"/>
          <w:color w:val="000000" w:themeColor="text1"/>
        </w:rPr>
        <w:t xml:space="preserve">Em decorrência da conferência, </w:t>
      </w:r>
      <w:r w:rsidR="0008670E">
        <w:rPr>
          <w:rFonts w:ascii="Arial" w:eastAsiaTheme="minorHAnsi" w:hAnsi="Arial" w:cs="Arial"/>
          <w:color w:val="000000" w:themeColor="text1"/>
        </w:rPr>
        <w:t>muitos</w:t>
      </w:r>
      <w:r w:rsidRPr="00E41E0E">
        <w:rPr>
          <w:rFonts w:ascii="Arial" w:eastAsiaTheme="minorHAnsi" w:hAnsi="Arial" w:cs="Arial"/>
          <w:color w:val="000000" w:themeColor="text1"/>
        </w:rPr>
        <w:t xml:space="preserve"> países pass</w:t>
      </w:r>
      <w:r w:rsidR="0008670E">
        <w:rPr>
          <w:rFonts w:ascii="Arial" w:eastAsiaTheme="minorHAnsi" w:hAnsi="Arial" w:cs="Arial"/>
          <w:color w:val="000000" w:themeColor="text1"/>
        </w:rPr>
        <w:t>aram</w:t>
      </w:r>
      <w:r w:rsidRPr="00E41E0E">
        <w:rPr>
          <w:rFonts w:ascii="Arial" w:eastAsiaTheme="minorHAnsi" w:hAnsi="Arial" w:cs="Arial"/>
          <w:color w:val="000000" w:themeColor="text1"/>
        </w:rPr>
        <w:t xml:space="preserve"> a potencializar seus programas de </w:t>
      </w:r>
      <w:r w:rsidR="00DA45C2">
        <w:rPr>
          <w:rFonts w:ascii="Arial" w:eastAsiaTheme="minorHAnsi" w:hAnsi="Arial" w:cs="Arial"/>
          <w:color w:val="000000" w:themeColor="text1"/>
        </w:rPr>
        <w:t>Educação Ambiental</w:t>
      </w:r>
      <w:r w:rsidRPr="00E41E0E">
        <w:rPr>
          <w:rFonts w:ascii="Arial" w:eastAsiaTheme="minorHAnsi" w:hAnsi="Arial" w:cs="Arial"/>
          <w:color w:val="000000" w:themeColor="text1"/>
        </w:rPr>
        <w:t xml:space="preserve">, buscando </w:t>
      </w:r>
      <w:r w:rsidR="00111509" w:rsidRPr="00E41E0E">
        <w:rPr>
          <w:rFonts w:ascii="Arial" w:eastAsiaTheme="minorHAnsi" w:hAnsi="Arial" w:cs="Arial"/>
          <w:color w:val="000000" w:themeColor="text1"/>
        </w:rPr>
        <w:t>adequar</w:t>
      </w:r>
      <w:r w:rsidRPr="00E41E0E">
        <w:rPr>
          <w:rFonts w:ascii="Arial" w:eastAsiaTheme="minorHAnsi" w:hAnsi="Arial" w:cs="Arial"/>
          <w:color w:val="000000" w:themeColor="text1"/>
        </w:rPr>
        <w:t xml:space="preserve"> as recomendações sugeridas à sua realidade.  Porém, nas décadas seguintes os problemas relacionados ao meio ambiente ficaram mais expressivos, o que induziu a UNESCO-UNEP/IEEP a organizar o Congresso Internacional de Educação e Formação em Moscou (1987), tendo como finalidade a revisão das políticas de </w:t>
      </w:r>
      <w:r w:rsidR="0008670E">
        <w:rPr>
          <w:rFonts w:ascii="Arial" w:eastAsiaTheme="minorHAnsi" w:hAnsi="Arial" w:cs="Arial"/>
          <w:color w:val="000000" w:themeColor="text1"/>
        </w:rPr>
        <w:t>E</w:t>
      </w:r>
      <w:r w:rsidRPr="00E41E0E">
        <w:rPr>
          <w:rFonts w:ascii="Arial" w:eastAsiaTheme="minorHAnsi" w:hAnsi="Arial" w:cs="Arial"/>
          <w:color w:val="000000" w:themeColor="text1"/>
        </w:rPr>
        <w:t xml:space="preserve">ducação </w:t>
      </w:r>
      <w:r w:rsidR="0008670E">
        <w:rPr>
          <w:rFonts w:ascii="Arial" w:eastAsiaTheme="minorHAnsi" w:hAnsi="Arial" w:cs="Arial"/>
          <w:color w:val="000000" w:themeColor="text1"/>
        </w:rPr>
        <w:t>A</w:t>
      </w:r>
      <w:r w:rsidRPr="00E41E0E">
        <w:rPr>
          <w:rFonts w:ascii="Arial" w:eastAsiaTheme="minorHAnsi" w:hAnsi="Arial" w:cs="Arial"/>
          <w:color w:val="000000" w:themeColor="text1"/>
        </w:rPr>
        <w:t xml:space="preserve">mbiental e </w:t>
      </w:r>
      <w:r w:rsidR="00B52A16">
        <w:rPr>
          <w:rFonts w:ascii="Arial" w:eastAsiaTheme="minorHAnsi" w:hAnsi="Arial" w:cs="Arial"/>
          <w:color w:val="000000" w:themeColor="text1"/>
        </w:rPr>
        <w:t>a construção de</w:t>
      </w:r>
      <w:r w:rsidRPr="00E41E0E">
        <w:rPr>
          <w:rFonts w:ascii="Arial" w:eastAsiaTheme="minorHAnsi" w:hAnsi="Arial" w:cs="Arial"/>
          <w:color w:val="000000" w:themeColor="text1"/>
        </w:rPr>
        <w:t xml:space="preserve"> um plano de ação para a década de 90</w:t>
      </w:r>
      <w:r w:rsidR="00111509" w:rsidRPr="00E41E0E">
        <w:rPr>
          <w:rFonts w:ascii="Arial" w:eastAsiaTheme="minorHAnsi" w:hAnsi="Arial" w:cs="Arial"/>
          <w:color w:val="000000" w:themeColor="text1"/>
        </w:rPr>
        <w:t xml:space="preserve"> do século XX</w:t>
      </w:r>
      <w:r w:rsidRPr="00E41E0E">
        <w:rPr>
          <w:rFonts w:ascii="Arial" w:eastAsiaTheme="minorHAnsi" w:hAnsi="Arial" w:cs="Arial"/>
          <w:color w:val="000000" w:themeColor="text1"/>
        </w:rPr>
        <w:t>. Nesta ocasião, fo</w:t>
      </w:r>
      <w:r w:rsidR="00B52A16">
        <w:rPr>
          <w:rFonts w:ascii="Arial" w:eastAsiaTheme="minorHAnsi" w:hAnsi="Arial" w:cs="Arial"/>
          <w:color w:val="000000" w:themeColor="text1"/>
        </w:rPr>
        <w:t>i</w:t>
      </w:r>
      <w:r w:rsidRPr="00E41E0E">
        <w:rPr>
          <w:rFonts w:ascii="Arial" w:eastAsiaTheme="minorHAnsi" w:hAnsi="Arial" w:cs="Arial"/>
          <w:color w:val="000000" w:themeColor="text1"/>
        </w:rPr>
        <w:t xml:space="preserve"> necessária a </w:t>
      </w:r>
      <w:r w:rsidR="00B52A16">
        <w:rPr>
          <w:rFonts w:ascii="Arial" w:eastAsiaTheme="minorHAnsi" w:hAnsi="Arial" w:cs="Arial"/>
          <w:color w:val="000000" w:themeColor="text1"/>
        </w:rPr>
        <w:t>busca</w:t>
      </w:r>
      <w:r w:rsidR="00B52A16" w:rsidRPr="00E41E0E">
        <w:rPr>
          <w:rFonts w:ascii="Arial" w:eastAsiaTheme="minorHAnsi" w:hAnsi="Arial" w:cs="Arial"/>
          <w:color w:val="000000" w:themeColor="text1"/>
        </w:rPr>
        <w:t xml:space="preserve"> </w:t>
      </w:r>
      <w:r w:rsidRPr="00E41E0E">
        <w:rPr>
          <w:rFonts w:ascii="Arial" w:eastAsiaTheme="minorHAnsi" w:hAnsi="Arial" w:cs="Arial"/>
          <w:color w:val="000000" w:themeColor="text1"/>
        </w:rPr>
        <w:t xml:space="preserve">de estratégias e soluções </w:t>
      </w:r>
      <w:proofErr w:type="gramStart"/>
      <w:r w:rsidRPr="00E41E0E">
        <w:rPr>
          <w:rFonts w:ascii="Arial" w:eastAsiaTheme="minorHAnsi" w:hAnsi="Arial" w:cs="Arial"/>
          <w:color w:val="000000" w:themeColor="text1"/>
        </w:rPr>
        <w:t>a longo prazo</w:t>
      </w:r>
      <w:proofErr w:type="gramEnd"/>
      <w:r w:rsidRPr="00E41E0E">
        <w:rPr>
          <w:rFonts w:ascii="Arial" w:eastAsiaTheme="minorHAnsi" w:hAnsi="Arial" w:cs="Arial"/>
          <w:color w:val="000000" w:themeColor="text1"/>
        </w:rPr>
        <w:t>, de maneira a permitir que os sujeitos se tornem mais conscientes, mais responsáveis e dispostos a colaborar com a conservação do meio ambiente. Nesta prerrogativa</w:t>
      </w:r>
      <w:r w:rsidR="0008670E">
        <w:rPr>
          <w:rFonts w:ascii="Arial" w:eastAsiaTheme="minorHAnsi" w:hAnsi="Arial" w:cs="Arial"/>
          <w:color w:val="000000" w:themeColor="text1"/>
        </w:rPr>
        <w:t>,</w:t>
      </w:r>
      <w:r w:rsidRPr="00E41E0E">
        <w:rPr>
          <w:rFonts w:ascii="Arial" w:eastAsiaTheme="minorHAnsi" w:hAnsi="Arial" w:cs="Arial"/>
          <w:color w:val="000000" w:themeColor="text1"/>
        </w:rPr>
        <w:t xml:space="preserve"> foi confeccionado o plano de ação para os anos 90</w:t>
      </w:r>
      <w:r w:rsidR="00D67C12" w:rsidRPr="00E41E0E">
        <w:rPr>
          <w:rFonts w:ascii="Arial" w:eastAsiaTheme="minorHAnsi" w:hAnsi="Arial" w:cs="Arial"/>
          <w:color w:val="000000" w:themeColor="text1"/>
        </w:rPr>
        <w:t xml:space="preserve"> do século XX</w:t>
      </w:r>
      <w:r w:rsidRPr="00E41E0E">
        <w:rPr>
          <w:rFonts w:ascii="Arial" w:eastAsiaTheme="minorHAnsi" w:hAnsi="Arial" w:cs="Arial"/>
          <w:color w:val="000000" w:themeColor="text1"/>
        </w:rPr>
        <w:t xml:space="preserve">, </w:t>
      </w:r>
      <w:r w:rsidR="0008670E">
        <w:rPr>
          <w:rFonts w:ascii="Arial" w:eastAsiaTheme="minorHAnsi" w:hAnsi="Arial" w:cs="Arial"/>
          <w:color w:val="000000" w:themeColor="text1"/>
        </w:rPr>
        <w:t>que consta</w:t>
      </w:r>
      <w:r w:rsidRPr="00E41E0E">
        <w:rPr>
          <w:rFonts w:ascii="Arial" w:eastAsiaTheme="minorHAnsi" w:hAnsi="Arial" w:cs="Arial"/>
          <w:color w:val="000000" w:themeColor="text1"/>
        </w:rPr>
        <w:t xml:space="preserve"> no documento final chamado de</w:t>
      </w:r>
      <w:proofErr w:type="gramStart"/>
      <w:r w:rsidRPr="00E41E0E">
        <w:rPr>
          <w:rFonts w:ascii="Arial" w:eastAsiaTheme="minorHAnsi" w:hAnsi="Arial" w:cs="Arial"/>
          <w:color w:val="000000" w:themeColor="text1"/>
        </w:rPr>
        <w:t xml:space="preserve">   </w:t>
      </w:r>
      <w:proofErr w:type="gramEnd"/>
      <w:r w:rsidRPr="00E41E0E">
        <w:rPr>
          <w:rFonts w:ascii="Arial" w:eastAsiaTheme="minorHAnsi" w:hAnsi="Arial" w:cs="Arial"/>
          <w:color w:val="000000" w:themeColor="text1"/>
        </w:rPr>
        <w:t xml:space="preserve">"Estratégias Internacionais de </w:t>
      </w:r>
      <w:r w:rsidR="0008670E">
        <w:rPr>
          <w:rFonts w:ascii="Arial" w:eastAsiaTheme="minorHAnsi" w:hAnsi="Arial" w:cs="Arial"/>
          <w:color w:val="000000" w:themeColor="text1"/>
        </w:rPr>
        <w:t>E</w:t>
      </w:r>
      <w:r w:rsidRPr="00E41E0E">
        <w:rPr>
          <w:rFonts w:ascii="Arial" w:eastAsiaTheme="minorHAnsi" w:hAnsi="Arial" w:cs="Arial"/>
          <w:color w:val="000000" w:themeColor="text1"/>
        </w:rPr>
        <w:t xml:space="preserve">ducação e </w:t>
      </w:r>
      <w:r w:rsidR="0008670E">
        <w:rPr>
          <w:rFonts w:ascii="Arial" w:eastAsiaTheme="minorHAnsi" w:hAnsi="Arial" w:cs="Arial"/>
          <w:color w:val="000000" w:themeColor="text1"/>
        </w:rPr>
        <w:t>F</w:t>
      </w:r>
      <w:r w:rsidRPr="00E41E0E">
        <w:rPr>
          <w:rFonts w:ascii="Arial" w:eastAsiaTheme="minorHAnsi" w:hAnsi="Arial" w:cs="Arial"/>
          <w:color w:val="000000" w:themeColor="text1"/>
        </w:rPr>
        <w:t xml:space="preserve">ormação </w:t>
      </w:r>
      <w:r w:rsidR="0008670E">
        <w:rPr>
          <w:rFonts w:ascii="Arial" w:eastAsiaTheme="minorHAnsi" w:hAnsi="Arial" w:cs="Arial"/>
          <w:color w:val="000000" w:themeColor="text1"/>
        </w:rPr>
        <w:t>A</w:t>
      </w:r>
      <w:r w:rsidRPr="00E41E0E">
        <w:rPr>
          <w:rFonts w:ascii="Arial" w:eastAsiaTheme="minorHAnsi" w:hAnsi="Arial" w:cs="Arial"/>
          <w:color w:val="000000" w:themeColor="text1"/>
        </w:rPr>
        <w:t xml:space="preserve">mbiental para a </w:t>
      </w:r>
      <w:r w:rsidR="0008670E">
        <w:rPr>
          <w:rFonts w:ascii="Arial" w:eastAsiaTheme="minorHAnsi" w:hAnsi="Arial" w:cs="Arial"/>
          <w:color w:val="000000" w:themeColor="text1"/>
        </w:rPr>
        <w:t>D</w:t>
      </w:r>
      <w:r w:rsidRPr="00E41E0E">
        <w:rPr>
          <w:rFonts w:ascii="Arial" w:eastAsiaTheme="minorHAnsi" w:hAnsi="Arial" w:cs="Arial"/>
          <w:color w:val="000000" w:themeColor="text1"/>
        </w:rPr>
        <w:t>écada de 1990"</w:t>
      </w:r>
      <w:r w:rsidR="0008670E">
        <w:rPr>
          <w:rFonts w:ascii="Arial" w:eastAsiaTheme="minorHAnsi" w:hAnsi="Arial" w:cs="Arial"/>
          <w:color w:val="000000" w:themeColor="text1"/>
        </w:rPr>
        <w:t xml:space="preserve">, </w:t>
      </w:r>
      <w:r w:rsidRPr="00E41E0E">
        <w:rPr>
          <w:rFonts w:ascii="Arial" w:eastAsiaTheme="minorHAnsi" w:hAnsi="Arial" w:cs="Arial"/>
          <w:color w:val="000000" w:themeColor="text1"/>
        </w:rPr>
        <w:t>publicado pela UNESCO em 1988 (ZANARDI, 2010).</w:t>
      </w:r>
    </w:p>
    <w:p w:rsidR="004033B4" w:rsidRPr="00E41E0E" w:rsidRDefault="004033B4" w:rsidP="00DD3080">
      <w:pPr>
        <w:pStyle w:val="paragraph"/>
        <w:spacing w:before="0" w:beforeAutospacing="0" w:after="0" w:afterAutospacing="0" w:line="360" w:lineRule="auto"/>
        <w:ind w:firstLine="709"/>
        <w:jc w:val="both"/>
        <w:textAlignment w:val="baseline"/>
        <w:rPr>
          <w:rFonts w:ascii="Arial" w:eastAsiaTheme="minorHAnsi" w:hAnsi="Arial" w:cs="Arial"/>
          <w:color w:val="000000" w:themeColor="text1"/>
        </w:rPr>
      </w:pPr>
      <w:r w:rsidRPr="00E41E0E">
        <w:rPr>
          <w:rFonts w:ascii="Arial" w:eastAsiaTheme="minorHAnsi" w:hAnsi="Arial" w:cs="Arial"/>
          <w:color w:val="000000" w:themeColor="text1"/>
        </w:rPr>
        <w:lastRenderedPageBreak/>
        <w:t xml:space="preserve"> Já em 1992</w:t>
      </w:r>
      <w:r w:rsidR="0008670E">
        <w:rPr>
          <w:rFonts w:ascii="Arial" w:eastAsiaTheme="minorHAnsi" w:hAnsi="Arial" w:cs="Arial"/>
          <w:color w:val="000000" w:themeColor="text1"/>
        </w:rPr>
        <w:t>,</w:t>
      </w:r>
      <w:r w:rsidRPr="00E41E0E">
        <w:rPr>
          <w:rFonts w:ascii="Arial" w:eastAsiaTheme="minorHAnsi" w:hAnsi="Arial" w:cs="Arial"/>
          <w:color w:val="000000" w:themeColor="text1"/>
        </w:rPr>
        <w:t xml:space="preserve"> a Conferência Internacional sobre o Meio Ambiente e Desenvolvimento foi realizada no Brasil, na </w:t>
      </w:r>
      <w:r w:rsidR="0008670E">
        <w:rPr>
          <w:rFonts w:ascii="Arial" w:eastAsiaTheme="minorHAnsi" w:hAnsi="Arial" w:cs="Arial"/>
          <w:color w:val="000000" w:themeColor="text1"/>
        </w:rPr>
        <w:t>c</w:t>
      </w:r>
      <w:r w:rsidRPr="00E41E0E">
        <w:rPr>
          <w:rFonts w:ascii="Arial" w:eastAsiaTheme="minorHAnsi" w:hAnsi="Arial" w:cs="Arial"/>
          <w:color w:val="000000" w:themeColor="text1"/>
        </w:rPr>
        <w:t>idade do Rio de Janeiro</w:t>
      </w:r>
      <w:r w:rsidR="0008670E">
        <w:rPr>
          <w:rFonts w:ascii="Arial" w:eastAsiaTheme="minorHAnsi" w:hAnsi="Arial" w:cs="Arial"/>
          <w:color w:val="000000" w:themeColor="text1"/>
        </w:rPr>
        <w:t>,</w:t>
      </w:r>
      <w:r w:rsidRPr="00E41E0E">
        <w:rPr>
          <w:rFonts w:ascii="Arial" w:eastAsiaTheme="minorHAnsi" w:hAnsi="Arial" w:cs="Arial"/>
          <w:color w:val="000000" w:themeColor="text1"/>
        </w:rPr>
        <w:t xml:space="preserve"> no mês de junho</w:t>
      </w:r>
      <w:r w:rsidR="0008670E">
        <w:rPr>
          <w:rFonts w:ascii="Arial" w:eastAsiaTheme="minorHAnsi" w:hAnsi="Arial" w:cs="Arial"/>
          <w:color w:val="000000" w:themeColor="text1"/>
        </w:rPr>
        <w:t>.</w:t>
      </w:r>
      <w:r w:rsidRPr="00E41E0E">
        <w:rPr>
          <w:rFonts w:ascii="Arial" w:eastAsiaTheme="minorHAnsi" w:hAnsi="Arial" w:cs="Arial"/>
          <w:color w:val="000000" w:themeColor="text1"/>
        </w:rPr>
        <w:t xml:space="preserve"> </w:t>
      </w:r>
      <w:r w:rsidR="0008670E">
        <w:rPr>
          <w:rFonts w:ascii="Arial" w:eastAsiaTheme="minorHAnsi" w:hAnsi="Arial" w:cs="Arial"/>
          <w:color w:val="000000" w:themeColor="text1"/>
        </w:rPr>
        <w:t>A diferença do ocorrido na</w:t>
      </w:r>
      <w:proofErr w:type="gramStart"/>
      <w:r w:rsidR="0008670E">
        <w:rPr>
          <w:rFonts w:ascii="Arial" w:eastAsiaTheme="minorHAnsi" w:hAnsi="Arial" w:cs="Arial"/>
          <w:color w:val="000000" w:themeColor="text1"/>
        </w:rPr>
        <w:t xml:space="preserve"> </w:t>
      </w:r>
      <w:r w:rsidR="0008670E" w:rsidRPr="00E41E0E">
        <w:rPr>
          <w:rFonts w:ascii="Arial" w:eastAsiaTheme="minorHAnsi" w:hAnsi="Arial" w:cs="Arial"/>
          <w:color w:val="000000" w:themeColor="text1"/>
        </w:rPr>
        <w:t xml:space="preserve"> </w:t>
      </w:r>
      <w:proofErr w:type="gramEnd"/>
      <w:r w:rsidR="00AC4368" w:rsidRPr="00E41E0E">
        <w:rPr>
          <w:rFonts w:ascii="Arial" w:eastAsiaTheme="minorHAnsi" w:hAnsi="Arial" w:cs="Arial"/>
          <w:color w:val="000000" w:themeColor="text1"/>
        </w:rPr>
        <w:t>Conferência de Estoco</w:t>
      </w:r>
      <w:r w:rsidR="00B52A16">
        <w:rPr>
          <w:rFonts w:ascii="Arial" w:eastAsiaTheme="minorHAnsi" w:hAnsi="Arial" w:cs="Arial"/>
          <w:color w:val="000000" w:themeColor="text1"/>
        </w:rPr>
        <w:t>l</w:t>
      </w:r>
      <w:r w:rsidR="00AC4368" w:rsidRPr="00E41E0E">
        <w:rPr>
          <w:rFonts w:ascii="Arial" w:eastAsiaTheme="minorHAnsi" w:hAnsi="Arial" w:cs="Arial"/>
          <w:color w:val="000000" w:themeColor="text1"/>
        </w:rPr>
        <w:t>m</w:t>
      </w:r>
      <w:r w:rsidR="00B52A16">
        <w:rPr>
          <w:rFonts w:ascii="Arial" w:eastAsiaTheme="minorHAnsi" w:hAnsi="Arial" w:cs="Arial"/>
          <w:color w:val="000000" w:themeColor="text1"/>
        </w:rPr>
        <w:t>o em</w:t>
      </w:r>
      <w:r w:rsidR="00AC4368" w:rsidRPr="00E41E0E">
        <w:rPr>
          <w:rFonts w:ascii="Arial" w:eastAsiaTheme="minorHAnsi" w:hAnsi="Arial" w:cs="Arial"/>
          <w:color w:val="000000" w:themeColor="text1"/>
        </w:rPr>
        <w:t>1972</w:t>
      </w:r>
      <w:r w:rsidR="0008670E">
        <w:rPr>
          <w:rFonts w:ascii="Arial" w:eastAsiaTheme="minorHAnsi" w:hAnsi="Arial" w:cs="Arial"/>
          <w:color w:val="000000" w:themeColor="text1"/>
        </w:rPr>
        <w:t xml:space="preserve">, houve </w:t>
      </w:r>
      <w:r w:rsidR="00AC4368" w:rsidRPr="00E41E0E">
        <w:rPr>
          <w:rFonts w:ascii="Arial" w:eastAsiaTheme="minorHAnsi" w:hAnsi="Arial" w:cs="Arial"/>
          <w:color w:val="000000" w:themeColor="text1"/>
        </w:rPr>
        <w:t xml:space="preserve">a presença maciça de </w:t>
      </w:r>
      <w:r w:rsidR="0008670E">
        <w:rPr>
          <w:rFonts w:ascii="Arial" w:eastAsiaTheme="minorHAnsi" w:hAnsi="Arial" w:cs="Arial"/>
          <w:color w:val="000000" w:themeColor="text1"/>
        </w:rPr>
        <w:t>c</w:t>
      </w:r>
      <w:r w:rsidR="00AC4368" w:rsidRPr="00E41E0E">
        <w:rPr>
          <w:rFonts w:ascii="Arial" w:eastAsiaTheme="minorHAnsi" w:hAnsi="Arial" w:cs="Arial"/>
          <w:color w:val="000000" w:themeColor="text1"/>
        </w:rPr>
        <w:t xml:space="preserve">hefes de </w:t>
      </w:r>
      <w:r w:rsidR="00FC7722" w:rsidRPr="00E41E0E">
        <w:rPr>
          <w:rFonts w:ascii="Arial" w:eastAsiaTheme="minorHAnsi" w:hAnsi="Arial" w:cs="Arial"/>
          <w:color w:val="000000" w:themeColor="text1"/>
        </w:rPr>
        <w:t>E</w:t>
      </w:r>
      <w:r w:rsidR="00AC4368" w:rsidRPr="00E41E0E">
        <w:rPr>
          <w:rFonts w:ascii="Arial" w:eastAsiaTheme="minorHAnsi" w:hAnsi="Arial" w:cs="Arial"/>
          <w:color w:val="000000" w:themeColor="text1"/>
        </w:rPr>
        <w:t>stado, fator indicativo da importância atribuída à questão ambiental</w:t>
      </w:r>
      <w:r w:rsidR="00FC7722" w:rsidRPr="00E41E0E">
        <w:rPr>
          <w:rFonts w:ascii="Arial" w:eastAsiaTheme="minorHAnsi" w:hAnsi="Arial" w:cs="Arial"/>
          <w:color w:val="000000" w:themeColor="text1"/>
        </w:rPr>
        <w:t xml:space="preserve"> no início da década de 90</w:t>
      </w:r>
      <w:r w:rsidR="0008670E">
        <w:rPr>
          <w:rFonts w:ascii="Arial" w:eastAsiaTheme="minorHAnsi" w:hAnsi="Arial" w:cs="Arial"/>
          <w:color w:val="000000" w:themeColor="text1"/>
        </w:rPr>
        <w:t xml:space="preserve"> do</w:t>
      </w:r>
      <w:r w:rsidR="00FC7722" w:rsidRPr="00E41E0E">
        <w:rPr>
          <w:rFonts w:ascii="Arial" w:eastAsiaTheme="minorHAnsi" w:hAnsi="Arial" w:cs="Arial"/>
          <w:color w:val="000000" w:themeColor="text1"/>
        </w:rPr>
        <w:t xml:space="preserve"> </w:t>
      </w:r>
      <w:r w:rsidR="00077CE5" w:rsidRPr="00E41E0E">
        <w:rPr>
          <w:rFonts w:ascii="Arial" w:eastAsiaTheme="minorHAnsi" w:hAnsi="Arial" w:cs="Arial"/>
          <w:color w:val="000000" w:themeColor="text1"/>
        </w:rPr>
        <w:t xml:space="preserve">século </w:t>
      </w:r>
      <w:r w:rsidR="00FC7722" w:rsidRPr="00E41E0E">
        <w:rPr>
          <w:rFonts w:ascii="Arial" w:eastAsiaTheme="minorHAnsi" w:hAnsi="Arial" w:cs="Arial"/>
          <w:color w:val="000000" w:themeColor="text1"/>
        </w:rPr>
        <w:t xml:space="preserve">XX. </w:t>
      </w:r>
      <w:r w:rsidRPr="00E41E0E">
        <w:rPr>
          <w:rFonts w:ascii="Arial" w:eastAsiaTheme="minorHAnsi" w:hAnsi="Arial" w:cs="Arial"/>
          <w:color w:val="000000" w:themeColor="text1"/>
        </w:rPr>
        <w:t xml:space="preserve">Esta reunião objetivou </w:t>
      </w:r>
      <w:r w:rsidR="0008670E">
        <w:rPr>
          <w:rFonts w:ascii="Arial" w:eastAsiaTheme="minorHAnsi" w:hAnsi="Arial" w:cs="Arial"/>
          <w:color w:val="000000" w:themeColor="text1"/>
        </w:rPr>
        <w:t>concretizar</w:t>
      </w:r>
      <w:r w:rsidR="0008670E" w:rsidRPr="00E41E0E">
        <w:rPr>
          <w:rFonts w:ascii="Arial" w:eastAsiaTheme="minorHAnsi" w:hAnsi="Arial" w:cs="Arial"/>
          <w:color w:val="000000" w:themeColor="text1"/>
        </w:rPr>
        <w:t xml:space="preserve"> </w:t>
      </w:r>
      <w:r w:rsidRPr="00E41E0E">
        <w:rPr>
          <w:rFonts w:ascii="Arial" w:eastAsiaTheme="minorHAnsi" w:hAnsi="Arial" w:cs="Arial"/>
          <w:color w:val="000000" w:themeColor="text1"/>
        </w:rPr>
        <w:t>os acordos e estratégias globais, partindo</w:t>
      </w:r>
      <w:r w:rsidR="00DA45C2">
        <w:rPr>
          <w:rFonts w:ascii="Arial" w:eastAsiaTheme="minorHAnsi" w:hAnsi="Arial" w:cs="Arial"/>
          <w:color w:val="000000" w:themeColor="text1"/>
        </w:rPr>
        <w:t xml:space="preserve"> do</w:t>
      </w:r>
      <w:r w:rsidRPr="00E41E0E">
        <w:rPr>
          <w:rFonts w:ascii="Arial" w:eastAsiaTheme="minorHAnsi" w:hAnsi="Arial" w:cs="Arial"/>
          <w:color w:val="000000" w:themeColor="text1"/>
        </w:rPr>
        <w:t xml:space="preserve"> </w:t>
      </w:r>
      <w:r w:rsidR="00DA45C2">
        <w:rPr>
          <w:rFonts w:ascii="Arial" w:eastAsiaTheme="minorHAnsi" w:hAnsi="Arial" w:cs="Arial"/>
          <w:color w:val="000000" w:themeColor="text1"/>
        </w:rPr>
        <w:t xml:space="preserve">princípio </w:t>
      </w:r>
      <w:proofErr w:type="gramStart"/>
      <w:r w:rsidR="00DA45C2">
        <w:rPr>
          <w:rFonts w:ascii="Arial" w:eastAsiaTheme="minorHAnsi" w:hAnsi="Arial" w:cs="Arial"/>
          <w:color w:val="000000" w:themeColor="text1"/>
        </w:rPr>
        <w:t>do respeitos</w:t>
      </w:r>
      <w:proofErr w:type="gramEnd"/>
      <w:r w:rsidR="00DA45C2">
        <w:rPr>
          <w:rFonts w:ascii="Arial" w:eastAsiaTheme="minorHAnsi" w:hAnsi="Arial" w:cs="Arial"/>
          <w:color w:val="000000" w:themeColor="text1"/>
        </w:rPr>
        <w:t xml:space="preserve"> aos</w:t>
      </w:r>
      <w:r w:rsidRPr="00E41E0E">
        <w:rPr>
          <w:rFonts w:ascii="Arial" w:eastAsiaTheme="minorHAnsi" w:hAnsi="Arial" w:cs="Arial"/>
          <w:color w:val="000000" w:themeColor="text1"/>
        </w:rPr>
        <w:t xml:space="preserve"> interesses de todos </w:t>
      </w:r>
      <w:r w:rsidR="00DA45C2">
        <w:rPr>
          <w:rFonts w:ascii="Arial" w:eastAsiaTheme="minorHAnsi" w:hAnsi="Arial" w:cs="Arial"/>
          <w:color w:val="000000" w:themeColor="text1"/>
        </w:rPr>
        <w:t>para</w:t>
      </w:r>
      <w:r w:rsidRPr="00E41E0E">
        <w:rPr>
          <w:rFonts w:ascii="Arial" w:eastAsiaTheme="minorHAnsi" w:hAnsi="Arial" w:cs="Arial"/>
          <w:color w:val="000000" w:themeColor="text1"/>
        </w:rPr>
        <w:t xml:space="preserve"> resguard</w:t>
      </w:r>
      <w:r w:rsidR="00DA45C2">
        <w:rPr>
          <w:rFonts w:ascii="Arial" w:eastAsiaTheme="minorHAnsi" w:hAnsi="Arial" w:cs="Arial"/>
          <w:color w:val="000000" w:themeColor="text1"/>
        </w:rPr>
        <w:t>ar</w:t>
      </w:r>
      <w:r w:rsidRPr="00E41E0E">
        <w:rPr>
          <w:rFonts w:ascii="Arial" w:eastAsiaTheme="minorHAnsi" w:hAnsi="Arial" w:cs="Arial"/>
          <w:color w:val="000000" w:themeColor="text1"/>
        </w:rPr>
        <w:t xml:space="preserve"> a integridade do sistema ambiental e o desenvolvimento mundial. É importante voltar a 1984</w:t>
      </w:r>
      <w:r w:rsidR="0008670E">
        <w:rPr>
          <w:rFonts w:ascii="Arial" w:eastAsiaTheme="minorHAnsi" w:hAnsi="Arial" w:cs="Arial"/>
          <w:color w:val="000000" w:themeColor="text1"/>
        </w:rPr>
        <w:t>,</w:t>
      </w:r>
      <w:r w:rsidRPr="00E41E0E">
        <w:rPr>
          <w:rFonts w:ascii="Arial" w:eastAsiaTheme="minorHAnsi" w:hAnsi="Arial" w:cs="Arial"/>
          <w:color w:val="000000" w:themeColor="text1"/>
        </w:rPr>
        <w:t xml:space="preserve"> quando foi criada a Comissão Mundial para o Ambiente e o Desenvolvimento, integrando informações de 21 países diferentes (DIAS, 1998). </w:t>
      </w:r>
    </w:p>
    <w:p w:rsidR="004033B4" w:rsidRPr="00E41E0E" w:rsidRDefault="004033B4" w:rsidP="00DD3080">
      <w:pPr>
        <w:pStyle w:val="paragraph"/>
        <w:spacing w:before="0" w:beforeAutospacing="0" w:after="0" w:afterAutospacing="0" w:line="360" w:lineRule="auto"/>
        <w:ind w:firstLine="709"/>
        <w:jc w:val="both"/>
        <w:textAlignment w:val="baseline"/>
        <w:rPr>
          <w:rFonts w:ascii="Arial" w:eastAsiaTheme="minorHAnsi" w:hAnsi="Arial" w:cs="Arial"/>
          <w:color w:val="000000" w:themeColor="text1"/>
        </w:rPr>
      </w:pPr>
      <w:r w:rsidRPr="00E41E0E">
        <w:rPr>
          <w:rFonts w:ascii="Arial" w:eastAsiaTheme="minorHAnsi" w:hAnsi="Arial" w:cs="Arial"/>
          <w:color w:val="000000" w:themeColor="text1"/>
        </w:rPr>
        <w:t>De acordo com Ramos (2001)</w:t>
      </w:r>
      <w:r w:rsidR="0008670E">
        <w:rPr>
          <w:rFonts w:ascii="Arial" w:eastAsiaTheme="minorHAnsi" w:hAnsi="Arial" w:cs="Arial"/>
          <w:color w:val="000000" w:themeColor="text1"/>
        </w:rPr>
        <w:t>,</w:t>
      </w:r>
      <w:r w:rsidRPr="00E41E0E">
        <w:rPr>
          <w:rFonts w:ascii="Arial" w:eastAsiaTheme="minorHAnsi" w:hAnsi="Arial" w:cs="Arial"/>
          <w:color w:val="000000" w:themeColor="text1"/>
        </w:rPr>
        <w:t xml:space="preserve"> depois da primeira conferência, passou-se a ter reuniões em diversas cidades pelo mundo para discorrer sobre os dilemas ambientais e sobre as soluções encontradas para tratar deste problema que afeta a população mundial. Salienta-se que os resultados destes encontros foram publicados na obra </w:t>
      </w:r>
      <w:r w:rsidRPr="00E41E0E">
        <w:rPr>
          <w:rFonts w:ascii="Arial" w:eastAsiaTheme="minorHAnsi" w:hAnsi="Arial" w:cs="Arial"/>
          <w:i/>
          <w:iCs/>
          <w:color w:val="000000" w:themeColor="text1"/>
        </w:rPr>
        <w:t xml:space="preserve">Nosso Futuro Comum, </w:t>
      </w:r>
      <w:r w:rsidRPr="00E41E0E">
        <w:rPr>
          <w:rFonts w:ascii="Arial" w:eastAsiaTheme="minorHAnsi" w:hAnsi="Arial" w:cs="Arial"/>
          <w:color w:val="000000" w:themeColor="text1"/>
        </w:rPr>
        <w:t xml:space="preserve">também </w:t>
      </w:r>
      <w:r w:rsidR="0008670E">
        <w:rPr>
          <w:rFonts w:ascii="Arial" w:eastAsiaTheme="minorHAnsi" w:hAnsi="Arial" w:cs="Arial"/>
          <w:color w:val="000000" w:themeColor="text1"/>
        </w:rPr>
        <w:t>conhecida</w:t>
      </w:r>
      <w:r w:rsidR="0008670E" w:rsidRPr="00E41E0E">
        <w:rPr>
          <w:rFonts w:ascii="Arial" w:eastAsiaTheme="minorHAnsi" w:hAnsi="Arial" w:cs="Arial"/>
          <w:color w:val="000000" w:themeColor="text1"/>
        </w:rPr>
        <w:t xml:space="preserve"> </w:t>
      </w:r>
      <w:r w:rsidRPr="00E41E0E">
        <w:rPr>
          <w:rFonts w:ascii="Arial" w:eastAsiaTheme="minorHAnsi" w:hAnsi="Arial" w:cs="Arial"/>
          <w:color w:val="000000" w:themeColor="text1"/>
        </w:rPr>
        <w:t>como</w:t>
      </w:r>
      <w:proofErr w:type="gramStart"/>
      <w:r w:rsidRPr="00E41E0E">
        <w:rPr>
          <w:rFonts w:ascii="Arial" w:eastAsiaTheme="minorHAnsi" w:hAnsi="Arial" w:cs="Arial"/>
          <w:color w:val="000000" w:themeColor="text1"/>
        </w:rPr>
        <w:t xml:space="preserve">  </w:t>
      </w:r>
      <w:proofErr w:type="gramEnd"/>
      <w:r w:rsidRPr="00E41E0E">
        <w:rPr>
          <w:rFonts w:ascii="Arial" w:eastAsiaTheme="minorHAnsi" w:hAnsi="Arial" w:cs="Arial"/>
          <w:i/>
          <w:iCs/>
          <w:color w:val="000000" w:themeColor="text1"/>
        </w:rPr>
        <w:t xml:space="preserve">Relatório </w:t>
      </w:r>
      <w:proofErr w:type="spellStart"/>
      <w:r w:rsidRPr="00E41E0E">
        <w:rPr>
          <w:rFonts w:ascii="Arial" w:eastAsiaTheme="minorHAnsi" w:hAnsi="Arial" w:cs="Arial"/>
          <w:i/>
          <w:iCs/>
          <w:color w:val="000000" w:themeColor="text1"/>
        </w:rPr>
        <w:t>Brun</w:t>
      </w:r>
      <w:r w:rsidR="00DA45C2">
        <w:rPr>
          <w:rFonts w:ascii="Arial" w:eastAsiaTheme="minorHAnsi" w:hAnsi="Arial" w:cs="Arial"/>
          <w:i/>
          <w:iCs/>
          <w:color w:val="000000" w:themeColor="text1"/>
        </w:rPr>
        <w:t>dt</w:t>
      </w:r>
      <w:r w:rsidRPr="00E41E0E">
        <w:rPr>
          <w:rFonts w:ascii="Arial" w:eastAsiaTheme="minorHAnsi" w:hAnsi="Arial" w:cs="Arial"/>
          <w:i/>
          <w:iCs/>
          <w:color w:val="000000" w:themeColor="text1"/>
        </w:rPr>
        <w:t>land</w:t>
      </w:r>
      <w:proofErr w:type="spellEnd"/>
      <w:r w:rsidRPr="00E41E0E">
        <w:rPr>
          <w:rFonts w:ascii="Arial" w:eastAsiaTheme="minorHAnsi" w:hAnsi="Arial" w:cs="Arial"/>
          <w:i/>
          <w:iCs/>
          <w:color w:val="000000" w:themeColor="text1"/>
        </w:rPr>
        <w:t xml:space="preserve">, </w:t>
      </w:r>
      <w:r w:rsidRPr="00E41E0E">
        <w:rPr>
          <w:rFonts w:ascii="Arial" w:eastAsiaTheme="minorHAnsi" w:hAnsi="Arial" w:cs="Arial"/>
          <w:color w:val="000000" w:themeColor="text1"/>
        </w:rPr>
        <w:t xml:space="preserve">o qual </w:t>
      </w:r>
      <w:r w:rsidR="004A6E07" w:rsidRPr="00E41E0E">
        <w:rPr>
          <w:rFonts w:ascii="Arial" w:eastAsiaTheme="minorHAnsi" w:hAnsi="Arial" w:cs="Arial"/>
          <w:color w:val="000000" w:themeColor="text1"/>
        </w:rPr>
        <w:t>prove</w:t>
      </w:r>
      <w:r w:rsidRPr="00E41E0E">
        <w:rPr>
          <w:rFonts w:ascii="Arial" w:eastAsiaTheme="minorHAnsi" w:hAnsi="Arial" w:cs="Arial"/>
          <w:color w:val="000000" w:themeColor="text1"/>
        </w:rPr>
        <w:t xml:space="preserve">u contribuições </w:t>
      </w:r>
      <w:r w:rsidR="0008670E">
        <w:rPr>
          <w:rFonts w:ascii="Arial" w:eastAsiaTheme="minorHAnsi" w:hAnsi="Arial" w:cs="Arial"/>
          <w:color w:val="000000" w:themeColor="text1"/>
        </w:rPr>
        <w:t>para a</w:t>
      </w:r>
      <w:r w:rsidR="0008670E" w:rsidRPr="00E41E0E">
        <w:rPr>
          <w:rFonts w:ascii="Arial" w:eastAsiaTheme="minorHAnsi" w:hAnsi="Arial" w:cs="Arial"/>
          <w:color w:val="000000" w:themeColor="text1"/>
        </w:rPr>
        <w:t xml:space="preserve"> </w:t>
      </w:r>
      <w:r w:rsidRPr="00E41E0E">
        <w:rPr>
          <w:rFonts w:ascii="Arial" w:eastAsiaTheme="minorHAnsi" w:hAnsi="Arial" w:cs="Arial"/>
          <w:color w:val="000000" w:themeColor="text1"/>
        </w:rPr>
        <w:t>Conferência das Nações Unidas sobre Meio Ambiente e Desenvolvimento no Rio de Janeiro (1992)</w:t>
      </w:r>
      <w:r w:rsidR="0008670E">
        <w:rPr>
          <w:rFonts w:ascii="Arial" w:eastAsiaTheme="minorHAnsi" w:hAnsi="Arial" w:cs="Arial"/>
          <w:color w:val="000000" w:themeColor="text1"/>
        </w:rPr>
        <w:t>, a</w:t>
      </w:r>
      <w:r w:rsidRPr="00E41E0E">
        <w:rPr>
          <w:rFonts w:ascii="Arial" w:eastAsiaTheme="minorHAnsi" w:hAnsi="Arial" w:cs="Arial"/>
          <w:color w:val="000000" w:themeColor="text1"/>
        </w:rPr>
        <w:t xml:space="preserve"> Eco/92. Nessa conferência, dentre os vários documentos </w:t>
      </w:r>
      <w:r w:rsidR="0008670E">
        <w:rPr>
          <w:rFonts w:ascii="Arial" w:eastAsiaTheme="minorHAnsi" w:hAnsi="Arial" w:cs="Arial"/>
          <w:color w:val="000000" w:themeColor="text1"/>
        </w:rPr>
        <w:t>elaborados</w:t>
      </w:r>
      <w:r w:rsidRPr="00E41E0E">
        <w:rPr>
          <w:rFonts w:ascii="Arial" w:eastAsiaTheme="minorHAnsi" w:hAnsi="Arial" w:cs="Arial"/>
          <w:color w:val="000000" w:themeColor="text1"/>
        </w:rPr>
        <w:t xml:space="preserve">, destaca-se a </w:t>
      </w:r>
      <w:r w:rsidR="0008670E">
        <w:rPr>
          <w:rFonts w:ascii="Arial" w:eastAsiaTheme="minorHAnsi" w:hAnsi="Arial" w:cs="Arial"/>
          <w:color w:val="000000" w:themeColor="text1"/>
        </w:rPr>
        <w:t>A</w:t>
      </w:r>
      <w:r w:rsidRPr="00E41E0E">
        <w:rPr>
          <w:rFonts w:ascii="Arial" w:eastAsiaTheme="minorHAnsi" w:hAnsi="Arial" w:cs="Arial"/>
          <w:color w:val="000000" w:themeColor="text1"/>
        </w:rPr>
        <w:t>genda 21</w:t>
      </w:r>
      <w:r w:rsidR="0008670E">
        <w:rPr>
          <w:rFonts w:ascii="Arial" w:eastAsiaTheme="minorHAnsi" w:hAnsi="Arial" w:cs="Arial"/>
          <w:color w:val="000000" w:themeColor="text1"/>
        </w:rPr>
        <w:t>,</w:t>
      </w:r>
      <w:r w:rsidRPr="00E41E0E">
        <w:rPr>
          <w:rFonts w:ascii="Arial" w:eastAsiaTheme="minorHAnsi" w:hAnsi="Arial" w:cs="Arial"/>
          <w:color w:val="000000" w:themeColor="text1"/>
        </w:rPr>
        <w:t xml:space="preserve"> que pondera a necessidade de conduzir o ensino para o desenvolvimento sustentável como parte essencial da aprendizagem</w:t>
      </w:r>
      <w:r w:rsidR="00141279" w:rsidRPr="00E41E0E">
        <w:rPr>
          <w:rFonts w:ascii="Arial" w:eastAsiaTheme="minorHAnsi" w:hAnsi="Arial" w:cs="Arial"/>
          <w:color w:val="000000" w:themeColor="text1"/>
        </w:rPr>
        <w:t>. Da mesma forma</w:t>
      </w:r>
      <w:r w:rsidRPr="00E41E0E">
        <w:rPr>
          <w:rFonts w:ascii="Arial" w:eastAsiaTheme="minorHAnsi" w:hAnsi="Arial" w:cs="Arial"/>
          <w:color w:val="000000" w:themeColor="text1"/>
        </w:rPr>
        <w:t xml:space="preserve">, recomenda a </w:t>
      </w:r>
      <w:r w:rsidR="004A6E07" w:rsidRPr="00E41E0E">
        <w:rPr>
          <w:rFonts w:ascii="Arial" w:eastAsiaTheme="minorHAnsi" w:hAnsi="Arial" w:cs="Arial"/>
          <w:color w:val="000000" w:themeColor="text1"/>
        </w:rPr>
        <w:t>necessidade</w:t>
      </w:r>
      <w:r w:rsidRPr="00E41E0E">
        <w:rPr>
          <w:rFonts w:ascii="Arial" w:eastAsiaTheme="minorHAnsi" w:hAnsi="Arial" w:cs="Arial"/>
          <w:color w:val="000000" w:themeColor="text1"/>
        </w:rPr>
        <w:t xml:space="preserve"> de trabalhar a consciência para formar novos valores e conduta</w:t>
      </w:r>
      <w:r w:rsidR="00B52A16">
        <w:rPr>
          <w:rFonts w:ascii="Arial" w:eastAsiaTheme="minorHAnsi" w:hAnsi="Arial" w:cs="Arial"/>
          <w:color w:val="000000" w:themeColor="text1"/>
        </w:rPr>
        <w:t>s</w:t>
      </w:r>
      <w:r w:rsidRPr="00E41E0E">
        <w:rPr>
          <w:rFonts w:ascii="Arial" w:eastAsiaTheme="minorHAnsi" w:hAnsi="Arial" w:cs="Arial"/>
          <w:color w:val="000000" w:themeColor="text1"/>
        </w:rPr>
        <w:t xml:space="preserve"> que precisam ser alcançados </w:t>
      </w:r>
      <w:r w:rsidR="00B52A16">
        <w:rPr>
          <w:rFonts w:ascii="Arial" w:eastAsiaTheme="minorHAnsi" w:hAnsi="Arial" w:cs="Arial"/>
          <w:color w:val="000000" w:themeColor="text1"/>
        </w:rPr>
        <w:t>por meio da</w:t>
      </w:r>
      <w:r w:rsidR="00B52A16" w:rsidRPr="00E41E0E">
        <w:rPr>
          <w:rFonts w:ascii="Arial" w:eastAsiaTheme="minorHAnsi" w:hAnsi="Arial" w:cs="Arial"/>
          <w:color w:val="000000" w:themeColor="text1"/>
        </w:rPr>
        <w:t xml:space="preserve"> </w:t>
      </w:r>
      <w:r w:rsidR="00DA45C2">
        <w:rPr>
          <w:rFonts w:ascii="Arial" w:eastAsiaTheme="minorHAnsi" w:hAnsi="Arial" w:cs="Arial"/>
          <w:color w:val="000000" w:themeColor="text1"/>
        </w:rPr>
        <w:t>Educação Ambiental</w:t>
      </w:r>
      <w:r w:rsidRPr="00E41E0E">
        <w:rPr>
          <w:rFonts w:ascii="Arial" w:eastAsiaTheme="minorHAnsi" w:hAnsi="Arial" w:cs="Arial"/>
          <w:color w:val="000000" w:themeColor="text1"/>
        </w:rPr>
        <w:t xml:space="preserve"> em consenso com o desenvolvimento sustentável. </w:t>
      </w:r>
    </w:p>
    <w:p w:rsidR="0060042F" w:rsidRPr="00E41E0E" w:rsidRDefault="004033B4" w:rsidP="0060042F">
      <w:pPr>
        <w:autoSpaceDE w:val="0"/>
        <w:autoSpaceDN w:val="0"/>
        <w:adjustRightInd w:val="0"/>
        <w:spacing w:after="0" w:line="360" w:lineRule="auto"/>
        <w:ind w:firstLine="709"/>
        <w:jc w:val="both"/>
        <w:rPr>
          <w:rFonts w:cs="Arial"/>
          <w:color w:val="000000" w:themeColor="text1"/>
          <w:szCs w:val="24"/>
        </w:rPr>
      </w:pPr>
      <w:r w:rsidRPr="00E41E0E">
        <w:rPr>
          <w:rFonts w:cs="Arial"/>
          <w:color w:val="000000" w:themeColor="text1"/>
          <w:szCs w:val="24"/>
        </w:rPr>
        <w:t xml:space="preserve">Cabe salientar que no Brasil as preocupações quanto </w:t>
      </w:r>
      <w:r w:rsidR="0008670E">
        <w:rPr>
          <w:rFonts w:cs="Arial"/>
          <w:color w:val="000000" w:themeColor="text1"/>
          <w:szCs w:val="24"/>
        </w:rPr>
        <w:t>à</w:t>
      </w:r>
      <w:r w:rsidR="0008670E" w:rsidRPr="00E41E0E">
        <w:rPr>
          <w:rFonts w:cs="Arial"/>
          <w:color w:val="000000" w:themeColor="text1"/>
          <w:szCs w:val="24"/>
        </w:rPr>
        <w:t xml:space="preserve"> </w:t>
      </w:r>
      <w:r w:rsidRPr="00E41E0E">
        <w:rPr>
          <w:rFonts w:cs="Arial"/>
          <w:color w:val="000000" w:themeColor="text1"/>
          <w:szCs w:val="24"/>
        </w:rPr>
        <w:t xml:space="preserve">institucionalização da </w:t>
      </w:r>
      <w:r w:rsidR="0008670E">
        <w:rPr>
          <w:rFonts w:cs="Arial"/>
          <w:color w:val="000000" w:themeColor="text1"/>
          <w:szCs w:val="24"/>
        </w:rPr>
        <w:t>E</w:t>
      </w:r>
      <w:r w:rsidRPr="00E41E0E">
        <w:rPr>
          <w:rFonts w:cs="Arial"/>
          <w:color w:val="000000" w:themeColor="text1"/>
          <w:szCs w:val="24"/>
        </w:rPr>
        <w:t xml:space="preserve">ducação </w:t>
      </w:r>
      <w:r w:rsidR="0008670E">
        <w:rPr>
          <w:rFonts w:cs="Arial"/>
          <w:color w:val="000000" w:themeColor="text1"/>
          <w:szCs w:val="24"/>
        </w:rPr>
        <w:t>A</w:t>
      </w:r>
      <w:r w:rsidRPr="00E41E0E">
        <w:rPr>
          <w:rFonts w:cs="Arial"/>
          <w:color w:val="000000" w:themeColor="text1"/>
          <w:szCs w:val="24"/>
        </w:rPr>
        <w:t>mbiental tiveram início a partir de 1987</w:t>
      </w:r>
      <w:r w:rsidR="00DA45C2">
        <w:rPr>
          <w:rFonts w:cs="Arial"/>
          <w:color w:val="000000" w:themeColor="text1"/>
          <w:szCs w:val="24"/>
        </w:rPr>
        <w:t>,</w:t>
      </w:r>
      <w:r w:rsidRPr="00E41E0E">
        <w:rPr>
          <w:rFonts w:cs="Arial"/>
          <w:color w:val="000000" w:themeColor="text1"/>
          <w:szCs w:val="24"/>
        </w:rPr>
        <w:t xml:space="preserve"> com a </w:t>
      </w:r>
      <w:r w:rsidR="00DA45C2">
        <w:rPr>
          <w:rFonts w:cs="Arial"/>
          <w:color w:val="000000" w:themeColor="text1"/>
          <w:szCs w:val="24"/>
        </w:rPr>
        <w:t>elaboração</w:t>
      </w:r>
      <w:r w:rsidR="00DA45C2" w:rsidRPr="00E41E0E">
        <w:rPr>
          <w:rFonts w:cs="Arial"/>
          <w:color w:val="000000" w:themeColor="text1"/>
          <w:szCs w:val="24"/>
        </w:rPr>
        <w:t xml:space="preserve"> </w:t>
      </w:r>
      <w:r w:rsidRPr="00E41E0E">
        <w:rPr>
          <w:rFonts w:cs="Arial"/>
          <w:color w:val="000000" w:themeColor="text1"/>
          <w:szCs w:val="24"/>
        </w:rPr>
        <w:t xml:space="preserve">do documento </w:t>
      </w:r>
      <w:r w:rsidRPr="00E41E0E">
        <w:rPr>
          <w:rFonts w:cs="Arial"/>
          <w:i/>
          <w:iCs/>
          <w:color w:val="000000" w:themeColor="text1"/>
          <w:szCs w:val="24"/>
        </w:rPr>
        <w:t xml:space="preserve">Diretrizes da </w:t>
      </w:r>
      <w:r w:rsidR="00DA45C2">
        <w:rPr>
          <w:rFonts w:cs="Arial"/>
          <w:i/>
          <w:iCs/>
          <w:color w:val="000000" w:themeColor="text1"/>
          <w:szCs w:val="24"/>
        </w:rPr>
        <w:t>Educação Ambiental</w:t>
      </w:r>
      <w:r w:rsidRPr="00E41E0E">
        <w:rPr>
          <w:rFonts w:cs="Arial"/>
          <w:i/>
          <w:iCs/>
          <w:color w:val="000000" w:themeColor="text1"/>
          <w:szCs w:val="24"/>
        </w:rPr>
        <w:t xml:space="preserve">: um instrumento interdisciplinar, </w:t>
      </w:r>
      <w:r w:rsidR="00A7133E" w:rsidRPr="00A7133E">
        <w:rPr>
          <w:rFonts w:cs="Arial"/>
          <w:iCs/>
          <w:color w:val="000000" w:themeColor="text1"/>
          <w:szCs w:val="24"/>
        </w:rPr>
        <w:t>em 1992</w:t>
      </w:r>
      <w:r w:rsidRPr="00E41E0E">
        <w:rPr>
          <w:rFonts w:cs="Arial"/>
          <w:i/>
          <w:iCs/>
          <w:color w:val="000000" w:themeColor="text1"/>
          <w:szCs w:val="24"/>
        </w:rPr>
        <w:t xml:space="preserve">, </w:t>
      </w:r>
      <w:r w:rsidR="00A7133E" w:rsidRPr="00A7133E">
        <w:rPr>
          <w:rFonts w:cs="Arial"/>
          <w:iCs/>
          <w:color w:val="000000" w:themeColor="text1"/>
          <w:szCs w:val="24"/>
        </w:rPr>
        <w:t>no qual</w:t>
      </w:r>
      <w:proofErr w:type="gramStart"/>
      <w:r w:rsidRPr="00E41E0E">
        <w:rPr>
          <w:rFonts w:cs="Arial"/>
          <w:i/>
          <w:iCs/>
          <w:color w:val="000000" w:themeColor="text1"/>
          <w:szCs w:val="24"/>
        </w:rPr>
        <w:t xml:space="preserve">  </w:t>
      </w:r>
      <w:proofErr w:type="gramEnd"/>
      <w:r w:rsidRPr="00E41E0E">
        <w:rPr>
          <w:rFonts w:cs="Arial"/>
          <w:color w:val="000000" w:themeColor="text1"/>
          <w:szCs w:val="24"/>
        </w:rPr>
        <w:t xml:space="preserve">foram formuladas as políticas e diretrizes da </w:t>
      </w:r>
      <w:r w:rsidR="0008670E">
        <w:rPr>
          <w:rFonts w:cs="Arial"/>
          <w:color w:val="000000" w:themeColor="text1"/>
          <w:szCs w:val="24"/>
        </w:rPr>
        <w:t>E</w:t>
      </w:r>
      <w:r w:rsidRPr="00E41E0E">
        <w:rPr>
          <w:rFonts w:cs="Arial"/>
          <w:color w:val="000000" w:themeColor="text1"/>
          <w:szCs w:val="24"/>
        </w:rPr>
        <w:t xml:space="preserve">ducação </w:t>
      </w:r>
      <w:r w:rsidR="0008670E">
        <w:rPr>
          <w:rFonts w:cs="Arial"/>
          <w:color w:val="000000" w:themeColor="text1"/>
          <w:szCs w:val="24"/>
        </w:rPr>
        <w:t>A</w:t>
      </w:r>
      <w:r w:rsidRPr="00E41E0E">
        <w:rPr>
          <w:rFonts w:cs="Arial"/>
          <w:color w:val="000000" w:themeColor="text1"/>
          <w:szCs w:val="24"/>
        </w:rPr>
        <w:t xml:space="preserve">mbiental, </w:t>
      </w:r>
      <w:r w:rsidR="0060042F">
        <w:rPr>
          <w:rFonts w:cs="Arial"/>
          <w:color w:val="000000" w:themeColor="text1"/>
          <w:szCs w:val="24"/>
        </w:rPr>
        <w:t>que</w:t>
      </w:r>
      <w:r w:rsidR="0060042F" w:rsidRPr="00E41E0E">
        <w:rPr>
          <w:rFonts w:cs="Arial"/>
          <w:color w:val="000000" w:themeColor="text1"/>
          <w:szCs w:val="24"/>
        </w:rPr>
        <w:t xml:space="preserve"> incorpora</w:t>
      </w:r>
      <w:r w:rsidR="00DA45C2">
        <w:rPr>
          <w:rFonts w:cs="Arial"/>
          <w:color w:val="000000" w:themeColor="text1"/>
          <w:szCs w:val="24"/>
        </w:rPr>
        <w:t>m</w:t>
      </w:r>
      <w:r w:rsidR="0060042F" w:rsidRPr="00E41E0E">
        <w:rPr>
          <w:rFonts w:cs="Arial"/>
          <w:color w:val="000000" w:themeColor="text1"/>
          <w:szCs w:val="24"/>
        </w:rPr>
        <w:t xml:space="preserve"> no sistema educacional do país a </w:t>
      </w:r>
      <w:r w:rsidR="00DA45C2">
        <w:rPr>
          <w:rFonts w:cs="Arial"/>
          <w:color w:val="000000" w:themeColor="text1"/>
          <w:szCs w:val="24"/>
        </w:rPr>
        <w:t>Educação Ambiental</w:t>
      </w:r>
      <w:r w:rsidR="0060042F" w:rsidRPr="00E41E0E">
        <w:rPr>
          <w:rFonts w:cs="Arial"/>
          <w:color w:val="000000" w:themeColor="text1"/>
          <w:szCs w:val="24"/>
        </w:rPr>
        <w:t>, além de suscitar discussões e reflexões relacionadas às questões ligadas ao meio ambiente (BRASIL, 1998).</w:t>
      </w:r>
    </w:p>
    <w:p w:rsidR="004033B4" w:rsidRPr="00E41E0E" w:rsidRDefault="004033B4" w:rsidP="00DD3080">
      <w:pPr>
        <w:autoSpaceDE w:val="0"/>
        <w:autoSpaceDN w:val="0"/>
        <w:adjustRightInd w:val="0"/>
        <w:spacing w:after="0" w:line="360" w:lineRule="auto"/>
        <w:ind w:firstLine="709"/>
        <w:jc w:val="both"/>
        <w:rPr>
          <w:rFonts w:cs="Arial"/>
          <w:color w:val="000000" w:themeColor="text1"/>
          <w:szCs w:val="24"/>
        </w:rPr>
      </w:pPr>
      <w:r w:rsidRPr="00E41E0E">
        <w:rPr>
          <w:rFonts w:cs="Arial"/>
          <w:color w:val="000000" w:themeColor="text1"/>
          <w:szCs w:val="24"/>
        </w:rPr>
        <w:t xml:space="preserve">De acordo com o Ministério da Educação (BRASIL, 1998), em 1997 ocorre a Primeira Conferência Nacional de </w:t>
      </w:r>
      <w:r w:rsidR="00DA45C2">
        <w:rPr>
          <w:rFonts w:cs="Arial"/>
          <w:color w:val="000000" w:themeColor="text1"/>
          <w:szCs w:val="24"/>
        </w:rPr>
        <w:t>Educação Ambiental</w:t>
      </w:r>
      <w:r w:rsidRPr="00E41E0E">
        <w:rPr>
          <w:rFonts w:cs="Arial"/>
          <w:color w:val="000000" w:themeColor="text1"/>
          <w:szCs w:val="24"/>
        </w:rPr>
        <w:t xml:space="preserve"> realizada em Brasília. O Brasil apresentou o documento “Declaração de Brasília para a </w:t>
      </w:r>
      <w:r w:rsidR="00DA45C2">
        <w:rPr>
          <w:rFonts w:cs="Arial"/>
          <w:color w:val="000000" w:themeColor="text1"/>
          <w:szCs w:val="24"/>
        </w:rPr>
        <w:t>Educação Ambiental</w:t>
      </w:r>
      <w:r w:rsidRPr="00E41E0E">
        <w:rPr>
          <w:rFonts w:cs="Arial"/>
          <w:color w:val="000000" w:themeColor="text1"/>
          <w:szCs w:val="24"/>
        </w:rPr>
        <w:t xml:space="preserve">”, consolidado após a I </w:t>
      </w:r>
      <w:r w:rsidR="00572713" w:rsidRPr="00E41E0E">
        <w:rPr>
          <w:rFonts w:cs="Arial"/>
          <w:color w:val="000000" w:themeColor="text1"/>
          <w:szCs w:val="24"/>
        </w:rPr>
        <w:t xml:space="preserve">Conferência </w:t>
      </w:r>
      <w:r w:rsidRPr="00E41E0E">
        <w:rPr>
          <w:rFonts w:cs="Arial"/>
          <w:color w:val="000000" w:themeColor="text1"/>
          <w:szCs w:val="24"/>
        </w:rPr>
        <w:t>Naciona</w:t>
      </w:r>
      <w:r w:rsidR="00572713" w:rsidRPr="00E41E0E">
        <w:rPr>
          <w:rFonts w:cs="Arial"/>
          <w:color w:val="000000" w:themeColor="text1"/>
          <w:szCs w:val="24"/>
        </w:rPr>
        <w:t xml:space="preserve">l de </w:t>
      </w:r>
      <w:r w:rsidR="00DA45C2">
        <w:rPr>
          <w:rFonts w:cs="Arial"/>
          <w:color w:val="000000" w:themeColor="text1"/>
          <w:szCs w:val="24"/>
        </w:rPr>
        <w:t>Educação Ambiental</w:t>
      </w:r>
      <w:r w:rsidR="0060042F">
        <w:rPr>
          <w:rFonts w:cs="Arial"/>
          <w:color w:val="000000" w:themeColor="text1"/>
          <w:szCs w:val="24"/>
        </w:rPr>
        <w:t xml:space="preserve"> (</w:t>
      </w:r>
      <w:r w:rsidR="00572713" w:rsidRPr="00E41E0E">
        <w:rPr>
          <w:rFonts w:cs="Arial"/>
          <w:color w:val="000000" w:themeColor="text1"/>
          <w:szCs w:val="24"/>
        </w:rPr>
        <w:t>CNIA</w:t>
      </w:r>
      <w:r w:rsidR="0060042F">
        <w:rPr>
          <w:rFonts w:cs="Arial"/>
          <w:color w:val="000000" w:themeColor="text1"/>
          <w:szCs w:val="24"/>
        </w:rPr>
        <w:t>)</w:t>
      </w:r>
      <w:r w:rsidR="00572713" w:rsidRPr="00E41E0E">
        <w:rPr>
          <w:rFonts w:cs="Arial"/>
          <w:color w:val="000000" w:themeColor="text1"/>
          <w:szCs w:val="24"/>
        </w:rPr>
        <w:t xml:space="preserve">. </w:t>
      </w:r>
      <w:r w:rsidR="0060042F">
        <w:rPr>
          <w:rFonts w:cs="Arial"/>
          <w:color w:val="000000" w:themeColor="text1"/>
          <w:szCs w:val="24"/>
        </w:rPr>
        <w:t xml:space="preserve">O documento </w:t>
      </w:r>
      <w:r w:rsidR="00572713" w:rsidRPr="00E41E0E">
        <w:rPr>
          <w:rFonts w:cs="Arial"/>
          <w:color w:val="000000" w:themeColor="text1"/>
          <w:szCs w:val="24"/>
        </w:rPr>
        <w:t>r</w:t>
      </w:r>
      <w:r w:rsidRPr="00E41E0E">
        <w:rPr>
          <w:rFonts w:cs="Arial"/>
          <w:color w:val="000000" w:themeColor="text1"/>
          <w:szCs w:val="24"/>
        </w:rPr>
        <w:t xml:space="preserve">econhece que a visão de educação e consciência pública foi </w:t>
      </w:r>
      <w:r w:rsidRPr="00E41E0E">
        <w:rPr>
          <w:rFonts w:cs="Arial"/>
          <w:color w:val="000000" w:themeColor="text1"/>
          <w:szCs w:val="24"/>
        </w:rPr>
        <w:lastRenderedPageBreak/>
        <w:t xml:space="preserve">enriquecida e reforçada pelas </w:t>
      </w:r>
      <w:r w:rsidR="00B52A16">
        <w:rPr>
          <w:rFonts w:cs="Arial"/>
          <w:color w:val="000000" w:themeColor="text1"/>
          <w:szCs w:val="24"/>
        </w:rPr>
        <w:t>reuniões</w:t>
      </w:r>
      <w:r w:rsidR="00B52A16" w:rsidRPr="00E41E0E">
        <w:rPr>
          <w:rFonts w:cs="Arial"/>
          <w:color w:val="000000" w:themeColor="text1"/>
          <w:szCs w:val="24"/>
        </w:rPr>
        <w:t xml:space="preserve"> </w:t>
      </w:r>
      <w:r w:rsidRPr="00E41E0E">
        <w:rPr>
          <w:rFonts w:cs="Arial"/>
          <w:color w:val="000000" w:themeColor="text1"/>
          <w:szCs w:val="24"/>
        </w:rPr>
        <w:t xml:space="preserve">internacionais e que </w:t>
      </w:r>
      <w:r w:rsidR="00572713" w:rsidRPr="00E41E0E">
        <w:rPr>
          <w:rFonts w:cs="Arial"/>
          <w:color w:val="000000" w:themeColor="text1"/>
          <w:szCs w:val="24"/>
        </w:rPr>
        <w:t xml:space="preserve">os planos de ação </w:t>
      </w:r>
      <w:r w:rsidR="00B52A16">
        <w:rPr>
          <w:rFonts w:cs="Arial"/>
          <w:color w:val="000000" w:themeColor="text1"/>
          <w:szCs w:val="24"/>
        </w:rPr>
        <w:t>elaborados</w:t>
      </w:r>
      <w:r w:rsidRPr="00E41E0E">
        <w:rPr>
          <w:rFonts w:cs="Arial"/>
          <w:color w:val="000000" w:themeColor="text1"/>
          <w:szCs w:val="24"/>
        </w:rPr>
        <w:t xml:space="preserve"> devem ser </w:t>
      </w:r>
      <w:proofErr w:type="gramStart"/>
      <w:r w:rsidRPr="00E41E0E">
        <w:rPr>
          <w:rFonts w:cs="Arial"/>
          <w:color w:val="000000" w:themeColor="text1"/>
          <w:szCs w:val="24"/>
        </w:rPr>
        <w:t>implementados</w:t>
      </w:r>
      <w:proofErr w:type="gramEnd"/>
      <w:r w:rsidRPr="00E41E0E">
        <w:rPr>
          <w:rFonts w:cs="Arial"/>
          <w:color w:val="000000" w:themeColor="text1"/>
          <w:szCs w:val="24"/>
        </w:rPr>
        <w:t xml:space="preserve"> pelos governos nacionais, sociedade civil (incluindo ONGs, empresas e a comunidade educacional), a ONU e outras organizações internacionais.</w:t>
      </w:r>
    </w:p>
    <w:p w:rsidR="004033B4" w:rsidRPr="00E41E0E" w:rsidRDefault="004033B4" w:rsidP="00DD3080">
      <w:pPr>
        <w:autoSpaceDE w:val="0"/>
        <w:autoSpaceDN w:val="0"/>
        <w:adjustRightInd w:val="0"/>
        <w:spacing w:after="0" w:line="360" w:lineRule="auto"/>
        <w:ind w:firstLine="709"/>
        <w:jc w:val="both"/>
        <w:rPr>
          <w:rFonts w:cs="Arial"/>
          <w:color w:val="000000" w:themeColor="text1"/>
          <w:szCs w:val="24"/>
        </w:rPr>
      </w:pPr>
      <w:r w:rsidRPr="00E41E0E">
        <w:rPr>
          <w:rFonts w:cs="Arial"/>
          <w:color w:val="000000" w:themeColor="text1"/>
          <w:szCs w:val="24"/>
        </w:rPr>
        <w:t xml:space="preserve">A seguir, em 1999, a Política Nacional de </w:t>
      </w:r>
      <w:r w:rsidR="00DA45C2">
        <w:rPr>
          <w:rFonts w:cs="Arial"/>
          <w:color w:val="000000" w:themeColor="text1"/>
          <w:szCs w:val="24"/>
        </w:rPr>
        <w:t>Educação Ambiental</w:t>
      </w:r>
      <w:proofErr w:type="gramStart"/>
      <w:r w:rsidRPr="00E41E0E">
        <w:rPr>
          <w:rFonts w:cs="Arial"/>
          <w:color w:val="000000" w:themeColor="text1"/>
          <w:szCs w:val="24"/>
        </w:rPr>
        <w:t xml:space="preserve">  </w:t>
      </w:r>
      <w:proofErr w:type="gramEnd"/>
      <w:r w:rsidR="0060042F">
        <w:rPr>
          <w:rFonts w:cs="Arial"/>
          <w:color w:val="000000" w:themeColor="text1"/>
          <w:szCs w:val="24"/>
        </w:rPr>
        <w:t>(</w:t>
      </w:r>
      <w:r w:rsidRPr="00E41E0E">
        <w:rPr>
          <w:rFonts w:cs="Arial"/>
          <w:color w:val="000000" w:themeColor="text1"/>
          <w:szCs w:val="24"/>
        </w:rPr>
        <w:t>PNEA</w:t>
      </w:r>
      <w:r w:rsidR="0060042F">
        <w:rPr>
          <w:rFonts w:cs="Arial"/>
          <w:color w:val="000000" w:themeColor="text1"/>
          <w:szCs w:val="24"/>
        </w:rPr>
        <w:t>)</w:t>
      </w:r>
      <w:r w:rsidRPr="00E41E0E">
        <w:rPr>
          <w:rFonts w:cs="Arial"/>
          <w:color w:val="000000" w:themeColor="text1"/>
          <w:szCs w:val="24"/>
        </w:rPr>
        <w:t xml:space="preserve"> passa a ser instituída pela Lei 9.795/99, que estabelece políticas</w:t>
      </w:r>
      <w:r w:rsidR="0060042F">
        <w:rPr>
          <w:rFonts w:cs="Arial"/>
          <w:color w:val="000000" w:themeColor="text1"/>
          <w:szCs w:val="24"/>
        </w:rPr>
        <w:t xml:space="preserve"> e</w:t>
      </w:r>
      <w:r w:rsidRPr="00E41E0E">
        <w:rPr>
          <w:rFonts w:cs="Arial"/>
          <w:color w:val="000000" w:themeColor="text1"/>
          <w:szCs w:val="24"/>
        </w:rPr>
        <w:t xml:space="preserve"> ações estratégicas oficiais da </w:t>
      </w:r>
      <w:r w:rsidR="00DA45C2">
        <w:rPr>
          <w:rFonts w:cs="Arial"/>
          <w:color w:val="000000" w:themeColor="text1"/>
          <w:szCs w:val="24"/>
        </w:rPr>
        <w:t>Educação Ambiental</w:t>
      </w:r>
      <w:r w:rsidRPr="00E41E0E">
        <w:rPr>
          <w:rFonts w:cs="Arial"/>
          <w:color w:val="000000" w:themeColor="text1"/>
          <w:szCs w:val="24"/>
        </w:rPr>
        <w:t xml:space="preserve">, conforme previsto na Lei, cap. I, art. 1º: </w:t>
      </w:r>
    </w:p>
    <w:p w:rsidR="004033B4" w:rsidRPr="00E41E0E" w:rsidRDefault="004033B4" w:rsidP="00DD3080">
      <w:pPr>
        <w:autoSpaceDE w:val="0"/>
        <w:autoSpaceDN w:val="0"/>
        <w:adjustRightInd w:val="0"/>
        <w:spacing w:after="0" w:line="360" w:lineRule="auto"/>
        <w:jc w:val="both"/>
        <w:rPr>
          <w:rFonts w:cs="Arial"/>
          <w:color w:val="000000" w:themeColor="text1"/>
          <w:szCs w:val="24"/>
        </w:rPr>
      </w:pPr>
    </w:p>
    <w:p w:rsidR="004033B4" w:rsidRPr="00E41E0E" w:rsidRDefault="004033B4" w:rsidP="00DD3080">
      <w:pPr>
        <w:autoSpaceDE w:val="0"/>
        <w:autoSpaceDN w:val="0"/>
        <w:adjustRightInd w:val="0"/>
        <w:spacing w:after="0" w:line="240" w:lineRule="auto"/>
        <w:ind w:left="2268"/>
        <w:jc w:val="both"/>
        <w:rPr>
          <w:rFonts w:cs="Arial"/>
          <w:color w:val="000000" w:themeColor="text1"/>
          <w:sz w:val="20"/>
          <w:szCs w:val="20"/>
        </w:rPr>
      </w:pPr>
      <w:r w:rsidRPr="00E41E0E">
        <w:rPr>
          <w:rFonts w:cs="Arial"/>
          <w:color w:val="000000" w:themeColor="text1"/>
          <w:sz w:val="20"/>
          <w:szCs w:val="20"/>
        </w:rPr>
        <w:t xml:space="preserve">Entende-se por </w:t>
      </w:r>
      <w:r w:rsidR="00DA45C2">
        <w:rPr>
          <w:rFonts w:cs="Arial"/>
          <w:color w:val="000000" w:themeColor="text1"/>
          <w:sz w:val="20"/>
          <w:szCs w:val="20"/>
        </w:rPr>
        <w:t>Educação Ambiental</w:t>
      </w:r>
      <w:r w:rsidRPr="00E41E0E">
        <w:rPr>
          <w:rFonts w:cs="Arial"/>
          <w:color w:val="000000" w:themeColor="text1"/>
          <w:sz w:val="20"/>
          <w:szCs w:val="20"/>
        </w:rPr>
        <w:t xml:space="preserve"> os processos por meio dos quais o indivíduo e a coletividade constroem valores sociais, conhecimentos, habilidades, atitudes e competências voltadas para a conservação do meio ambiente, bem de uso comum do povo essencial a sadia qualidade de vida e sua sustentabilidade (BRASIL, 1999).</w:t>
      </w:r>
    </w:p>
    <w:p w:rsidR="004033B4" w:rsidRPr="00E41E0E" w:rsidRDefault="004033B4" w:rsidP="00DD3080">
      <w:pPr>
        <w:autoSpaceDE w:val="0"/>
        <w:autoSpaceDN w:val="0"/>
        <w:adjustRightInd w:val="0"/>
        <w:spacing w:after="0" w:line="360" w:lineRule="auto"/>
        <w:ind w:firstLine="708"/>
        <w:jc w:val="both"/>
        <w:rPr>
          <w:rFonts w:eastAsia="TimesNewRomanPSMT" w:cs="Arial"/>
          <w:color w:val="000000" w:themeColor="text1"/>
          <w:szCs w:val="24"/>
        </w:rPr>
      </w:pPr>
    </w:p>
    <w:p w:rsidR="004033B4" w:rsidRPr="00E41E0E" w:rsidRDefault="00B52A16" w:rsidP="00DD3080">
      <w:pPr>
        <w:autoSpaceDE w:val="0"/>
        <w:autoSpaceDN w:val="0"/>
        <w:adjustRightInd w:val="0"/>
        <w:spacing w:after="0" w:line="360" w:lineRule="auto"/>
        <w:ind w:firstLine="708"/>
        <w:jc w:val="both"/>
        <w:rPr>
          <w:rStyle w:val="eop"/>
          <w:rFonts w:cs="Arial"/>
          <w:color w:val="000000" w:themeColor="text1"/>
          <w:szCs w:val="24"/>
        </w:rPr>
      </w:pPr>
      <w:r>
        <w:rPr>
          <w:rStyle w:val="normaltextrun"/>
          <w:rFonts w:cs="Arial"/>
          <w:color w:val="000000" w:themeColor="text1"/>
          <w:szCs w:val="24"/>
        </w:rPr>
        <w:t>O</w:t>
      </w:r>
      <w:r w:rsidR="004033B4" w:rsidRPr="00E41E0E">
        <w:rPr>
          <w:rStyle w:val="normaltextrun"/>
          <w:rFonts w:cs="Arial"/>
          <w:color w:val="000000" w:themeColor="text1"/>
          <w:szCs w:val="24"/>
        </w:rPr>
        <w:t>s Parâmetros Curriculares Nacionais (</w:t>
      </w:r>
      <w:proofErr w:type="spellStart"/>
      <w:r w:rsidR="004033B4" w:rsidRPr="00E41E0E">
        <w:rPr>
          <w:rStyle w:val="normaltextrun"/>
          <w:rFonts w:cs="Arial"/>
          <w:color w:val="000000" w:themeColor="text1"/>
          <w:szCs w:val="24"/>
        </w:rPr>
        <w:t>PCNs</w:t>
      </w:r>
      <w:proofErr w:type="spellEnd"/>
      <w:r w:rsidR="004033B4" w:rsidRPr="00E41E0E">
        <w:rPr>
          <w:rStyle w:val="normaltextrun"/>
          <w:rFonts w:cs="Arial"/>
          <w:color w:val="000000" w:themeColor="text1"/>
          <w:szCs w:val="24"/>
        </w:rPr>
        <w:t>),</w:t>
      </w:r>
      <w:proofErr w:type="gramStart"/>
      <w:r w:rsidR="004033B4" w:rsidRPr="00E41E0E">
        <w:rPr>
          <w:rStyle w:val="normaltextrun"/>
          <w:rFonts w:cs="Arial"/>
          <w:color w:val="000000" w:themeColor="text1"/>
          <w:szCs w:val="24"/>
        </w:rPr>
        <w:t xml:space="preserve"> </w:t>
      </w:r>
      <w:r w:rsidR="004033B4" w:rsidRPr="00E41E0E">
        <w:rPr>
          <w:rFonts w:cs="Arial"/>
          <w:color w:val="000000" w:themeColor="text1"/>
          <w:szCs w:val="24"/>
        </w:rPr>
        <w:t xml:space="preserve"> </w:t>
      </w:r>
      <w:proofErr w:type="gramEnd"/>
      <w:r w:rsidR="004033B4" w:rsidRPr="00E41E0E">
        <w:rPr>
          <w:rFonts w:cs="Arial"/>
          <w:color w:val="000000" w:themeColor="text1"/>
          <w:szCs w:val="24"/>
        </w:rPr>
        <w:t>lançados pelo MEC entre os anos de 1997 e 1999</w:t>
      </w:r>
      <w:r w:rsidR="00F77B62" w:rsidRPr="00E41E0E">
        <w:rPr>
          <w:rFonts w:cs="Arial"/>
          <w:color w:val="000000" w:themeColor="text1"/>
          <w:szCs w:val="24"/>
        </w:rPr>
        <w:t xml:space="preserve">, </w:t>
      </w:r>
      <w:r w:rsidR="004033B4" w:rsidRPr="00E41E0E">
        <w:rPr>
          <w:rStyle w:val="normaltextrun"/>
          <w:rFonts w:cs="Arial"/>
          <w:color w:val="000000" w:themeColor="text1"/>
          <w:szCs w:val="24"/>
        </w:rPr>
        <w:t xml:space="preserve">que servem como material norteador das atividades pedagógicas do professor nas escolas, basearam-se na Conferência de Tbilisi, e orientam </w:t>
      </w:r>
      <w:r>
        <w:rPr>
          <w:rStyle w:val="normaltextrun"/>
          <w:rFonts w:cs="Arial"/>
          <w:color w:val="000000" w:themeColor="text1"/>
          <w:szCs w:val="24"/>
        </w:rPr>
        <w:t>que a</w:t>
      </w:r>
      <w:r w:rsidR="004033B4" w:rsidRPr="00E41E0E">
        <w:rPr>
          <w:rStyle w:val="normaltextrun"/>
          <w:rFonts w:cs="Arial"/>
          <w:color w:val="000000" w:themeColor="text1"/>
          <w:szCs w:val="24"/>
        </w:rPr>
        <w:t xml:space="preserve"> </w:t>
      </w:r>
      <w:r w:rsidR="0060042F">
        <w:rPr>
          <w:rStyle w:val="normaltextrun"/>
          <w:rFonts w:cs="Arial"/>
          <w:color w:val="000000" w:themeColor="text1"/>
          <w:szCs w:val="24"/>
        </w:rPr>
        <w:t>E</w:t>
      </w:r>
      <w:r w:rsidR="004033B4" w:rsidRPr="00E41E0E">
        <w:rPr>
          <w:rStyle w:val="normaltextrun"/>
          <w:rFonts w:cs="Arial"/>
          <w:color w:val="000000" w:themeColor="text1"/>
          <w:szCs w:val="24"/>
        </w:rPr>
        <w:t xml:space="preserve">ducação </w:t>
      </w:r>
      <w:r w:rsidR="0060042F">
        <w:rPr>
          <w:rStyle w:val="normaltextrun"/>
          <w:rFonts w:cs="Arial"/>
          <w:color w:val="000000" w:themeColor="text1"/>
          <w:szCs w:val="24"/>
        </w:rPr>
        <w:t>A</w:t>
      </w:r>
      <w:r w:rsidR="004033B4" w:rsidRPr="00E41E0E">
        <w:rPr>
          <w:rStyle w:val="normaltextrun"/>
          <w:rFonts w:cs="Arial"/>
          <w:color w:val="000000" w:themeColor="text1"/>
          <w:szCs w:val="24"/>
        </w:rPr>
        <w:t xml:space="preserve">mbiental </w:t>
      </w:r>
      <w:r>
        <w:rPr>
          <w:rStyle w:val="normaltextrun"/>
          <w:rFonts w:cs="Arial"/>
          <w:color w:val="000000" w:themeColor="text1"/>
          <w:szCs w:val="24"/>
        </w:rPr>
        <w:t xml:space="preserve"> deve ser abordada como </w:t>
      </w:r>
      <w:r w:rsidR="004033B4" w:rsidRPr="00E41E0E">
        <w:rPr>
          <w:rStyle w:val="normaltextrun"/>
          <w:rFonts w:cs="Arial"/>
          <w:color w:val="000000" w:themeColor="text1"/>
          <w:szCs w:val="24"/>
        </w:rPr>
        <w:t>tema transversal que deve estar incl</w:t>
      </w:r>
      <w:r w:rsidR="0060042F">
        <w:rPr>
          <w:rStyle w:val="normaltextrun"/>
          <w:rFonts w:cs="Arial"/>
          <w:color w:val="000000" w:themeColor="text1"/>
          <w:szCs w:val="24"/>
        </w:rPr>
        <w:t>uído</w:t>
      </w:r>
      <w:r w:rsidR="004033B4" w:rsidRPr="00E41E0E">
        <w:rPr>
          <w:rStyle w:val="normaltextrun"/>
          <w:rFonts w:cs="Arial"/>
          <w:color w:val="000000" w:themeColor="text1"/>
          <w:szCs w:val="24"/>
        </w:rPr>
        <w:t xml:space="preserve"> em todas as disciplinas</w:t>
      </w:r>
      <w:r w:rsidR="004033B4" w:rsidRPr="00E41E0E">
        <w:rPr>
          <w:rFonts w:cs="Arial"/>
          <w:color w:val="000000" w:themeColor="text1"/>
          <w:szCs w:val="24"/>
          <w:shd w:val="clear" w:color="auto" w:fill="FFFFFF"/>
        </w:rPr>
        <w:t>, perpassando seus conteúdos, e deve ser trabalhad</w:t>
      </w:r>
      <w:r>
        <w:rPr>
          <w:rFonts w:cs="Arial"/>
          <w:color w:val="000000" w:themeColor="text1"/>
          <w:szCs w:val="24"/>
          <w:shd w:val="clear" w:color="auto" w:fill="FFFFFF"/>
        </w:rPr>
        <w:t>o</w:t>
      </w:r>
      <w:r w:rsidR="004033B4" w:rsidRPr="00E41E0E">
        <w:rPr>
          <w:rFonts w:cs="Arial"/>
          <w:color w:val="000000" w:themeColor="text1"/>
          <w:szCs w:val="24"/>
          <w:shd w:val="clear" w:color="auto" w:fill="FFFFFF"/>
        </w:rPr>
        <w:t xml:space="preserve"> enfatizando-se os aspectos sociais, econômicos, políticos e ecológicos</w:t>
      </w:r>
      <w:r w:rsidR="00F77B62" w:rsidRPr="00E41E0E">
        <w:rPr>
          <w:rFonts w:cs="Arial"/>
          <w:color w:val="000000" w:themeColor="text1"/>
          <w:szCs w:val="24"/>
          <w:shd w:val="clear" w:color="auto" w:fill="FFFFFF"/>
        </w:rPr>
        <w:t xml:space="preserve">, </w:t>
      </w:r>
      <w:r w:rsidR="004033B4" w:rsidRPr="00E41E0E">
        <w:rPr>
          <w:rStyle w:val="normaltextrun"/>
          <w:rFonts w:cs="Arial"/>
          <w:color w:val="000000" w:themeColor="text1"/>
          <w:szCs w:val="24"/>
        </w:rPr>
        <w:t xml:space="preserve"> </w:t>
      </w:r>
      <w:r w:rsidR="004033B4" w:rsidRPr="00E41E0E">
        <w:rPr>
          <w:rFonts w:cs="Arial"/>
          <w:color w:val="000000" w:themeColor="text1"/>
          <w:szCs w:val="24"/>
          <w:shd w:val="clear" w:color="auto" w:fill="FFFFFF"/>
        </w:rPr>
        <w:t xml:space="preserve">possibilitando </w:t>
      </w:r>
      <w:r w:rsidR="00DA45C2">
        <w:rPr>
          <w:rFonts w:cs="Arial"/>
          <w:color w:val="000000" w:themeColor="text1"/>
          <w:szCs w:val="24"/>
          <w:shd w:val="clear" w:color="auto" w:fill="FFFFFF"/>
        </w:rPr>
        <w:t>uma</w:t>
      </w:r>
      <w:r w:rsidR="004033B4" w:rsidRPr="00E41E0E">
        <w:rPr>
          <w:rFonts w:cs="Arial"/>
          <w:color w:val="000000" w:themeColor="text1"/>
          <w:szCs w:val="24"/>
          <w:shd w:val="clear" w:color="auto" w:fill="FFFFFF"/>
        </w:rPr>
        <w:t xml:space="preserve"> compreensão </w:t>
      </w:r>
      <w:r w:rsidR="00DA45C2" w:rsidRPr="00E41E0E">
        <w:rPr>
          <w:rFonts w:cs="Arial"/>
          <w:color w:val="000000" w:themeColor="text1"/>
          <w:szCs w:val="24"/>
          <w:shd w:val="clear" w:color="auto" w:fill="FFFFFF"/>
        </w:rPr>
        <w:t xml:space="preserve">mais integradora </w:t>
      </w:r>
      <w:r w:rsidR="004033B4" w:rsidRPr="00E41E0E">
        <w:rPr>
          <w:rFonts w:cs="Arial"/>
          <w:color w:val="000000" w:themeColor="text1"/>
          <w:szCs w:val="24"/>
          <w:shd w:val="clear" w:color="auto" w:fill="FFFFFF"/>
        </w:rPr>
        <w:t xml:space="preserve">das questões socioambientais como um todo. </w:t>
      </w:r>
      <w:r w:rsidR="004033B4" w:rsidRPr="00E41E0E">
        <w:rPr>
          <w:rFonts w:cs="Arial"/>
          <w:color w:val="000000" w:themeColor="text1"/>
          <w:szCs w:val="24"/>
          <w:lang w:eastAsia="pt-BR"/>
        </w:rPr>
        <w:t xml:space="preserve">Ou seja, cabe também à Educação Física, assim como </w:t>
      </w:r>
      <w:r w:rsidR="0060042F">
        <w:rPr>
          <w:rFonts w:cs="Arial"/>
          <w:color w:val="000000" w:themeColor="text1"/>
          <w:szCs w:val="24"/>
          <w:lang w:eastAsia="pt-BR"/>
        </w:rPr>
        <w:t>à</w:t>
      </w:r>
      <w:r w:rsidR="004033B4" w:rsidRPr="00E41E0E">
        <w:rPr>
          <w:rFonts w:cs="Arial"/>
          <w:color w:val="000000" w:themeColor="text1"/>
          <w:szCs w:val="24"/>
          <w:lang w:eastAsia="pt-BR"/>
        </w:rPr>
        <w:t>s demais áreas de conhecimento, não apenas os biólogos, trabalharem o</w:t>
      </w:r>
      <w:r w:rsidR="0060042F">
        <w:rPr>
          <w:rFonts w:cs="Arial"/>
          <w:color w:val="000000" w:themeColor="text1"/>
          <w:szCs w:val="24"/>
          <w:lang w:eastAsia="pt-BR"/>
        </w:rPr>
        <w:t>s</w:t>
      </w:r>
      <w:r w:rsidR="004033B4" w:rsidRPr="00E41E0E">
        <w:rPr>
          <w:rFonts w:cs="Arial"/>
          <w:color w:val="000000" w:themeColor="text1"/>
          <w:szCs w:val="24"/>
          <w:lang w:eastAsia="pt-BR"/>
        </w:rPr>
        <w:t xml:space="preserve"> tema</w:t>
      </w:r>
      <w:r w:rsidR="0060042F">
        <w:rPr>
          <w:rFonts w:cs="Arial"/>
          <w:color w:val="000000" w:themeColor="text1"/>
          <w:szCs w:val="24"/>
          <w:lang w:eastAsia="pt-BR"/>
        </w:rPr>
        <w:t>s</w:t>
      </w:r>
      <w:r w:rsidR="004033B4" w:rsidRPr="00E41E0E">
        <w:rPr>
          <w:rFonts w:cs="Arial"/>
          <w:color w:val="000000" w:themeColor="text1"/>
          <w:szCs w:val="24"/>
          <w:lang w:eastAsia="pt-BR"/>
        </w:rPr>
        <w:t xml:space="preserve"> </w:t>
      </w:r>
      <w:r w:rsidR="0060042F">
        <w:rPr>
          <w:rFonts w:cs="Arial"/>
          <w:color w:val="000000" w:themeColor="text1"/>
          <w:szCs w:val="24"/>
          <w:lang w:eastAsia="pt-BR"/>
        </w:rPr>
        <w:t>a</w:t>
      </w:r>
      <w:r w:rsidR="004033B4" w:rsidRPr="00E41E0E">
        <w:rPr>
          <w:rFonts w:cs="Arial"/>
          <w:color w:val="000000" w:themeColor="text1"/>
          <w:szCs w:val="24"/>
          <w:lang w:eastAsia="pt-BR"/>
        </w:rPr>
        <w:t>mbient</w:t>
      </w:r>
      <w:r w:rsidR="0060042F">
        <w:rPr>
          <w:rFonts w:cs="Arial"/>
          <w:color w:val="000000" w:themeColor="text1"/>
          <w:szCs w:val="24"/>
          <w:lang w:eastAsia="pt-BR"/>
        </w:rPr>
        <w:t>ais</w:t>
      </w:r>
      <w:r w:rsidR="004033B4" w:rsidRPr="00E41E0E">
        <w:rPr>
          <w:rFonts w:cs="Arial"/>
          <w:color w:val="000000" w:themeColor="text1"/>
          <w:szCs w:val="24"/>
          <w:lang w:eastAsia="pt-BR"/>
        </w:rPr>
        <w:t xml:space="preserve"> em sua prática pedagógica </w:t>
      </w:r>
      <w:r w:rsidR="004033B4" w:rsidRPr="00E41E0E">
        <w:rPr>
          <w:rStyle w:val="normaltextrun"/>
          <w:rFonts w:cs="Arial"/>
          <w:color w:val="000000" w:themeColor="text1"/>
          <w:szCs w:val="24"/>
        </w:rPr>
        <w:t>(BRASIL, 1999; LANA, 2015).</w:t>
      </w:r>
      <w:r w:rsidR="004033B4" w:rsidRPr="00E41E0E">
        <w:rPr>
          <w:rStyle w:val="eop"/>
          <w:rFonts w:cs="Arial"/>
          <w:color w:val="000000" w:themeColor="text1"/>
          <w:szCs w:val="24"/>
        </w:rPr>
        <w:t> </w:t>
      </w:r>
    </w:p>
    <w:p w:rsidR="004033B4" w:rsidRPr="00E41E0E" w:rsidRDefault="004033B4" w:rsidP="00DD3080">
      <w:pPr>
        <w:pStyle w:val="paragraph"/>
        <w:spacing w:before="0" w:beforeAutospacing="0" w:after="0" w:afterAutospacing="0" w:line="360" w:lineRule="auto"/>
        <w:ind w:firstLine="708"/>
        <w:jc w:val="both"/>
        <w:textAlignment w:val="baseline"/>
        <w:rPr>
          <w:rStyle w:val="eop"/>
          <w:rFonts w:ascii="Arial" w:hAnsi="Arial" w:cs="Arial"/>
          <w:color w:val="000000" w:themeColor="text1"/>
        </w:rPr>
      </w:pPr>
      <w:proofErr w:type="spellStart"/>
      <w:r w:rsidRPr="00E41E0E">
        <w:rPr>
          <w:rStyle w:val="spellingerror"/>
          <w:rFonts w:ascii="Arial" w:hAnsi="Arial" w:cs="Arial"/>
          <w:color w:val="000000" w:themeColor="text1"/>
        </w:rPr>
        <w:t>Bigliardi</w:t>
      </w:r>
      <w:proofErr w:type="spellEnd"/>
      <w:r w:rsidRPr="00E41E0E">
        <w:rPr>
          <w:rStyle w:val="apple-converted-space"/>
          <w:rFonts w:ascii="Arial" w:hAnsi="Arial" w:cs="Arial"/>
          <w:color w:val="000000" w:themeColor="text1"/>
        </w:rPr>
        <w:t> </w:t>
      </w:r>
      <w:r w:rsidRPr="00E41E0E">
        <w:rPr>
          <w:rStyle w:val="normaltextrun"/>
          <w:rFonts w:ascii="Arial" w:hAnsi="Arial" w:cs="Arial"/>
          <w:color w:val="000000" w:themeColor="text1"/>
        </w:rPr>
        <w:t xml:space="preserve">e Cruz (2007) afirmam que a </w:t>
      </w:r>
      <w:r w:rsidR="00DA45C2">
        <w:rPr>
          <w:rStyle w:val="normaltextrun"/>
          <w:rFonts w:ascii="Arial" w:hAnsi="Arial" w:cs="Arial"/>
          <w:color w:val="000000" w:themeColor="text1"/>
        </w:rPr>
        <w:t>Educação Ambiental</w:t>
      </w:r>
      <w:r w:rsidRPr="00E41E0E">
        <w:rPr>
          <w:rStyle w:val="normaltextrun"/>
          <w:rFonts w:ascii="Arial" w:hAnsi="Arial" w:cs="Arial"/>
          <w:color w:val="000000" w:themeColor="text1"/>
        </w:rPr>
        <w:t xml:space="preserve"> tem como uma de suas principais tarefas </w:t>
      </w:r>
      <w:proofErr w:type="gramStart"/>
      <w:r w:rsidRPr="00E41E0E">
        <w:rPr>
          <w:rStyle w:val="normaltextrun"/>
          <w:rFonts w:ascii="Arial" w:hAnsi="Arial" w:cs="Arial"/>
          <w:color w:val="000000" w:themeColor="text1"/>
        </w:rPr>
        <w:t>proporcionar</w:t>
      </w:r>
      <w:proofErr w:type="gramEnd"/>
      <w:r w:rsidRPr="00E41E0E">
        <w:rPr>
          <w:rStyle w:val="normaltextrun"/>
          <w:rFonts w:ascii="Arial" w:hAnsi="Arial" w:cs="Arial"/>
          <w:color w:val="000000" w:themeColor="text1"/>
        </w:rPr>
        <w:t xml:space="preserve"> </w:t>
      </w:r>
      <w:r w:rsidR="001F59F7" w:rsidRPr="00E41E0E">
        <w:rPr>
          <w:rStyle w:val="normaltextrun"/>
          <w:rFonts w:ascii="Arial" w:hAnsi="Arial" w:cs="Arial"/>
          <w:color w:val="000000" w:themeColor="text1"/>
        </w:rPr>
        <w:t>estratégias</w:t>
      </w:r>
      <w:r w:rsidRPr="00E41E0E">
        <w:rPr>
          <w:rStyle w:val="normaltextrun"/>
          <w:rFonts w:ascii="Arial" w:hAnsi="Arial" w:cs="Arial"/>
          <w:color w:val="000000" w:themeColor="text1"/>
        </w:rPr>
        <w:t xml:space="preserve"> que façam o</w:t>
      </w:r>
      <w:r w:rsidRPr="00E41E0E">
        <w:rPr>
          <w:rStyle w:val="apple-converted-space"/>
          <w:rFonts w:ascii="Arial" w:hAnsi="Arial" w:cs="Arial"/>
          <w:color w:val="000000" w:themeColor="text1"/>
        </w:rPr>
        <w:t> </w:t>
      </w:r>
      <w:r w:rsidRPr="00E41E0E">
        <w:rPr>
          <w:rStyle w:val="normaltextrun"/>
          <w:rFonts w:ascii="Arial" w:hAnsi="Arial" w:cs="Arial"/>
          <w:color w:val="000000" w:themeColor="text1"/>
        </w:rPr>
        <w:t>indivíduo</w:t>
      </w:r>
      <w:r w:rsidRPr="00E41E0E">
        <w:rPr>
          <w:rStyle w:val="apple-converted-space"/>
          <w:rFonts w:ascii="Arial" w:hAnsi="Arial" w:cs="Arial"/>
          <w:color w:val="000000" w:themeColor="text1"/>
        </w:rPr>
        <w:t> </w:t>
      </w:r>
      <w:r w:rsidRPr="00E41E0E">
        <w:rPr>
          <w:rStyle w:val="normaltextrun"/>
          <w:rFonts w:ascii="Arial" w:hAnsi="Arial" w:cs="Arial"/>
          <w:color w:val="000000" w:themeColor="text1"/>
        </w:rPr>
        <w:t>compreender o meio ambiente e suas inter</w:t>
      </w:r>
      <w:r w:rsidR="006D76FA">
        <w:rPr>
          <w:rStyle w:val="normaltextrun"/>
          <w:rFonts w:ascii="Arial" w:hAnsi="Arial" w:cs="Arial"/>
          <w:color w:val="000000" w:themeColor="text1"/>
        </w:rPr>
        <w:t>-r</w:t>
      </w:r>
      <w:r w:rsidRPr="00E41E0E">
        <w:rPr>
          <w:rStyle w:val="normaltextrun"/>
          <w:rFonts w:ascii="Arial" w:hAnsi="Arial" w:cs="Arial"/>
          <w:color w:val="000000" w:themeColor="text1"/>
        </w:rPr>
        <w:t>elações com a sociedade. Respectivamente, percebe-se uma dependência existencial do ser humano para com os recursos da natureza, visto que, sem eles, não seria possível a manutenção da vida humana. </w:t>
      </w:r>
    </w:p>
    <w:p w:rsidR="004033B4" w:rsidRPr="00E41E0E" w:rsidRDefault="004033B4" w:rsidP="00DD3080">
      <w:pPr>
        <w:pStyle w:val="paragraph"/>
        <w:spacing w:before="0" w:beforeAutospacing="0" w:after="0" w:afterAutospacing="0" w:line="360" w:lineRule="auto"/>
        <w:ind w:firstLine="708"/>
        <w:jc w:val="both"/>
        <w:textAlignment w:val="baseline"/>
        <w:rPr>
          <w:rFonts w:ascii="Arial" w:hAnsi="Arial" w:cs="Arial"/>
          <w:color w:val="000000" w:themeColor="text1"/>
        </w:rPr>
      </w:pPr>
      <w:r w:rsidRPr="00E41E0E">
        <w:rPr>
          <w:rStyle w:val="normaltextrun"/>
          <w:rFonts w:ascii="Arial" w:hAnsi="Arial" w:cs="Arial"/>
          <w:color w:val="000000" w:themeColor="text1"/>
        </w:rPr>
        <w:t xml:space="preserve">A Política Nacional de </w:t>
      </w:r>
      <w:r w:rsidR="00DA45C2">
        <w:rPr>
          <w:rStyle w:val="normaltextrun"/>
          <w:rFonts w:ascii="Arial" w:hAnsi="Arial" w:cs="Arial"/>
          <w:color w:val="000000" w:themeColor="text1"/>
        </w:rPr>
        <w:t>Educação Ambiental</w:t>
      </w:r>
      <w:r w:rsidRPr="00E41E0E">
        <w:rPr>
          <w:rStyle w:val="normaltextrun"/>
          <w:rFonts w:ascii="Arial" w:hAnsi="Arial" w:cs="Arial"/>
          <w:color w:val="000000" w:themeColor="text1"/>
        </w:rPr>
        <w:t>,</w:t>
      </w:r>
      <w:r w:rsidR="003C0179" w:rsidRPr="00E41E0E">
        <w:rPr>
          <w:rStyle w:val="normaltextrun"/>
          <w:rFonts w:ascii="Arial" w:hAnsi="Arial" w:cs="Arial"/>
          <w:color w:val="000000" w:themeColor="text1"/>
        </w:rPr>
        <w:t xml:space="preserve"> sob a</w:t>
      </w:r>
      <w:r w:rsidRPr="00E41E0E">
        <w:rPr>
          <w:rStyle w:val="normaltextrun"/>
          <w:rFonts w:ascii="Arial" w:hAnsi="Arial" w:cs="Arial"/>
          <w:color w:val="000000" w:themeColor="text1"/>
        </w:rPr>
        <w:t xml:space="preserve"> Lei n. 9795, de 27 de abril de 1999, em seu Art. 2º reforça a ideia de que a </w:t>
      </w:r>
      <w:r w:rsidR="00DA45C2">
        <w:rPr>
          <w:rStyle w:val="normaltextrun"/>
          <w:rFonts w:ascii="Arial" w:hAnsi="Arial" w:cs="Arial"/>
          <w:color w:val="000000" w:themeColor="text1"/>
        </w:rPr>
        <w:t>Educação Ambiental</w:t>
      </w:r>
      <w:r w:rsidRPr="00E41E0E">
        <w:rPr>
          <w:rStyle w:val="normaltextrun"/>
          <w:rFonts w:ascii="Arial" w:hAnsi="Arial" w:cs="Arial"/>
          <w:color w:val="000000" w:themeColor="text1"/>
        </w:rPr>
        <w:t xml:space="preserve"> é um processo fundamental na formação brasileira, devendo estar presente em todos os níveis da educação formal e não formal, tendo em vista a sua função social de preservar o modelo de vida sustentável</w:t>
      </w:r>
      <w:r w:rsidR="003C0179" w:rsidRPr="00E41E0E">
        <w:rPr>
          <w:rStyle w:val="normaltextrun"/>
          <w:rFonts w:ascii="Arial" w:hAnsi="Arial" w:cs="Arial"/>
          <w:color w:val="000000" w:themeColor="text1"/>
        </w:rPr>
        <w:t>,</w:t>
      </w:r>
      <w:r w:rsidRPr="00E41E0E">
        <w:rPr>
          <w:rStyle w:val="normaltextrun"/>
          <w:rFonts w:ascii="Arial" w:hAnsi="Arial" w:cs="Arial"/>
          <w:color w:val="000000" w:themeColor="text1"/>
        </w:rPr>
        <w:t xml:space="preserve"> visando o equilíbrio entre o homem e a natureza</w:t>
      </w:r>
      <w:r w:rsidR="00873BCE">
        <w:rPr>
          <w:rStyle w:val="normaltextrun"/>
          <w:rFonts w:ascii="Arial" w:hAnsi="Arial" w:cs="Arial"/>
          <w:color w:val="000000" w:themeColor="text1"/>
        </w:rPr>
        <w:t xml:space="preserve"> e</w:t>
      </w:r>
      <w:r w:rsidRPr="00E41E0E">
        <w:rPr>
          <w:rStyle w:val="normaltextrun"/>
          <w:rFonts w:ascii="Arial" w:hAnsi="Arial" w:cs="Arial"/>
          <w:color w:val="000000" w:themeColor="text1"/>
        </w:rPr>
        <w:t xml:space="preserve"> assegurando a manutenção da espécie humana na Terra (BRASIL, 1999).</w:t>
      </w:r>
      <w:r w:rsidRPr="00E41E0E">
        <w:rPr>
          <w:rStyle w:val="eop"/>
          <w:rFonts w:ascii="Arial" w:hAnsi="Arial" w:cs="Arial"/>
          <w:color w:val="000000" w:themeColor="text1"/>
        </w:rPr>
        <w:t> </w:t>
      </w:r>
    </w:p>
    <w:p w:rsidR="004033B4" w:rsidRPr="00E41E0E" w:rsidRDefault="004033B4" w:rsidP="00DD3080">
      <w:pPr>
        <w:pStyle w:val="paragraph"/>
        <w:spacing w:before="0" w:beforeAutospacing="0" w:after="0" w:afterAutospacing="0" w:line="360" w:lineRule="auto"/>
        <w:ind w:firstLine="708"/>
        <w:jc w:val="both"/>
        <w:textAlignment w:val="baseline"/>
        <w:rPr>
          <w:rFonts w:ascii="Arial" w:hAnsi="Arial" w:cs="Arial"/>
          <w:color w:val="000000" w:themeColor="text1"/>
        </w:rPr>
      </w:pPr>
      <w:r w:rsidRPr="00E41E0E">
        <w:rPr>
          <w:rStyle w:val="normaltextrun"/>
          <w:rFonts w:ascii="Arial" w:hAnsi="Arial" w:cs="Arial"/>
          <w:color w:val="000000" w:themeColor="text1"/>
        </w:rPr>
        <w:lastRenderedPageBreak/>
        <w:t xml:space="preserve">Entretanto, relacionar a </w:t>
      </w:r>
      <w:r w:rsidR="00DA45C2">
        <w:rPr>
          <w:rStyle w:val="normaltextrun"/>
          <w:rFonts w:ascii="Arial" w:hAnsi="Arial" w:cs="Arial"/>
          <w:color w:val="000000" w:themeColor="text1"/>
        </w:rPr>
        <w:t>Educação Ambiental</w:t>
      </w:r>
      <w:r w:rsidRPr="00E41E0E">
        <w:rPr>
          <w:rStyle w:val="normaltextrun"/>
          <w:rFonts w:ascii="Arial" w:hAnsi="Arial" w:cs="Arial"/>
          <w:color w:val="000000" w:themeColor="text1"/>
        </w:rPr>
        <w:t xml:space="preserve"> apenas com a natureza é restringir as possibilidades de abordagem da mesma. Lana (2015) discute que pensar os problemas ambientais de forma isolada das outras vertentes da sociedade é um grande equívoco, uma vez que a educação tem um papel muito mais amplo do que enxergar o mundo por um único </w:t>
      </w:r>
      <w:r w:rsidR="00873BCE">
        <w:rPr>
          <w:rStyle w:val="normaltextrun"/>
          <w:rFonts w:ascii="Arial" w:hAnsi="Arial" w:cs="Arial"/>
          <w:color w:val="000000" w:themeColor="text1"/>
        </w:rPr>
        <w:t>ângulo</w:t>
      </w:r>
      <w:r w:rsidRPr="00E41E0E">
        <w:rPr>
          <w:rStyle w:val="normaltextrun"/>
          <w:rFonts w:ascii="Arial" w:hAnsi="Arial" w:cs="Arial"/>
          <w:color w:val="000000" w:themeColor="text1"/>
        </w:rPr>
        <w:t>. Assim, deve-se observar a situação predatória alarmista que</w:t>
      </w:r>
      <w:r w:rsidRPr="00E41E0E">
        <w:rPr>
          <w:rStyle w:val="apple-converted-space"/>
          <w:rFonts w:ascii="Arial" w:hAnsi="Arial" w:cs="Arial"/>
          <w:color w:val="000000" w:themeColor="text1"/>
        </w:rPr>
        <w:t> </w:t>
      </w:r>
      <w:r w:rsidRPr="00E41E0E">
        <w:rPr>
          <w:rStyle w:val="normaltextrun"/>
          <w:rFonts w:ascii="Arial" w:hAnsi="Arial" w:cs="Arial"/>
          <w:color w:val="000000" w:themeColor="text1"/>
        </w:rPr>
        <w:t>perpassa o mundo, pois, além dos aspectos ecológicos, o homem se encontra também imerso em problemas políticos e sociais.</w:t>
      </w:r>
      <w:r w:rsidRPr="00E41E0E">
        <w:rPr>
          <w:rStyle w:val="eop"/>
          <w:rFonts w:ascii="Arial" w:hAnsi="Arial" w:cs="Arial"/>
          <w:color w:val="000000" w:themeColor="text1"/>
        </w:rPr>
        <w:t> </w:t>
      </w:r>
    </w:p>
    <w:p w:rsidR="004033B4" w:rsidRPr="00E41E0E" w:rsidRDefault="004033B4" w:rsidP="00DD3080">
      <w:pPr>
        <w:pStyle w:val="paragraph"/>
        <w:spacing w:before="0" w:beforeAutospacing="0" w:after="0" w:afterAutospacing="0" w:line="360" w:lineRule="auto"/>
        <w:ind w:firstLine="708"/>
        <w:jc w:val="both"/>
        <w:textAlignment w:val="baseline"/>
        <w:rPr>
          <w:rFonts w:ascii="Arial" w:hAnsi="Arial" w:cs="Arial"/>
          <w:color w:val="000000" w:themeColor="text1"/>
        </w:rPr>
      </w:pPr>
      <w:r w:rsidRPr="00E41E0E">
        <w:rPr>
          <w:rStyle w:val="normaltextrun"/>
          <w:rFonts w:ascii="Arial" w:hAnsi="Arial" w:cs="Arial"/>
          <w:color w:val="000000" w:themeColor="text1"/>
        </w:rPr>
        <w:t xml:space="preserve">A mesma autora relata que, atualmente, muitos são os problemas enfrentados pela sociedade, como por exemplo, o tráfico e consumo de drogas, a criminalidade, as diferenças econômicas e sociais, a corrupção governamental, o aumento do índice de crianças e adolescentes fora da escola, entre outros </w:t>
      </w:r>
      <w:r w:rsidR="00873BCE">
        <w:rPr>
          <w:rStyle w:val="normaltextrun"/>
          <w:rFonts w:ascii="Arial" w:hAnsi="Arial" w:cs="Arial"/>
          <w:color w:val="000000" w:themeColor="text1"/>
        </w:rPr>
        <w:t>que</w:t>
      </w:r>
      <w:r w:rsidRPr="00E41E0E">
        <w:rPr>
          <w:rStyle w:val="normaltextrun"/>
          <w:rFonts w:ascii="Arial" w:hAnsi="Arial" w:cs="Arial"/>
          <w:color w:val="000000" w:themeColor="text1"/>
        </w:rPr>
        <w:t xml:space="preserve">, por sua vez, são tão antigos quanto </w:t>
      </w:r>
      <w:proofErr w:type="gramStart"/>
      <w:r w:rsidRPr="00E41E0E">
        <w:rPr>
          <w:rStyle w:val="normaltextrun"/>
          <w:rFonts w:ascii="Arial" w:hAnsi="Arial" w:cs="Arial"/>
          <w:color w:val="000000" w:themeColor="text1"/>
        </w:rPr>
        <w:t>a</w:t>
      </w:r>
      <w:proofErr w:type="gramEnd"/>
      <w:r w:rsidRPr="00E41E0E">
        <w:rPr>
          <w:rStyle w:val="normaltextrun"/>
          <w:rFonts w:ascii="Arial" w:hAnsi="Arial" w:cs="Arial"/>
          <w:color w:val="000000" w:themeColor="text1"/>
        </w:rPr>
        <w:t xml:space="preserve"> história da civilização humana. De acordo com as ideias expostas, </w:t>
      </w:r>
      <w:r w:rsidR="003C0179" w:rsidRPr="00E41E0E">
        <w:rPr>
          <w:rStyle w:val="normaltextrun"/>
          <w:rFonts w:ascii="Arial" w:hAnsi="Arial" w:cs="Arial"/>
          <w:color w:val="000000" w:themeColor="text1"/>
        </w:rPr>
        <w:t xml:space="preserve">compreende-se que </w:t>
      </w:r>
      <w:r w:rsidRPr="00E41E0E">
        <w:rPr>
          <w:rStyle w:val="normaltextrun"/>
          <w:rFonts w:ascii="Arial" w:hAnsi="Arial" w:cs="Arial"/>
          <w:color w:val="000000" w:themeColor="text1"/>
        </w:rPr>
        <w:t>a crise muda de nomenclatura, mas permanece gerando problemas para a sociedade. Se antes era chamada de crise ambiental, hoje o mundo vivencia uma conjuntura perversa de mazelas sociais e ambientais que, de acordo com pesquisadores, caracteriza uma crise socioambiental (LANA, 2015).</w:t>
      </w:r>
    </w:p>
    <w:p w:rsidR="004033B4" w:rsidRPr="00E41E0E" w:rsidRDefault="004033B4" w:rsidP="00DD3080">
      <w:pPr>
        <w:pStyle w:val="paragraph"/>
        <w:spacing w:before="0" w:beforeAutospacing="0" w:after="0" w:afterAutospacing="0" w:line="360" w:lineRule="auto"/>
        <w:ind w:firstLine="708"/>
        <w:jc w:val="both"/>
        <w:textAlignment w:val="baseline"/>
        <w:rPr>
          <w:rFonts w:ascii="Arial" w:eastAsia="Calibri" w:hAnsi="Arial" w:cs="Arial"/>
          <w:color w:val="000000" w:themeColor="text1"/>
          <w:lang w:eastAsia="en-US"/>
        </w:rPr>
      </w:pPr>
      <w:r w:rsidRPr="00E41E0E">
        <w:rPr>
          <w:rStyle w:val="normaltextrun"/>
          <w:rFonts w:ascii="Arial" w:hAnsi="Arial" w:cs="Arial"/>
          <w:color w:val="000000" w:themeColor="text1"/>
        </w:rPr>
        <w:t xml:space="preserve">Desse modo, é possível deduzir que, com a </w:t>
      </w:r>
      <w:r w:rsidR="00DA45C2">
        <w:rPr>
          <w:rStyle w:val="normaltextrun"/>
          <w:rFonts w:ascii="Arial" w:hAnsi="Arial" w:cs="Arial"/>
          <w:color w:val="000000" w:themeColor="text1"/>
        </w:rPr>
        <w:t>Educação Ambiental</w:t>
      </w:r>
      <w:r w:rsidRPr="00E41E0E">
        <w:rPr>
          <w:rStyle w:val="normaltextrun"/>
          <w:rFonts w:ascii="Arial" w:hAnsi="Arial" w:cs="Arial"/>
          <w:color w:val="000000" w:themeColor="text1"/>
        </w:rPr>
        <w:t>, pretende-se potencializar a capacidade crítica e criativa do ser humano, levando-o</w:t>
      </w:r>
      <w:r w:rsidR="003C0179" w:rsidRPr="00E41E0E">
        <w:rPr>
          <w:rStyle w:val="normaltextrun"/>
          <w:rFonts w:ascii="Arial" w:hAnsi="Arial" w:cs="Arial"/>
          <w:color w:val="000000" w:themeColor="text1"/>
        </w:rPr>
        <w:t xml:space="preserve"> a uma mudança de atitude diante da</w:t>
      </w:r>
      <w:r w:rsidRPr="00E41E0E">
        <w:rPr>
          <w:rStyle w:val="normaltextrun"/>
          <w:rFonts w:ascii="Arial" w:hAnsi="Arial" w:cs="Arial"/>
          <w:color w:val="000000" w:themeColor="text1"/>
        </w:rPr>
        <w:t xml:space="preserve"> problemática</w:t>
      </w:r>
      <w:r w:rsidR="003C0179" w:rsidRPr="00E41E0E">
        <w:rPr>
          <w:rStyle w:val="normaltextrun"/>
          <w:rFonts w:ascii="Arial" w:hAnsi="Arial" w:cs="Arial"/>
          <w:color w:val="000000" w:themeColor="text1"/>
        </w:rPr>
        <w:t xml:space="preserve"> que ele vivencia diariamente</w:t>
      </w:r>
      <w:r w:rsidRPr="00E41E0E">
        <w:rPr>
          <w:rStyle w:val="normaltextrun"/>
          <w:rFonts w:ascii="Arial" w:hAnsi="Arial" w:cs="Arial"/>
          <w:color w:val="000000" w:themeColor="text1"/>
        </w:rPr>
        <w:t xml:space="preserve">, ajudando-o na participação positiva em meio aos interesses da coletividade. </w:t>
      </w:r>
      <w:r w:rsidRPr="00E41E0E">
        <w:rPr>
          <w:rFonts w:ascii="Arial" w:hAnsi="Arial" w:cs="Arial"/>
          <w:color w:val="000000" w:themeColor="text1"/>
        </w:rPr>
        <w:t>Nesta perspectiva, a Educ</w:t>
      </w:r>
      <w:r w:rsidR="003C0179" w:rsidRPr="00E41E0E">
        <w:rPr>
          <w:rFonts w:ascii="Arial" w:hAnsi="Arial" w:cs="Arial"/>
          <w:color w:val="000000" w:themeColor="text1"/>
        </w:rPr>
        <w:t xml:space="preserve">ação Física pode se configurar como </w:t>
      </w:r>
      <w:r w:rsidRPr="00E41E0E">
        <w:rPr>
          <w:rFonts w:ascii="Arial" w:hAnsi="Arial" w:cs="Arial"/>
          <w:color w:val="000000" w:themeColor="text1"/>
        </w:rPr>
        <w:t xml:space="preserve">uma ferramenta capaz de potencializar a </w:t>
      </w:r>
      <w:r w:rsidR="00DA45C2">
        <w:rPr>
          <w:rFonts w:ascii="Arial" w:hAnsi="Arial" w:cs="Arial"/>
          <w:color w:val="000000" w:themeColor="text1"/>
        </w:rPr>
        <w:t>Educação Ambiental</w:t>
      </w:r>
      <w:r w:rsidRPr="00E41E0E">
        <w:rPr>
          <w:rFonts w:ascii="Arial" w:hAnsi="Arial" w:cs="Arial"/>
          <w:color w:val="000000" w:themeColor="text1"/>
        </w:rPr>
        <w:t>. Tendo como objeto de estudo as práti</w:t>
      </w:r>
      <w:r w:rsidR="003C0179" w:rsidRPr="00E41E0E">
        <w:rPr>
          <w:rFonts w:ascii="Arial" w:hAnsi="Arial" w:cs="Arial"/>
          <w:color w:val="000000" w:themeColor="text1"/>
        </w:rPr>
        <w:t xml:space="preserve">cas corporais, que contemplem </w:t>
      </w:r>
      <w:r w:rsidRPr="00E41E0E">
        <w:rPr>
          <w:rFonts w:ascii="Arial" w:hAnsi="Arial" w:cs="Arial"/>
          <w:color w:val="000000" w:themeColor="text1"/>
        </w:rPr>
        <w:t xml:space="preserve">o exercício físico, a dança e os esportes, pode-se educar o indivíduo para um determinado objetivo </w:t>
      </w:r>
      <w:r w:rsidRPr="00E41E0E">
        <w:rPr>
          <w:rStyle w:val="normaltextrun"/>
          <w:rFonts w:ascii="Arial" w:hAnsi="Arial" w:cs="Arial"/>
          <w:color w:val="000000" w:themeColor="text1"/>
        </w:rPr>
        <w:t>(BIGLIARD; CRUZ, 2007)</w:t>
      </w:r>
      <w:r w:rsidRPr="00E41E0E">
        <w:rPr>
          <w:rFonts w:ascii="Arial" w:hAnsi="Arial" w:cs="Arial"/>
          <w:color w:val="000000" w:themeColor="text1"/>
        </w:rPr>
        <w:t xml:space="preserve">. </w:t>
      </w:r>
    </w:p>
    <w:p w:rsidR="001F59F7" w:rsidRPr="00E41E0E" w:rsidRDefault="004033B4" w:rsidP="001F59F7">
      <w:pPr>
        <w:spacing w:after="0" w:line="360" w:lineRule="auto"/>
        <w:ind w:firstLine="708"/>
        <w:jc w:val="both"/>
        <w:rPr>
          <w:rFonts w:cs="Arial"/>
          <w:color w:val="000000" w:themeColor="text1"/>
          <w:szCs w:val="24"/>
        </w:rPr>
      </w:pPr>
      <w:r w:rsidRPr="00E41E0E">
        <w:rPr>
          <w:rFonts w:cs="Arial"/>
          <w:color w:val="000000" w:themeColor="text1"/>
          <w:szCs w:val="24"/>
        </w:rPr>
        <w:t xml:space="preserve">Leite e Caetano (2004) expõem que, em pleno século XXI, com todas as catástrofes sociais e ambientais, a educação que realmente interessa é a </w:t>
      </w:r>
      <w:r w:rsidR="00DA45C2">
        <w:rPr>
          <w:rFonts w:cs="Arial"/>
          <w:color w:val="000000" w:themeColor="text1"/>
          <w:szCs w:val="24"/>
        </w:rPr>
        <w:t>Educação Ambiental</w:t>
      </w:r>
      <w:r w:rsidRPr="00E41E0E">
        <w:rPr>
          <w:rFonts w:cs="Arial"/>
          <w:color w:val="000000" w:themeColor="text1"/>
          <w:szCs w:val="24"/>
        </w:rPr>
        <w:t xml:space="preserve">, </w:t>
      </w:r>
      <w:r w:rsidR="003C0179" w:rsidRPr="00E41E0E">
        <w:rPr>
          <w:rFonts w:cs="Arial"/>
          <w:color w:val="000000" w:themeColor="text1"/>
          <w:szCs w:val="24"/>
        </w:rPr>
        <w:t xml:space="preserve">aquela </w:t>
      </w:r>
      <w:r w:rsidRPr="00E41E0E">
        <w:rPr>
          <w:rFonts w:cs="Arial"/>
          <w:color w:val="000000" w:themeColor="text1"/>
          <w:szCs w:val="24"/>
        </w:rPr>
        <w:t xml:space="preserve">que não se resume a simplesmente ir ou levar estudantes ao parque ou fazer caminhadas levando árvores de papel. Deve-se pensar em </w:t>
      </w:r>
      <w:r w:rsidR="00DA45C2">
        <w:rPr>
          <w:rFonts w:cs="Arial"/>
          <w:color w:val="000000" w:themeColor="text1"/>
          <w:szCs w:val="24"/>
        </w:rPr>
        <w:t>Educação Ambiental</w:t>
      </w:r>
      <w:r w:rsidRPr="00E41E0E">
        <w:rPr>
          <w:rFonts w:cs="Arial"/>
          <w:color w:val="000000" w:themeColor="text1"/>
          <w:szCs w:val="24"/>
        </w:rPr>
        <w:t xml:space="preserve"> como ações que levem o ser humano a refletir</w:t>
      </w:r>
      <w:r w:rsidR="001F59F7" w:rsidRPr="00E41E0E">
        <w:rPr>
          <w:rFonts w:cs="Arial"/>
          <w:color w:val="000000" w:themeColor="text1"/>
          <w:szCs w:val="24"/>
        </w:rPr>
        <w:t xml:space="preserve"> sobre a forma de usufruir dos recursos naturais</w:t>
      </w:r>
      <w:r w:rsidR="003C0179" w:rsidRPr="00E41E0E">
        <w:rPr>
          <w:rFonts w:cs="Arial"/>
          <w:color w:val="000000" w:themeColor="text1"/>
          <w:szCs w:val="24"/>
        </w:rPr>
        <w:t>,</w:t>
      </w:r>
      <w:r w:rsidRPr="00E41E0E">
        <w:rPr>
          <w:rFonts w:cs="Arial"/>
          <w:color w:val="000000" w:themeColor="text1"/>
          <w:szCs w:val="24"/>
        </w:rPr>
        <w:t xml:space="preserve"> de maneira consciente</w:t>
      </w:r>
      <w:r w:rsidR="003C0179" w:rsidRPr="00E41E0E">
        <w:rPr>
          <w:rFonts w:cs="Arial"/>
          <w:color w:val="000000" w:themeColor="text1"/>
          <w:szCs w:val="24"/>
        </w:rPr>
        <w:t>,</w:t>
      </w:r>
      <w:r w:rsidRPr="00E41E0E">
        <w:rPr>
          <w:rFonts w:cs="Arial"/>
          <w:color w:val="000000" w:themeColor="text1"/>
          <w:szCs w:val="24"/>
        </w:rPr>
        <w:t xml:space="preserve"> perante o meio ambiente e a sociedade. Contudo, o esporte possibilita o desenvolvimento psicossocial e motor de cada indivíduo, sendo inserido como prática social no contexto das comunidades </w:t>
      </w:r>
      <w:r w:rsidRPr="00E41E0E">
        <w:rPr>
          <w:rFonts w:cs="Arial"/>
          <w:color w:val="000000" w:themeColor="text1"/>
          <w:szCs w:val="24"/>
        </w:rPr>
        <w:lastRenderedPageBreak/>
        <w:t xml:space="preserve">mais carentes onde se visualiza, nesta prática, uma grande porta para os projetos sociais voltados ao esporte e </w:t>
      </w:r>
      <w:r w:rsidR="003C0179" w:rsidRPr="00E41E0E">
        <w:rPr>
          <w:rFonts w:cs="Arial"/>
          <w:color w:val="000000" w:themeColor="text1"/>
          <w:szCs w:val="24"/>
        </w:rPr>
        <w:t xml:space="preserve">ao </w:t>
      </w:r>
      <w:r w:rsidRPr="00E41E0E">
        <w:rPr>
          <w:rFonts w:cs="Arial"/>
          <w:color w:val="000000" w:themeColor="text1"/>
          <w:szCs w:val="24"/>
        </w:rPr>
        <w:t>meio ambiente.</w:t>
      </w:r>
    </w:p>
    <w:p w:rsidR="004033B4" w:rsidRPr="00E41E0E" w:rsidRDefault="004033B4" w:rsidP="00DD3080">
      <w:pPr>
        <w:autoSpaceDE w:val="0"/>
        <w:autoSpaceDN w:val="0"/>
        <w:adjustRightInd w:val="0"/>
        <w:spacing w:after="0" w:line="360" w:lineRule="auto"/>
        <w:ind w:firstLine="708"/>
        <w:jc w:val="both"/>
        <w:rPr>
          <w:rFonts w:cs="Arial"/>
          <w:color w:val="000000" w:themeColor="text1"/>
          <w:szCs w:val="24"/>
          <w:lang w:eastAsia="pt-BR"/>
        </w:rPr>
      </w:pPr>
      <w:proofErr w:type="gramStart"/>
      <w:r w:rsidRPr="00E41E0E">
        <w:rPr>
          <w:rFonts w:cs="Arial"/>
          <w:color w:val="000000" w:themeColor="text1"/>
          <w:szCs w:val="24"/>
        </w:rPr>
        <w:t xml:space="preserve">Leão Jr., </w:t>
      </w:r>
      <w:proofErr w:type="spellStart"/>
      <w:r w:rsidRPr="00E41E0E">
        <w:rPr>
          <w:rFonts w:cs="Arial"/>
          <w:color w:val="000000" w:themeColor="text1"/>
          <w:szCs w:val="24"/>
        </w:rPr>
        <w:t>Demizu</w:t>
      </w:r>
      <w:proofErr w:type="spellEnd"/>
      <w:r w:rsidRPr="00E41E0E">
        <w:rPr>
          <w:rFonts w:cs="Arial"/>
          <w:color w:val="000000" w:themeColor="text1"/>
          <w:szCs w:val="24"/>
        </w:rPr>
        <w:t xml:space="preserve"> e </w:t>
      </w:r>
      <w:proofErr w:type="spellStart"/>
      <w:r w:rsidRPr="00E41E0E">
        <w:rPr>
          <w:rFonts w:cs="Arial"/>
          <w:color w:val="000000" w:themeColor="text1"/>
          <w:szCs w:val="24"/>
        </w:rPr>
        <w:t>Royer</w:t>
      </w:r>
      <w:proofErr w:type="spellEnd"/>
      <w:r w:rsidRPr="00E41E0E">
        <w:rPr>
          <w:rFonts w:cs="Arial"/>
          <w:color w:val="000000" w:themeColor="text1"/>
          <w:szCs w:val="24"/>
        </w:rPr>
        <w:t xml:space="preserve"> (2016), ao avaliarem</w:t>
      </w:r>
      <w:r w:rsidRPr="00E41E0E">
        <w:rPr>
          <w:rFonts w:cs="Arial"/>
          <w:color w:val="000000" w:themeColor="text1"/>
          <w:szCs w:val="24"/>
          <w:lang w:eastAsia="pt-BR"/>
        </w:rPr>
        <w:t xml:space="preserve"> o nível de conhecimento de acadêmicos de Educação Física sobre o conceito de </w:t>
      </w:r>
      <w:r w:rsidR="00DA45C2">
        <w:rPr>
          <w:rFonts w:cs="Arial"/>
          <w:color w:val="000000" w:themeColor="text1"/>
          <w:szCs w:val="24"/>
          <w:lang w:eastAsia="pt-BR"/>
        </w:rPr>
        <w:t>Educação Ambiental</w:t>
      </w:r>
      <w:r w:rsidRPr="00E41E0E">
        <w:rPr>
          <w:rFonts w:cs="Arial"/>
          <w:color w:val="000000" w:themeColor="text1"/>
          <w:szCs w:val="24"/>
          <w:lang w:eastAsia="pt-BR"/>
        </w:rPr>
        <w:t xml:space="preserve"> e sua relação com a disciplina de Educação Física escolar, verificaram que o conceito sobre Educação Física é focado na </w:t>
      </w:r>
      <w:r w:rsidR="00873BCE">
        <w:rPr>
          <w:rFonts w:cs="Arial"/>
          <w:color w:val="000000" w:themeColor="text1"/>
          <w:szCs w:val="24"/>
          <w:lang w:eastAsia="pt-BR"/>
        </w:rPr>
        <w:t>a</w:t>
      </w:r>
      <w:r w:rsidRPr="00E41E0E">
        <w:rPr>
          <w:rFonts w:cs="Arial"/>
          <w:color w:val="000000" w:themeColor="text1"/>
          <w:szCs w:val="24"/>
          <w:lang w:eastAsia="pt-BR"/>
        </w:rPr>
        <w:t xml:space="preserve">tividade </w:t>
      </w:r>
      <w:r w:rsidR="00873BCE">
        <w:rPr>
          <w:rFonts w:cs="Arial"/>
          <w:color w:val="000000" w:themeColor="text1"/>
          <w:szCs w:val="24"/>
          <w:lang w:eastAsia="pt-BR"/>
        </w:rPr>
        <w:t>f</w:t>
      </w:r>
      <w:r w:rsidRPr="00E41E0E">
        <w:rPr>
          <w:rFonts w:cs="Arial"/>
          <w:color w:val="000000" w:themeColor="text1"/>
          <w:szCs w:val="24"/>
          <w:lang w:eastAsia="pt-BR"/>
        </w:rPr>
        <w:t xml:space="preserve">ísica para </w:t>
      </w:r>
      <w:r w:rsidR="00873BCE">
        <w:rPr>
          <w:rFonts w:cs="Arial"/>
          <w:color w:val="000000" w:themeColor="text1"/>
          <w:szCs w:val="24"/>
          <w:lang w:eastAsia="pt-BR"/>
        </w:rPr>
        <w:t>p</w:t>
      </w:r>
      <w:r w:rsidRPr="00E41E0E">
        <w:rPr>
          <w:rFonts w:cs="Arial"/>
          <w:color w:val="000000" w:themeColor="text1"/>
          <w:szCs w:val="24"/>
          <w:lang w:eastAsia="pt-BR"/>
        </w:rPr>
        <w:t xml:space="preserve">romoção de </w:t>
      </w:r>
      <w:r w:rsidR="00873BCE">
        <w:rPr>
          <w:rFonts w:cs="Arial"/>
          <w:color w:val="000000" w:themeColor="text1"/>
          <w:szCs w:val="24"/>
          <w:lang w:eastAsia="pt-BR"/>
        </w:rPr>
        <w:t>s</w:t>
      </w:r>
      <w:r w:rsidRPr="00E41E0E">
        <w:rPr>
          <w:rFonts w:cs="Arial"/>
          <w:color w:val="000000" w:themeColor="text1"/>
          <w:szCs w:val="24"/>
          <w:lang w:eastAsia="pt-BR"/>
        </w:rPr>
        <w:t>aúde”</w:t>
      </w:r>
      <w:proofErr w:type="gramEnd"/>
      <w:r w:rsidRPr="00E41E0E">
        <w:rPr>
          <w:rFonts w:cs="Arial"/>
          <w:color w:val="000000" w:themeColor="text1"/>
          <w:szCs w:val="24"/>
          <w:lang w:eastAsia="pt-BR"/>
        </w:rPr>
        <w:t xml:space="preserve">. Já no que diz respeito ao conceito de </w:t>
      </w:r>
      <w:r w:rsidR="006D76FA">
        <w:rPr>
          <w:rFonts w:cs="Arial"/>
          <w:color w:val="000000" w:themeColor="text1"/>
          <w:szCs w:val="24"/>
          <w:lang w:eastAsia="pt-BR"/>
        </w:rPr>
        <w:t>m</w:t>
      </w:r>
      <w:r w:rsidRPr="00E41E0E">
        <w:rPr>
          <w:rFonts w:cs="Arial"/>
          <w:color w:val="000000" w:themeColor="text1"/>
          <w:szCs w:val="24"/>
          <w:lang w:eastAsia="pt-BR"/>
        </w:rPr>
        <w:t xml:space="preserve">eio </w:t>
      </w:r>
      <w:r w:rsidR="006D76FA">
        <w:rPr>
          <w:rFonts w:cs="Arial"/>
          <w:color w:val="000000" w:themeColor="text1"/>
          <w:szCs w:val="24"/>
          <w:lang w:eastAsia="pt-BR"/>
        </w:rPr>
        <w:t>a</w:t>
      </w:r>
      <w:r w:rsidRPr="00E41E0E">
        <w:rPr>
          <w:rFonts w:cs="Arial"/>
          <w:color w:val="000000" w:themeColor="text1"/>
          <w:szCs w:val="24"/>
          <w:lang w:eastAsia="pt-BR"/>
        </w:rPr>
        <w:t xml:space="preserve">mbiente, está relacionado com o conceito </w:t>
      </w:r>
      <w:r w:rsidR="006D76FA">
        <w:rPr>
          <w:rFonts w:cs="Arial"/>
          <w:color w:val="000000" w:themeColor="text1"/>
          <w:szCs w:val="24"/>
          <w:lang w:eastAsia="pt-BR"/>
        </w:rPr>
        <w:t>e</w:t>
      </w:r>
      <w:r w:rsidRPr="00E41E0E">
        <w:rPr>
          <w:rFonts w:cs="Arial"/>
          <w:color w:val="000000" w:themeColor="text1"/>
          <w:szCs w:val="24"/>
          <w:lang w:eastAsia="pt-BR"/>
        </w:rPr>
        <w:t xml:space="preserve">cológico, fato esse que comprova a falta de conhecimento dos participantes da pesquisa sobre sua abrangência. Todavia, Barbosa e Pires (2011) atentam para o fato de que a </w:t>
      </w:r>
      <w:r w:rsidR="00DA45C2">
        <w:rPr>
          <w:rFonts w:cs="Arial"/>
          <w:color w:val="000000" w:themeColor="text1"/>
          <w:szCs w:val="24"/>
          <w:lang w:eastAsia="pt-BR"/>
        </w:rPr>
        <w:t>Educação Ambiental</w:t>
      </w:r>
      <w:r w:rsidRPr="00E41E0E">
        <w:rPr>
          <w:rFonts w:cs="Arial"/>
          <w:color w:val="000000" w:themeColor="text1"/>
          <w:szCs w:val="24"/>
          <w:lang w:eastAsia="pt-BR"/>
        </w:rPr>
        <w:t xml:space="preserve"> não deve se restringir ao contexto escolar e tampouco se limitar às questões ecológicas. A </w:t>
      </w:r>
      <w:r w:rsidR="00DA45C2">
        <w:rPr>
          <w:rFonts w:cs="Arial"/>
          <w:color w:val="000000" w:themeColor="text1"/>
          <w:szCs w:val="24"/>
          <w:lang w:eastAsia="pt-BR"/>
        </w:rPr>
        <w:t>Educação Ambiental</w:t>
      </w:r>
      <w:r w:rsidRPr="00E41E0E">
        <w:rPr>
          <w:rFonts w:cs="Arial"/>
          <w:color w:val="000000" w:themeColor="text1"/>
          <w:szCs w:val="24"/>
          <w:lang w:eastAsia="pt-BR"/>
        </w:rPr>
        <w:t xml:space="preserve"> associa os problemas ambientais aos sociais na tentativa de construção de um mundo mais justo e igualitário.</w:t>
      </w:r>
    </w:p>
    <w:p w:rsidR="004033B4" w:rsidRPr="00E41E0E" w:rsidRDefault="004033B4" w:rsidP="00DD3080">
      <w:pPr>
        <w:spacing w:after="0" w:line="360" w:lineRule="auto"/>
        <w:ind w:firstLine="708"/>
        <w:jc w:val="both"/>
        <w:rPr>
          <w:rFonts w:cs="Arial"/>
          <w:color w:val="000000" w:themeColor="text1"/>
          <w:szCs w:val="24"/>
        </w:rPr>
      </w:pPr>
      <w:r w:rsidRPr="00E41E0E">
        <w:rPr>
          <w:rFonts w:cs="Arial"/>
          <w:color w:val="000000" w:themeColor="text1"/>
          <w:szCs w:val="24"/>
        </w:rPr>
        <w:t xml:space="preserve">Outro grande influenciador </w:t>
      </w:r>
      <w:proofErr w:type="spellStart"/>
      <w:r w:rsidRPr="00E41E0E">
        <w:rPr>
          <w:rFonts w:cs="Arial"/>
          <w:color w:val="000000" w:themeColor="text1"/>
          <w:szCs w:val="24"/>
        </w:rPr>
        <w:t>formacional</w:t>
      </w:r>
      <w:proofErr w:type="spellEnd"/>
      <w:r w:rsidRPr="00E41E0E">
        <w:rPr>
          <w:rFonts w:cs="Arial"/>
          <w:color w:val="000000" w:themeColor="text1"/>
          <w:szCs w:val="24"/>
        </w:rPr>
        <w:t xml:space="preserve"> seria uma análise das diversas maneiras de relacionamento entre a sociedade e o meio ambiente, </w:t>
      </w:r>
      <w:r w:rsidR="003C0179" w:rsidRPr="00E41E0E">
        <w:rPr>
          <w:rFonts w:cs="Arial"/>
          <w:color w:val="000000" w:themeColor="text1"/>
          <w:szCs w:val="24"/>
        </w:rPr>
        <w:t xml:space="preserve">as quais </w:t>
      </w:r>
      <w:r w:rsidRPr="00E41E0E">
        <w:rPr>
          <w:rFonts w:cs="Arial"/>
          <w:color w:val="000000" w:themeColor="text1"/>
          <w:szCs w:val="24"/>
        </w:rPr>
        <w:t xml:space="preserve">perpassam pelas relações afetivas, sociais, ecológicas e políticas, pois a efetivação da cidadania pela Educação Física, que é </w:t>
      </w:r>
      <w:r w:rsidR="00F35844" w:rsidRPr="00E41E0E">
        <w:rPr>
          <w:rFonts w:cs="Arial"/>
          <w:color w:val="000000" w:themeColor="text1"/>
          <w:szCs w:val="24"/>
        </w:rPr>
        <w:t>a disciplina</w:t>
      </w:r>
      <w:r w:rsidRPr="00E41E0E">
        <w:rPr>
          <w:rFonts w:cs="Arial"/>
          <w:color w:val="000000" w:themeColor="text1"/>
          <w:szCs w:val="24"/>
        </w:rPr>
        <w:t xml:space="preserve"> responsável pelos esportes e suas diferentes metodologias de ensino, também visa </w:t>
      </w:r>
      <w:r w:rsidR="00F35844" w:rsidRPr="00E41E0E">
        <w:rPr>
          <w:rFonts w:cs="Arial"/>
          <w:color w:val="000000" w:themeColor="text1"/>
          <w:szCs w:val="24"/>
        </w:rPr>
        <w:t>estimular</w:t>
      </w:r>
      <w:r w:rsidRPr="00E41E0E">
        <w:rPr>
          <w:rFonts w:cs="Arial"/>
          <w:color w:val="000000" w:themeColor="text1"/>
          <w:szCs w:val="24"/>
        </w:rPr>
        <w:t xml:space="preserve"> uma discussão política </w:t>
      </w:r>
      <w:r w:rsidR="00873BCE">
        <w:rPr>
          <w:rFonts w:cs="Arial"/>
          <w:color w:val="000000" w:themeColor="text1"/>
          <w:szCs w:val="24"/>
        </w:rPr>
        <w:t>sobre</w:t>
      </w:r>
      <w:r w:rsidR="00873BCE" w:rsidRPr="00E41E0E">
        <w:rPr>
          <w:rFonts w:cs="Arial"/>
          <w:color w:val="000000" w:themeColor="text1"/>
          <w:szCs w:val="24"/>
        </w:rPr>
        <w:t xml:space="preserve"> </w:t>
      </w:r>
      <w:r w:rsidRPr="00E41E0E">
        <w:rPr>
          <w:rFonts w:cs="Arial"/>
          <w:color w:val="000000" w:themeColor="text1"/>
          <w:szCs w:val="24"/>
        </w:rPr>
        <w:t>os espaços destinados à prática da cultura corporal de movimento. Com isso, os estudantes devem entender que a prática de esportes é um direito de todos, sendo obrigação do Estado possi</w:t>
      </w:r>
      <w:r w:rsidR="003C0179" w:rsidRPr="00E41E0E">
        <w:rPr>
          <w:rFonts w:cs="Arial"/>
          <w:color w:val="000000" w:themeColor="text1"/>
          <w:szCs w:val="24"/>
        </w:rPr>
        <w:t xml:space="preserve">bilitá-la. </w:t>
      </w:r>
    </w:p>
    <w:p w:rsidR="004033B4" w:rsidRPr="00E41E0E" w:rsidRDefault="004033B4" w:rsidP="00DD3080">
      <w:pPr>
        <w:autoSpaceDE w:val="0"/>
        <w:autoSpaceDN w:val="0"/>
        <w:adjustRightInd w:val="0"/>
        <w:spacing w:after="0" w:line="360" w:lineRule="auto"/>
        <w:ind w:firstLine="708"/>
        <w:jc w:val="both"/>
        <w:rPr>
          <w:rFonts w:cs="Arial"/>
          <w:color w:val="000000" w:themeColor="text1"/>
          <w:szCs w:val="24"/>
        </w:rPr>
      </w:pPr>
      <w:r w:rsidRPr="00E41E0E">
        <w:rPr>
          <w:rFonts w:cs="Arial"/>
          <w:color w:val="000000" w:themeColor="text1"/>
          <w:szCs w:val="24"/>
        </w:rPr>
        <w:t xml:space="preserve">Outra possibilidade de interação entre o meio ambiente e a atividade física esportiva está relacionada à saúde. Segundo a Organização Mundial de Saúde (OMS), define-se saúde não apenas como a ausência de doenças, mas como a situação de perfeito bem-estar físico, social e mental. </w:t>
      </w:r>
      <w:r w:rsidRPr="00E41E0E">
        <w:rPr>
          <w:rFonts w:cs="Arial"/>
          <w:bCs/>
          <w:color w:val="000000" w:themeColor="text1"/>
          <w:szCs w:val="24"/>
        </w:rPr>
        <w:t>Sendo assim, Pitanga</w:t>
      </w:r>
      <w:r w:rsidRPr="00E41E0E">
        <w:rPr>
          <w:rFonts w:cs="Arial"/>
          <w:color w:val="000000" w:themeColor="text1"/>
          <w:szCs w:val="24"/>
        </w:rPr>
        <w:t xml:space="preserve"> (2002), em seus estudos, foi além e considerou que, na atualidade</w:t>
      </w:r>
      <w:r w:rsidR="00873BCE">
        <w:rPr>
          <w:rFonts w:cs="Arial"/>
          <w:color w:val="000000" w:themeColor="text1"/>
          <w:szCs w:val="24"/>
        </w:rPr>
        <w:t>,</w:t>
      </w:r>
      <w:r w:rsidRPr="00E41E0E">
        <w:rPr>
          <w:rFonts w:cs="Arial"/>
          <w:color w:val="000000" w:themeColor="text1"/>
          <w:szCs w:val="24"/>
        </w:rPr>
        <w:t xml:space="preserve"> saúde tem sido definida não apenas como a ausência de doenças. Saúde se identifica como uma multiplicidade de aspectos do comportamento humano voltados a um estado de completo bem-estar físico, mental e social. Allende, </w:t>
      </w:r>
      <w:proofErr w:type="spellStart"/>
      <w:r w:rsidRPr="00E41E0E">
        <w:rPr>
          <w:rFonts w:cs="Arial"/>
          <w:color w:val="000000" w:themeColor="text1"/>
          <w:szCs w:val="24"/>
        </w:rPr>
        <w:t>Cowburn</w:t>
      </w:r>
      <w:proofErr w:type="spellEnd"/>
      <w:r w:rsidRPr="00E41E0E">
        <w:rPr>
          <w:rFonts w:cs="Arial"/>
          <w:color w:val="000000" w:themeColor="text1"/>
          <w:szCs w:val="24"/>
        </w:rPr>
        <w:t xml:space="preserve"> e Foster (2006) reforçam que a atividade física esportiva ajuda no controle do peso, nas questões relacionadas à diabetes, hipertensão arterial, coordenação motora e interação social, entre outras contribuições significativas para a vida do participante.</w:t>
      </w:r>
    </w:p>
    <w:p w:rsidR="004033B4" w:rsidRPr="00E41E0E" w:rsidRDefault="004033B4" w:rsidP="00DD3080">
      <w:pPr>
        <w:spacing w:after="0" w:line="360" w:lineRule="auto"/>
        <w:ind w:firstLine="708"/>
        <w:jc w:val="both"/>
        <w:rPr>
          <w:rFonts w:cs="Arial"/>
          <w:color w:val="000000" w:themeColor="text1"/>
          <w:szCs w:val="24"/>
        </w:rPr>
      </w:pPr>
      <w:r w:rsidRPr="00E41E0E">
        <w:rPr>
          <w:rFonts w:cs="Arial"/>
          <w:color w:val="000000" w:themeColor="text1"/>
          <w:szCs w:val="24"/>
        </w:rPr>
        <w:t xml:space="preserve">Porém, as possibilidades de relacionar saúde, esportes e meio ambiente vão além, devendo levar o aluno a uma reflexão perante os benefícios da prática regular </w:t>
      </w:r>
      <w:r w:rsidRPr="00E41E0E">
        <w:rPr>
          <w:rFonts w:cs="Arial"/>
          <w:color w:val="000000" w:themeColor="text1"/>
          <w:szCs w:val="24"/>
        </w:rPr>
        <w:lastRenderedPageBreak/>
        <w:t xml:space="preserve">de exercícios físicos sem </w:t>
      </w:r>
      <w:proofErr w:type="gramStart"/>
      <w:r w:rsidRPr="00E41E0E">
        <w:rPr>
          <w:rFonts w:cs="Arial"/>
          <w:color w:val="000000" w:themeColor="text1"/>
          <w:szCs w:val="24"/>
        </w:rPr>
        <w:t>esquecer dos</w:t>
      </w:r>
      <w:proofErr w:type="gramEnd"/>
      <w:r w:rsidRPr="00E41E0E">
        <w:rPr>
          <w:rFonts w:cs="Arial"/>
          <w:color w:val="000000" w:themeColor="text1"/>
          <w:szCs w:val="24"/>
        </w:rPr>
        <w:t xml:space="preserve"> fatores sociais, econômicos, cultura</w:t>
      </w:r>
      <w:r w:rsidR="00F35844" w:rsidRPr="00E41E0E">
        <w:rPr>
          <w:rFonts w:cs="Arial"/>
          <w:color w:val="000000" w:themeColor="text1"/>
          <w:szCs w:val="24"/>
        </w:rPr>
        <w:t>i</w:t>
      </w:r>
      <w:r w:rsidRPr="00E41E0E">
        <w:rPr>
          <w:rFonts w:cs="Arial"/>
          <w:color w:val="000000" w:themeColor="text1"/>
          <w:szCs w:val="24"/>
        </w:rPr>
        <w:t>s e educacionais que permeiam a participação esportiva da sociedade (RODRIGUES; DARIDO, 2006).</w:t>
      </w:r>
    </w:p>
    <w:p w:rsidR="004033B4" w:rsidRPr="00E41E0E" w:rsidRDefault="004033B4" w:rsidP="00DD3080">
      <w:pPr>
        <w:spacing w:after="0" w:line="360" w:lineRule="auto"/>
        <w:ind w:firstLine="708"/>
        <w:jc w:val="both"/>
        <w:rPr>
          <w:rFonts w:cs="Arial"/>
          <w:color w:val="000000" w:themeColor="text1"/>
          <w:szCs w:val="24"/>
        </w:rPr>
      </w:pPr>
      <w:r w:rsidRPr="00E41E0E">
        <w:rPr>
          <w:rFonts w:cs="Arial"/>
          <w:color w:val="000000" w:themeColor="text1"/>
          <w:szCs w:val="24"/>
        </w:rPr>
        <w:t xml:space="preserve">Por outro lado, </w:t>
      </w:r>
      <w:proofErr w:type="spellStart"/>
      <w:r w:rsidRPr="00E41E0E">
        <w:rPr>
          <w:rFonts w:cs="Arial"/>
          <w:color w:val="000000" w:themeColor="text1"/>
          <w:szCs w:val="24"/>
        </w:rPr>
        <w:t>F</w:t>
      </w:r>
      <w:r w:rsidR="00BE6A94" w:rsidRPr="00E41E0E">
        <w:rPr>
          <w:rFonts w:cs="Arial"/>
          <w:color w:val="000000" w:themeColor="text1"/>
          <w:szCs w:val="24"/>
        </w:rPr>
        <w:t>o</w:t>
      </w:r>
      <w:r w:rsidRPr="00E41E0E">
        <w:rPr>
          <w:rFonts w:cs="Arial"/>
          <w:color w:val="000000" w:themeColor="text1"/>
          <w:szCs w:val="24"/>
        </w:rPr>
        <w:t>jortoft</w:t>
      </w:r>
      <w:proofErr w:type="spellEnd"/>
      <w:r w:rsidRPr="00E41E0E">
        <w:rPr>
          <w:rFonts w:cs="Arial"/>
          <w:color w:val="000000" w:themeColor="text1"/>
          <w:szCs w:val="24"/>
        </w:rPr>
        <w:t xml:space="preserve"> (2001) relata que, atualmente, as crianças possuem uma inclinação tec</w:t>
      </w:r>
      <w:r w:rsidR="00E92088" w:rsidRPr="00E41E0E">
        <w:rPr>
          <w:rFonts w:cs="Arial"/>
          <w:color w:val="000000" w:themeColor="text1"/>
          <w:szCs w:val="24"/>
        </w:rPr>
        <w:t>nológica muito grande e que esta</w:t>
      </w:r>
      <w:r w:rsidRPr="00E41E0E">
        <w:rPr>
          <w:rFonts w:cs="Arial"/>
          <w:color w:val="000000" w:themeColor="text1"/>
          <w:szCs w:val="24"/>
        </w:rPr>
        <w:t xml:space="preserve"> possui suas vantagens e desvantagens para o desenvolvimento humano. Como pontos negativos é possível apontar a falta de contato com o meio ambiente natural, a diminuição da prática de atividade física recreativa, o aumento de problemas de saúde, como a obesidade, a diminuição da força, da flexibilidade e da aptidão física. </w:t>
      </w:r>
    </w:p>
    <w:p w:rsidR="004033B4" w:rsidRPr="00E41E0E" w:rsidRDefault="004033B4" w:rsidP="00DD3080">
      <w:pPr>
        <w:spacing w:after="0" w:line="360" w:lineRule="auto"/>
        <w:ind w:firstLine="708"/>
        <w:jc w:val="both"/>
        <w:rPr>
          <w:rFonts w:cs="Arial"/>
          <w:color w:val="000000" w:themeColor="text1"/>
          <w:szCs w:val="24"/>
        </w:rPr>
      </w:pPr>
      <w:r w:rsidRPr="00E41E0E">
        <w:rPr>
          <w:rFonts w:cs="Arial"/>
          <w:color w:val="000000" w:themeColor="text1"/>
          <w:szCs w:val="24"/>
        </w:rPr>
        <w:t xml:space="preserve">Assim, dentro da perspectiva do esporte educacional, o </w:t>
      </w:r>
      <w:r w:rsidR="00164513">
        <w:rPr>
          <w:rFonts w:cs="Arial"/>
          <w:color w:val="000000" w:themeColor="text1"/>
          <w:szCs w:val="24"/>
        </w:rPr>
        <w:t>Futebol Educacional</w:t>
      </w:r>
      <w:r w:rsidRPr="00E41E0E">
        <w:rPr>
          <w:rFonts w:cs="Arial"/>
          <w:color w:val="000000" w:themeColor="text1"/>
          <w:szCs w:val="24"/>
        </w:rPr>
        <w:t xml:space="preserve"> se torna uma ferramenta importante na educação das crianças, pois o mesmo é conteúdo escolar e não escolar e possui o fator de atração e aceitação mundial, conseguindo unir a prática esportiva, o meio ambiente e a educação social. </w:t>
      </w:r>
    </w:p>
    <w:p w:rsidR="004033B4" w:rsidRPr="00E41E0E" w:rsidRDefault="004033B4" w:rsidP="00DD3080">
      <w:pPr>
        <w:spacing w:after="0" w:line="360" w:lineRule="auto"/>
        <w:ind w:firstLine="708"/>
        <w:jc w:val="both"/>
        <w:rPr>
          <w:rFonts w:cs="Arial"/>
          <w:color w:val="000000" w:themeColor="text1"/>
          <w:szCs w:val="24"/>
        </w:rPr>
      </w:pPr>
      <w:proofErr w:type="spellStart"/>
      <w:r w:rsidRPr="00E41E0E">
        <w:rPr>
          <w:rFonts w:cs="Arial"/>
          <w:color w:val="000000" w:themeColor="text1"/>
          <w:szCs w:val="24"/>
        </w:rPr>
        <w:t>Tacon</w:t>
      </w:r>
      <w:proofErr w:type="spellEnd"/>
      <w:r w:rsidRPr="00E41E0E">
        <w:rPr>
          <w:rFonts w:cs="Arial"/>
          <w:color w:val="000000" w:themeColor="text1"/>
          <w:szCs w:val="24"/>
        </w:rPr>
        <w:t xml:space="preserve"> (2007) expõe que o interesse pelo valor do futebol como instrumento de socialização e educação se iniciou </w:t>
      </w:r>
      <w:r w:rsidR="00873BCE">
        <w:rPr>
          <w:rFonts w:cs="Arial"/>
          <w:color w:val="000000" w:themeColor="text1"/>
          <w:szCs w:val="24"/>
        </w:rPr>
        <w:t>com</w:t>
      </w:r>
      <w:r w:rsidR="00873BCE" w:rsidRPr="00E41E0E">
        <w:rPr>
          <w:rFonts w:cs="Arial"/>
          <w:color w:val="000000" w:themeColor="text1"/>
          <w:szCs w:val="24"/>
        </w:rPr>
        <w:t xml:space="preserve"> </w:t>
      </w:r>
      <w:r w:rsidRPr="00E41E0E">
        <w:rPr>
          <w:rFonts w:cs="Arial"/>
          <w:color w:val="000000" w:themeColor="text1"/>
          <w:szCs w:val="24"/>
        </w:rPr>
        <w:t>as eleições francesas de 1997, tendo em vista as nítidas transformações comportamentais de jovens envolvidos em delitos, que apresentavam comportamento antissocial e também para o apoio da educação escolar</w:t>
      </w:r>
      <w:r w:rsidR="00F35844" w:rsidRPr="00E41E0E">
        <w:rPr>
          <w:rFonts w:cs="Arial"/>
          <w:color w:val="000000" w:themeColor="text1"/>
          <w:szCs w:val="24"/>
        </w:rPr>
        <w:t xml:space="preserve"> e</w:t>
      </w:r>
      <w:r w:rsidRPr="00E41E0E">
        <w:rPr>
          <w:rFonts w:cs="Arial"/>
          <w:color w:val="000000" w:themeColor="text1"/>
          <w:szCs w:val="24"/>
        </w:rPr>
        <w:t xml:space="preserve"> não escolar, melhorando o objetivo do governo que era o de estabelecer uma </w:t>
      </w:r>
      <w:r w:rsidR="00CD77EB">
        <w:rPr>
          <w:rFonts w:cs="Arial"/>
          <w:color w:val="000000" w:themeColor="text1"/>
          <w:szCs w:val="24"/>
        </w:rPr>
        <w:t xml:space="preserve">maior </w:t>
      </w:r>
      <w:r w:rsidRPr="00E41E0E">
        <w:rPr>
          <w:rFonts w:cs="Arial"/>
          <w:color w:val="000000" w:themeColor="text1"/>
          <w:szCs w:val="24"/>
        </w:rPr>
        <w:t xml:space="preserve">coesão social. Conforme o autor, o </w:t>
      </w:r>
      <w:r w:rsidR="00E94A1A">
        <w:rPr>
          <w:rFonts w:cs="Arial"/>
          <w:color w:val="000000" w:themeColor="text1"/>
          <w:szCs w:val="24"/>
        </w:rPr>
        <w:t>f</w:t>
      </w:r>
      <w:r w:rsidRPr="00E41E0E">
        <w:rPr>
          <w:rFonts w:cs="Arial"/>
          <w:color w:val="000000" w:themeColor="text1"/>
          <w:szCs w:val="24"/>
        </w:rPr>
        <w:t>utebol é cada vez mais reconhecido como meio de promoção da inclusão social e inserção de conhecimentos transversais, apoiando o processo educacional.</w:t>
      </w:r>
    </w:p>
    <w:p w:rsidR="004033B4" w:rsidRPr="00E41E0E" w:rsidRDefault="004033B4" w:rsidP="00DD3080">
      <w:pPr>
        <w:spacing w:after="0" w:line="360" w:lineRule="auto"/>
        <w:ind w:firstLine="708"/>
        <w:jc w:val="both"/>
        <w:rPr>
          <w:rFonts w:cs="Arial"/>
          <w:color w:val="000000" w:themeColor="text1"/>
          <w:szCs w:val="24"/>
        </w:rPr>
      </w:pPr>
      <w:r w:rsidRPr="00E41E0E">
        <w:rPr>
          <w:rFonts w:cs="Arial"/>
          <w:color w:val="000000" w:themeColor="text1"/>
          <w:szCs w:val="24"/>
        </w:rPr>
        <w:t xml:space="preserve">Assim, é necessário que o </w:t>
      </w:r>
      <w:r w:rsidR="00E94A1A">
        <w:rPr>
          <w:rFonts w:cs="Arial"/>
          <w:color w:val="000000" w:themeColor="text1"/>
          <w:szCs w:val="24"/>
        </w:rPr>
        <w:t>f</w:t>
      </w:r>
      <w:r w:rsidRPr="00E41E0E">
        <w:rPr>
          <w:rFonts w:cs="Arial"/>
          <w:color w:val="000000" w:themeColor="text1"/>
          <w:szCs w:val="24"/>
        </w:rPr>
        <w:t xml:space="preserve">utebol seja aplicado na dimensão educacional, pois </w:t>
      </w:r>
      <w:r w:rsidR="002C1EC8" w:rsidRPr="00E41E0E">
        <w:rPr>
          <w:rFonts w:cs="Arial"/>
          <w:color w:val="000000" w:themeColor="text1"/>
          <w:szCs w:val="24"/>
        </w:rPr>
        <w:t>est</w:t>
      </w:r>
      <w:r w:rsidR="00E94A1A">
        <w:rPr>
          <w:rFonts w:cs="Arial"/>
          <w:color w:val="000000" w:themeColor="text1"/>
          <w:szCs w:val="24"/>
        </w:rPr>
        <w:t>a</w:t>
      </w:r>
      <w:r w:rsidRPr="00E41E0E">
        <w:rPr>
          <w:rFonts w:cs="Arial"/>
          <w:color w:val="000000" w:themeColor="text1"/>
          <w:szCs w:val="24"/>
        </w:rPr>
        <w:t xml:space="preserve"> visa </w:t>
      </w:r>
      <w:proofErr w:type="gramStart"/>
      <w:r w:rsidR="00F35844" w:rsidRPr="00E41E0E">
        <w:rPr>
          <w:rFonts w:cs="Arial"/>
          <w:color w:val="000000" w:themeColor="text1"/>
          <w:szCs w:val="24"/>
        </w:rPr>
        <w:t>a</w:t>
      </w:r>
      <w:proofErr w:type="gramEnd"/>
      <w:r w:rsidRPr="00E41E0E">
        <w:rPr>
          <w:rFonts w:cs="Arial"/>
          <w:color w:val="000000" w:themeColor="text1"/>
          <w:szCs w:val="24"/>
        </w:rPr>
        <w:t xml:space="preserve"> participação de todos, sem discriminação o</w:t>
      </w:r>
      <w:r w:rsidR="00E92088" w:rsidRPr="00E41E0E">
        <w:rPr>
          <w:rFonts w:cs="Arial"/>
          <w:color w:val="000000" w:themeColor="text1"/>
          <w:szCs w:val="24"/>
        </w:rPr>
        <w:t>u exclusão social, étnica</w:t>
      </w:r>
      <w:r w:rsidRPr="00E41E0E">
        <w:rPr>
          <w:rFonts w:cs="Arial"/>
          <w:color w:val="000000" w:themeColor="text1"/>
          <w:szCs w:val="24"/>
        </w:rPr>
        <w:t xml:space="preserve">, física ou técnica. Além disso, visa </w:t>
      </w:r>
      <w:proofErr w:type="gramStart"/>
      <w:r w:rsidRPr="00E41E0E">
        <w:rPr>
          <w:rFonts w:cs="Arial"/>
          <w:color w:val="000000" w:themeColor="text1"/>
          <w:szCs w:val="24"/>
        </w:rPr>
        <w:t>a</w:t>
      </w:r>
      <w:proofErr w:type="gramEnd"/>
      <w:r w:rsidRPr="00E41E0E">
        <w:rPr>
          <w:rFonts w:cs="Arial"/>
          <w:color w:val="000000" w:themeColor="text1"/>
          <w:szCs w:val="24"/>
        </w:rPr>
        <w:t xml:space="preserve"> educação integral, a valorização da diversidade</w:t>
      </w:r>
      <w:r w:rsidR="00B53426">
        <w:rPr>
          <w:rFonts w:cs="Arial"/>
          <w:color w:val="000000" w:themeColor="text1"/>
          <w:szCs w:val="24"/>
        </w:rPr>
        <w:t xml:space="preserve"> e</w:t>
      </w:r>
      <w:r w:rsidRPr="00E41E0E">
        <w:rPr>
          <w:rFonts w:cs="Arial"/>
          <w:color w:val="000000" w:themeColor="text1"/>
          <w:szCs w:val="24"/>
        </w:rPr>
        <w:t xml:space="preserve"> a valorização da autonomia, para proporcionar a formação de um ser humano crítico e transformador da realidade social (TUBINO, 2001).</w:t>
      </w:r>
    </w:p>
    <w:p w:rsidR="004033B4" w:rsidRPr="007140DB" w:rsidRDefault="004033B4" w:rsidP="00DD3080">
      <w:pPr>
        <w:spacing w:after="0" w:line="360" w:lineRule="auto"/>
        <w:ind w:firstLine="708"/>
        <w:jc w:val="both"/>
        <w:rPr>
          <w:rFonts w:cs="Arial"/>
          <w:color w:val="FF0000"/>
          <w:szCs w:val="24"/>
        </w:rPr>
      </w:pPr>
      <w:r w:rsidRPr="007140DB">
        <w:rPr>
          <w:rFonts w:cs="Arial"/>
          <w:color w:val="FF0000"/>
          <w:szCs w:val="24"/>
        </w:rPr>
        <w:t xml:space="preserve">O principal objetivo do </w:t>
      </w:r>
      <w:r w:rsidR="00164513" w:rsidRPr="007140DB">
        <w:rPr>
          <w:rFonts w:cs="Arial"/>
          <w:color w:val="FF0000"/>
          <w:szCs w:val="24"/>
        </w:rPr>
        <w:t>Futebol Educacional</w:t>
      </w:r>
      <w:r w:rsidRPr="007140DB">
        <w:rPr>
          <w:rFonts w:cs="Arial"/>
          <w:color w:val="FF0000"/>
          <w:szCs w:val="24"/>
        </w:rPr>
        <w:t xml:space="preserve"> vai além dos fatores desportivos, motores e cognitivos, buscando a formação </w:t>
      </w:r>
      <w:r w:rsidR="00B53426" w:rsidRPr="007140DB">
        <w:rPr>
          <w:rFonts w:cs="Arial"/>
          <w:color w:val="FF0000"/>
          <w:szCs w:val="24"/>
        </w:rPr>
        <w:t xml:space="preserve">para a </w:t>
      </w:r>
      <w:r w:rsidRPr="007140DB">
        <w:rPr>
          <w:rFonts w:cs="Arial"/>
          <w:color w:val="FF0000"/>
          <w:szCs w:val="24"/>
        </w:rPr>
        <w:t xml:space="preserve">cidadania, entendendo os direitos do homem e de tudo aquilo que o cerca, caracterizando um excelente instrumento de educação socioambiental de crianças e adolescentes no processo de ensino-aprendizagem do aluno. Além disso, reforça a importância da prática esportiva sob a ótica ambientalista pelo fato de proporcionar benefícios como motivação, superação dos limites pessoais, busca pela autorrealização durante a prática e também por ser uma forma de reaproximação do homem com a natureza, devido </w:t>
      </w:r>
      <w:r w:rsidR="00E94A1A" w:rsidRPr="007140DB">
        <w:rPr>
          <w:rFonts w:cs="Arial"/>
          <w:color w:val="FF0000"/>
          <w:szCs w:val="24"/>
        </w:rPr>
        <w:t>a</w:t>
      </w:r>
      <w:r w:rsidRPr="007140DB">
        <w:rPr>
          <w:rFonts w:cs="Arial"/>
          <w:color w:val="FF0000"/>
          <w:szCs w:val="24"/>
        </w:rPr>
        <w:t xml:space="preserve">o contato com os </w:t>
      </w:r>
      <w:r w:rsidRPr="007140DB">
        <w:rPr>
          <w:rFonts w:cs="Arial"/>
          <w:color w:val="FF0000"/>
          <w:szCs w:val="24"/>
        </w:rPr>
        <w:lastRenderedPageBreak/>
        <w:t xml:space="preserve">elementos que fazem parte do meio, como o sol, a chuva, o vento, as montanhas. Porém, seria ingênuo considerar que o simples contato com a natureza transforma o indivíduo (TUBINO, 2001; TUBINO, 2010). </w:t>
      </w:r>
    </w:p>
    <w:p w:rsidR="002C1EC8" w:rsidRPr="007140DB" w:rsidRDefault="004033B4" w:rsidP="002C1EC8">
      <w:pPr>
        <w:spacing w:after="0" w:line="360" w:lineRule="auto"/>
        <w:ind w:firstLine="851"/>
        <w:jc w:val="both"/>
        <w:rPr>
          <w:rFonts w:cs="Arial"/>
          <w:color w:val="FF0000"/>
          <w:szCs w:val="24"/>
        </w:rPr>
      </w:pPr>
      <w:r w:rsidRPr="007140DB">
        <w:rPr>
          <w:rFonts w:cs="Arial"/>
          <w:color w:val="FF0000"/>
          <w:szCs w:val="24"/>
        </w:rPr>
        <w:t>Alves e Esteves (2014) comple</w:t>
      </w:r>
      <w:r w:rsidR="00C91977" w:rsidRPr="007140DB">
        <w:rPr>
          <w:rFonts w:cs="Arial"/>
          <w:color w:val="FF0000"/>
          <w:szCs w:val="24"/>
        </w:rPr>
        <w:t>men</w:t>
      </w:r>
      <w:r w:rsidRPr="007140DB">
        <w:rPr>
          <w:rFonts w:cs="Arial"/>
          <w:color w:val="FF0000"/>
          <w:szCs w:val="24"/>
        </w:rPr>
        <w:t xml:space="preserve">tam a relação </w:t>
      </w:r>
      <w:r w:rsidR="00C91977" w:rsidRPr="007140DB">
        <w:rPr>
          <w:rFonts w:cs="Arial"/>
          <w:color w:val="FF0000"/>
          <w:szCs w:val="24"/>
        </w:rPr>
        <w:t xml:space="preserve">entre o </w:t>
      </w:r>
      <w:r w:rsidRPr="007140DB">
        <w:rPr>
          <w:rFonts w:cs="Arial"/>
          <w:color w:val="FF0000"/>
          <w:szCs w:val="24"/>
        </w:rPr>
        <w:t>futebol e</w:t>
      </w:r>
      <w:r w:rsidR="00C91977" w:rsidRPr="007140DB">
        <w:rPr>
          <w:rFonts w:cs="Arial"/>
          <w:color w:val="FF0000"/>
          <w:szCs w:val="24"/>
        </w:rPr>
        <w:t xml:space="preserve"> a</w:t>
      </w:r>
      <w:r w:rsidRPr="007140DB">
        <w:rPr>
          <w:rFonts w:cs="Arial"/>
          <w:color w:val="FF0000"/>
          <w:szCs w:val="24"/>
        </w:rPr>
        <w:t xml:space="preserve"> educação socioambiental quando explanam que, no </w:t>
      </w:r>
      <w:r w:rsidR="00164513" w:rsidRPr="007140DB">
        <w:rPr>
          <w:rFonts w:cs="Arial"/>
          <w:color w:val="FF0000"/>
          <w:szCs w:val="24"/>
        </w:rPr>
        <w:t>Futebol Educacional</w:t>
      </w:r>
      <w:r w:rsidRPr="007140DB">
        <w:rPr>
          <w:rFonts w:cs="Arial"/>
          <w:color w:val="FF0000"/>
          <w:szCs w:val="24"/>
        </w:rPr>
        <w:t xml:space="preserve">, o educador deve atuar em um contexto mais amplo </w:t>
      </w:r>
      <w:r w:rsidR="00E92088" w:rsidRPr="007140DB">
        <w:rPr>
          <w:rFonts w:cs="Arial"/>
          <w:color w:val="FF0000"/>
          <w:szCs w:val="24"/>
        </w:rPr>
        <w:t xml:space="preserve">do </w:t>
      </w:r>
      <w:r w:rsidRPr="007140DB">
        <w:rPr>
          <w:rFonts w:cs="Arial"/>
          <w:color w:val="FF0000"/>
          <w:szCs w:val="24"/>
        </w:rPr>
        <w:t xml:space="preserve">que </w:t>
      </w:r>
      <w:r w:rsidR="00E92088" w:rsidRPr="007140DB">
        <w:rPr>
          <w:rFonts w:cs="Arial"/>
          <w:color w:val="FF0000"/>
          <w:szCs w:val="24"/>
        </w:rPr>
        <w:t>o simples</w:t>
      </w:r>
      <w:r w:rsidRPr="007140DB">
        <w:rPr>
          <w:rFonts w:cs="Arial"/>
          <w:color w:val="FF0000"/>
          <w:szCs w:val="24"/>
        </w:rPr>
        <w:t xml:space="preserve"> ensino do esporte. Neste</w:t>
      </w:r>
      <w:r w:rsidR="00E92088" w:rsidRPr="007140DB">
        <w:rPr>
          <w:rFonts w:cs="Arial"/>
          <w:color w:val="FF0000"/>
          <w:szCs w:val="24"/>
        </w:rPr>
        <w:t xml:space="preserve"> caso,</w:t>
      </w:r>
      <w:r w:rsidRPr="007140DB">
        <w:rPr>
          <w:rFonts w:cs="Arial"/>
          <w:color w:val="FF0000"/>
          <w:szCs w:val="24"/>
        </w:rPr>
        <w:t xml:space="preserve"> ele deve usar o esporte e suas possibilidades para proporcionar </w:t>
      </w:r>
      <w:r w:rsidR="00C91977" w:rsidRPr="007140DB">
        <w:rPr>
          <w:rFonts w:cs="Arial"/>
          <w:color w:val="FF0000"/>
          <w:szCs w:val="24"/>
        </w:rPr>
        <w:t>a</w:t>
      </w:r>
      <w:r w:rsidRPr="007140DB">
        <w:rPr>
          <w:rFonts w:cs="Arial"/>
          <w:color w:val="FF0000"/>
          <w:szCs w:val="24"/>
        </w:rPr>
        <w:t xml:space="preserve">o aluno uma visão mais ampla da sociedade e suas problemáticas socioambientais. </w:t>
      </w:r>
      <w:bookmarkStart w:id="4" w:name="_Hlk509170647"/>
    </w:p>
    <w:p w:rsidR="002C1EC8" w:rsidRPr="007140DB" w:rsidRDefault="002C1EC8" w:rsidP="002C1EC8">
      <w:pPr>
        <w:spacing w:after="0" w:line="360" w:lineRule="auto"/>
        <w:ind w:firstLine="851"/>
        <w:jc w:val="both"/>
        <w:rPr>
          <w:rFonts w:cs="Arial"/>
          <w:color w:val="FF0000"/>
          <w:szCs w:val="24"/>
        </w:rPr>
      </w:pPr>
      <w:r w:rsidRPr="007140DB">
        <w:rPr>
          <w:rFonts w:cs="Arial"/>
          <w:color w:val="FF0000"/>
          <w:szCs w:val="24"/>
        </w:rPr>
        <w:t xml:space="preserve">Todas essas discussões acerca da preservação ambiental </w:t>
      </w:r>
      <w:r w:rsidR="00C91977" w:rsidRPr="007140DB">
        <w:rPr>
          <w:rFonts w:cs="Arial"/>
          <w:color w:val="FF0000"/>
          <w:szCs w:val="24"/>
        </w:rPr>
        <w:t xml:space="preserve">estimularam a reflexão e o </w:t>
      </w:r>
      <w:r w:rsidRPr="007140DB">
        <w:rPr>
          <w:rFonts w:cs="Arial"/>
          <w:color w:val="FF0000"/>
          <w:szCs w:val="24"/>
        </w:rPr>
        <w:t xml:space="preserve">debate entre as nações unidas nos encontros </w:t>
      </w:r>
      <w:r w:rsidR="00C91977" w:rsidRPr="007140DB">
        <w:rPr>
          <w:rFonts w:cs="Arial"/>
          <w:color w:val="FF0000"/>
          <w:szCs w:val="24"/>
        </w:rPr>
        <w:t xml:space="preserve">e </w:t>
      </w:r>
      <w:r w:rsidRPr="007140DB">
        <w:rPr>
          <w:rFonts w:cs="Arial"/>
          <w:color w:val="FF0000"/>
          <w:szCs w:val="24"/>
        </w:rPr>
        <w:t xml:space="preserve">conferências, </w:t>
      </w:r>
      <w:r w:rsidR="00C91977" w:rsidRPr="007140DB">
        <w:rPr>
          <w:rFonts w:cs="Arial"/>
          <w:color w:val="FF0000"/>
          <w:szCs w:val="24"/>
        </w:rPr>
        <w:t>objetivando</w:t>
      </w:r>
      <w:r w:rsidRPr="007140DB">
        <w:rPr>
          <w:rFonts w:cs="Arial"/>
          <w:color w:val="FF0000"/>
          <w:szCs w:val="24"/>
        </w:rPr>
        <w:t xml:space="preserve"> contribuir para</w:t>
      </w:r>
      <w:r w:rsidR="00A74535" w:rsidRPr="007140DB">
        <w:rPr>
          <w:rFonts w:cs="Arial"/>
          <w:color w:val="FF0000"/>
          <w:szCs w:val="24"/>
        </w:rPr>
        <w:t xml:space="preserve"> a</w:t>
      </w:r>
      <w:r w:rsidRPr="007140DB">
        <w:rPr>
          <w:rFonts w:cs="Arial"/>
          <w:color w:val="FF0000"/>
          <w:szCs w:val="24"/>
        </w:rPr>
        <w:t xml:space="preserve"> sensibilização da sociedade </w:t>
      </w:r>
      <w:r w:rsidR="00C91977" w:rsidRPr="007140DB">
        <w:rPr>
          <w:rFonts w:cs="Arial"/>
          <w:color w:val="FF0000"/>
          <w:szCs w:val="24"/>
        </w:rPr>
        <w:t>no que diz respeito à</w:t>
      </w:r>
      <w:r w:rsidRPr="007140DB">
        <w:rPr>
          <w:rFonts w:cs="Arial"/>
          <w:color w:val="FF0000"/>
          <w:szCs w:val="24"/>
        </w:rPr>
        <w:t xml:space="preserve"> preservação do meio ambiente. </w:t>
      </w:r>
      <w:r w:rsidR="00C91977" w:rsidRPr="007140DB">
        <w:rPr>
          <w:rFonts w:cs="Arial"/>
          <w:color w:val="FF0000"/>
          <w:szCs w:val="24"/>
        </w:rPr>
        <w:t>Também</w:t>
      </w:r>
      <w:r w:rsidRPr="007140DB">
        <w:rPr>
          <w:rFonts w:cs="Arial"/>
          <w:color w:val="FF0000"/>
          <w:szCs w:val="24"/>
        </w:rPr>
        <w:t xml:space="preserve"> foram criadas ONGs, grupos alternativos, </w:t>
      </w:r>
      <w:r w:rsidR="00C91977" w:rsidRPr="007140DB">
        <w:rPr>
          <w:rFonts w:cs="Arial"/>
          <w:color w:val="FF0000"/>
          <w:szCs w:val="24"/>
        </w:rPr>
        <w:t xml:space="preserve">agrupações de </w:t>
      </w:r>
      <w:r w:rsidRPr="007140DB">
        <w:rPr>
          <w:rFonts w:cs="Arial"/>
          <w:color w:val="FF0000"/>
          <w:szCs w:val="24"/>
        </w:rPr>
        <w:t xml:space="preserve">ambientalistas e outros institutos que </w:t>
      </w:r>
      <w:r w:rsidR="00C91977" w:rsidRPr="007140DB">
        <w:rPr>
          <w:rFonts w:cs="Arial"/>
          <w:color w:val="FF0000"/>
          <w:szCs w:val="24"/>
        </w:rPr>
        <w:t xml:space="preserve">lutam em </w:t>
      </w:r>
      <w:r w:rsidRPr="007140DB">
        <w:rPr>
          <w:rFonts w:cs="Arial"/>
          <w:color w:val="FF0000"/>
          <w:szCs w:val="24"/>
        </w:rPr>
        <w:t xml:space="preserve">defesa da </w:t>
      </w:r>
      <w:r w:rsidR="00C91977" w:rsidRPr="007140DB">
        <w:rPr>
          <w:rFonts w:cs="Arial"/>
          <w:color w:val="FF0000"/>
          <w:szCs w:val="24"/>
        </w:rPr>
        <w:t xml:space="preserve">preservação </w:t>
      </w:r>
      <w:r w:rsidRPr="007140DB">
        <w:rPr>
          <w:rFonts w:cs="Arial"/>
          <w:color w:val="FF0000"/>
          <w:szCs w:val="24"/>
        </w:rPr>
        <w:t>d</w:t>
      </w:r>
      <w:r w:rsidR="00C91977" w:rsidRPr="007140DB">
        <w:rPr>
          <w:rFonts w:cs="Arial"/>
          <w:color w:val="FF0000"/>
          <w:szCs w:val="24"/>
        </w:rPr>
        <w:t>o</w:t>
      </w:r>
      <w:r w:rsidRPr="007140DB">
        <w:rPr>
          <w:rFonts w:cs="Arial"/>
          <w:color w:val="FF0000"/>
          <w:szCs w:val="24"/>
        </w:rPr>
        <w:t xml:space="preserve">s </w:t>
      </w:r>
      <w:r w:rsidR="00C91977" w:rsidRPr="007140DB">
        <w:rPr>
          <w:rFonts w:cs="Arial"/>
          <w:color w:val="FF0000"/>
          <w:szCs w:val="24"/>
        </w:rPr>
        <w:t xml:space="preserve">recursos </w:t>
      </w:r>
      <w:r w:rsidRPr="007140DB">
        <w:rPr>
          <w:rFonts w:cs="Arial"/>
          <w:color w:val="FF0000"/>
          <w:szCs w:val="24"/>
        </w:rPr>
        <w:t>naturais.</w:t>
      </w:r>
    </w:p>
    <w:bookmarkEnd w:id="4"/>
    <w:p w:rsidR="004033B4" w:rsidRPr="00C66B6D" w:rsidRDefault="004033B4" w:rsidP="00DD3080">
      <w:pPr>
        <w:spacing w:after="0" w:line="360" w:lineRule="auto"/>
        <w:jc w:val="both"/>
        <w:rPr>
          <w:rFonts w:cs="Arial"/>
          <w:color w:val="FF0000"/>
          <w:szCs w:val="24"/>
        </w:rPr>
      </w:pPr>
    </w:p>
    <w:p w:rsidR="004033B4" w:rsidRPr="00C66B6D" w:rsidRDefault="004033B4" w:rsidP="00DD3080">
      <w:pPr>
        <w:pStyle w:val="paragraph"/>
        <w:spacing w:before="0" w:beforeAutospacing="0" w:after="0" w:afterAutospacing="0" w:line="360" w:lineRule="auto"/>
        <w:jc w:val="both"/>
        <w:textAlignment w:val="baseline"/>
        <w:rPr>
          <w:rStyle w:val="eop"/>
          <w:rFonts w:ascii="Arial" w:hAnsi="Arial" w:cs="Arial"/>
          <w:color w:val="FF0000"/>
        </w:rPr>
      </w:pPr>
      <w:r w:rsidRPr="00C66B6D">
        <w:rPr>
          <w:rStyle w:val="normaltextrun"/>
          <w:rFonts w:ascii="Arial" w:hAnsi="Arial" w:cs="Arial"/>
          <w:color w:val="FF0000"/>
        </w:rPr>
        <w:t xml:space="preserve">2.4 </w:t>
      </w:r>
      <w:r w:rsidRPr="00C66B6D">
        <w:rPr>
          <w:rFonts w:ascii="Arial" w:hAnsi="Arial" w:cs="Arial"/>
          <w:color w:val="FF0000"/>
        </w:rPr>
        <w:t xml:space="preserve">PROJETOS SOCIAIS ENVOLVENDO ATIVIDADES ESPORTIVAS PARA CRIANÇAS E ADOLESCENTES </w:t>
      </w:r>
      <w:r w:rsidRPr="00C66B6D">
        <w:rPr>
          <w:rStyle w:val="normaltextrun"/>
          <w:rFonts w:ascii="Arial" w:hAnsi="Arial" w:cs="Arial"/>
          <w:color w:val="FF0000"/>
        </w:rPr>
        <w:t>E AS TRANSFORMAÇÕES SOCIOAMBIENTAIS</w:t>
      </w:r>
      <w:r w:rsidRPr="00C66B6D">
        <w:rPr>
          <w:rStyle w:val="eop"/>
          <w:rFonts w:ascii="Arial" w:hAnsi="Arial" w:cs="Arial"/>
          <w:color w:val="FF0000"/>
        </w:rPr>
        <w:t> </w:t>
      </w:r>
    </w:p>
    <w:p w:rsidR="004033B4" w:rsidRPr="00C66B6D" w:rsidRDefault="004033B4" w:rsidP="00DD3080">
      <w:pPr>
        <w:pStyle w:val="paragraph"/>
        <w:spacing w:before="0" w:beforeAutospacing="0" w:after="0" w:afterAutospacing="0" w:line="360" w:lineRule="auto"/>
        <w:ind w:firstLine="851"/>
        <w:jc w:val="both"/>
        <w:textAlignment w:val="baseline"/>
        <w:rPr>
          <w:rStyle w:val="eop"/>
          <w:rFonts w:ascii="Arial" w:hAnsi="Arial" w:cs="Arial"/>
          <w:color w:val="FF0000"/>
        </w:rPr>
      </w:pPr>
    </w:p>
    <w:p w:rsidR="004033B4" w:rsidRPr="00C66B6D" w:rsidRDefault="004033B4" w:rsidP="00DF6A4C">
      <w:pPr>
        <w:spacing w:after="0" w:line="360" w:lineRule="auto"/>
        <w:ind w:firstLine="709"/>
        <w:jc w:val="both"/>
        <w:rPr>
          <w:rStyle w:val="normaltextrun"/>
          <w:rFonts w:cs="Arial"/>
          <w:color w:val="FF0000"/>
          <w:szCs w:val="24"/>
        </w:rPr>
      </w:pPr>
      <w:r w:rsidRPr="00C66B6D">
        <w:rPr>
          <w:rStyle w:val="normaltextrun"/>
          <w:rFonts w:cs="Arial"/>
          <w:color w:val="FF0000"/>
          <w:szCs w:val="24"/>
        </w:rPr>
        <w:t xml:space="preserve">Tavares (2009) relata que o termo </w:t>
      </w:r>
      <w:r w:rsidR="00C91977" w:rsidRPr="00C66B6D">
        <w:rPr>
          <w:rStyle w:val="normaltextrun"/>
          <w:rFonts w:cs="Arial"/>
          <w:color w:val="FF0000"/>
          <w:szCs w:val="24"/>
        </w:rPr>
        <w:t>p</w:t>
      </w:r>
      <w:r w:rsidRPr="00C66B6D">
        <w:rPr>
          <w:rStyle w:val="normaltextrun"/>
          <w:rFonts w:cs="Arial"/>
          <w:color w:val="FF0000"/>
          <w:szCs w:val="24"/>
        </w:rPr>
        <w:t xml:space="preserve">rojeto </w:t>
      </w:r>
      <w:r w:rsidR="00C91977" w:rsidRPr="00C66B6D">
        <w:rPr>
          <w:rStyle w:val="normaltextrun"/>
          <w:rFonts w:cs="Arial"/>
          <w:color w:val="FF0000"/>
          <w:szCs w:val="24"/>
        </w:rPr>
        <w:t>s</w:t>
      </w:r>
      <w:r w:rsidRPr="00C66B6D">
        <w:rPr>
          <w:rStyle w:val="normaltextrun"/>
          <w:rFonts w:cs="Arial"/>
          <w:color w:val="FF0000"/>
          <w:szCs w:val="24"/>
        </w:rPr>
        <w:t xml:space="preserve">ocial é usado para se referir aos planos de governo voltados à área de educação </w:t>
      </w:r>
      <w:r w:rsidR="00C91977" w:rsidRPr="00C66B6D">
        <w:rPr>
          <w:rStyle w:val="normaltextrun"/>
          <w:rFonts w:cs="Arial"/>
          <w:color w:val="FF0000"/>
          <w:szCs w:val="24"/>
        </w:rPr>
        <w:t>de</w:t>
      </w:r>
      <w:r w:rsidRPr="00C66B6D">
        <w:rPr>
          <w:rStyle w:val="normaltextrun"/>
          <w:rFonts w:cs="Arial"/>
          <w:color w:val="FF0000"/>
          <w:szCs w:val="24"/>
        </w:rPr>
        <w:t xml:space="preserve"> comunidade</w:t>
      </w:r>
      <w:r w:rsidR="00DF6A4C" w:rsidRPr="00C66B6D">
        <w:rPr>
          <w:rStyle w:val="normaltextrun"/>
          <w:rFonts w:cs="Arial"/>
          <w:color w:val="FF0000"/>
          <w:szCs w:val="24"/>
        </w:rPr>
        <w:t>s</w:t>
      </w:r>
      <w:r w:rsidRPr="00C66B6D">
        <w:rPr>
          <w:rStyle w:val="normaltextrun"/>
          <w:rFonts w:cs="Arial"/>
          <w:color w:val="FF0000"/>
          <w:szCs w:val="24"/>
        </w:rPr>
        <w:t xml:space="preserve"> que se encontra</w:t>
      </w:r>
      <w:r w:rsidR="00DF6A4C" w:rsidRPr="00C66B6D">
        <w:rPr>
          <w:rStyle w:val="normaltextrun"/>
          <w:rFonts w:cs="Arial"/>
          <w:color w:val="FF0000"/>
          <w:szCs w:val="24"/>
        </w:rPr>
        <w:t>m</w:t>
      </w:r>
      <w:r w:rsidRPr="00C66B6D">
        <w:rPr>
          <w:rStyle w:val="normaltextrun"/>
          <w:rFonts w:cs="Arial"/>
          <w:color w:val="FF0000"/>
          <w:szCs w:val="24"/>
        </w:rPr>
        <w:t xml:space="preserve"> em estado de vulnerabilidade social. </w:t>
      </w:r>
      <w:r w:rsidRPr="00C66B6D">
        <w:rPr>
          <w:rStyle w:val="eop"/>
          <w:rFonts w:cs="Arial"/>
          <w:color w:val="FF0000"/>
          <w:szCs w:val="24"/>
        </w:rPr>
        <w:t> </w:t>
      </w:r>
      <w:r w:rsidRPr="00C66B6D">
        <w:rPr>
          <w:rStyle w:val="normaltextrun"/>
          <w:rFonts w:cs="Arial"/>
          <w:color w:val="FF0000"/>
          <w:szCs w:val="24"/>
        </w:rPr>
        <w:t xml:space="preserve">O mesmo autor </w:t>
      </w:r>
      <w:r w:rsidR="00C91977" w:rsidRPr="00C66B6D">
        <w:rPr>
          <w:rStyle w:val="normaltextrun"/>
          <w:rFonts w:cs="Arial"/>
          <w:color w:val="FF0000"/>
          <w:szCs w:val="24"/>
        </w:rPr>
        <w:t xml:space="preserve">destaca </w:t>
      </w:r>
      <w:r w:rsidRPr="00C66B6D">
        <w:rPr>
          <w:rStyle w:val="normaltextrun"/>
          <w:rFonts w:cs="Arial"/>
          <w:color w:val="FF0000"/>
          <w:szCs w:val="24"/>
        </w:rPr>
        <w:t xml:space="preserve">a importância educacional dos projetos sociais </w:t>
      </w:r>
      <w:r w:rsidR="00C91977" w:rsidRPr="00C66B6D">
        <w:rPr>
          <w:rStyle w:val="normaltextrun"/>
          <w:rFonts w:cs="Arial"/>
          <w:color w:val="FF0000"/>
          <w:szCs w:val="24"/>
        </w:rPr>
        <w:t>e afirma que</w:t>
      </w:r>
      <w:r w:rsidR="00DF6A4C" w:rsidRPr="00C66B6D">
        <w:rPr>
          <w:rStyle w:val="normaltextrun"/>
          <w:rFonts w:cs="Arial"/>
          <w:color w:val="FF0000"/>
          <w:szCs w:val="24"/>
        </w:rPr>
        <w:t xml:space="preserve"> </w:t>
      </w:r>
      <w:r w:rsidRPr="00C66B6D">
        <w:rPr>
          <w:rStyle w:val="normaltextrun"/>
          <w:rFonts w:cs="Arial"/>
          <w:color w:val="FF0000"/>
          <w:szCs w:val="24"/>
        </w:rPr>
        <w:t>são responsabilidade tanto do governo como das associações e O</w:t>
      </w:r>
      <w:r w:rsidR="00DF6A4C" w:rsidRPr="00C66B6D">
        <w:rPr>
          <w:rStyle w:val="normaltextrun"/>
          <w:rFonts w:cs="Arial"/>
          <w:color w:val="FF0000"/>
          <w:szCs w:val="24"/>
        </w:rPr>
        <w:t xml:space="preserve">rganizações </w:t>
      </w:r>
      <w:r w:rsidR="00077CE5" w:rsidRPr="00C66B6D">
        <w:rPr>
          <w:rStyle w:val="normaltextrun"/>
          <w:rFonts w:cs="Arial"/>
          <w:color w:val="FF0000"/>
          <w:szCs w:val="24"/>
        </w:rPr>
        <w:t>não Governamentais</w:t>
      </w:r>
      <w:r w:rsidR="00DF6A4C" w:rsidRPr="00C66B6D">
        <w:rPr>
          <w:rStyle w:val="normaltextrun"/>
          <w:rFonts w:cs="Arial"/>
          <w:color w:val="FF0000"/>
          <w:szCs w:val="24"/>
        </w:rPr>
        <w:t xml:space="preserve"> (O</w:t>
      </w:r>
      <w:r w:rsidRPr="00C66B6D">
        <w:rPr>
          <w:rStyle w:val="normaltextrun"/>
          <w:rFonts w:cs="Arial"/>
          <w:color w:val="FF0000"/>
          <w:szCs w:val="24"/>
        </w:rPr>
        <w:t>NGs).</w:t>
      </w:r>
    </w:p>
    <w:p w:rsidR="004033B4" w:rsidRPr="00C66B6D" w:rsidRDefault="004033B4" w:rsidP="00DD3080">
      <w:pPr>
        <w:spacing w:after="0" w:line="360" w:lineRule="auto"/>
        <w:ind w:firstLine="709"/>
        <w:jc w:val="both"/>
        <w:rPr>
          <w:rFonts w:cs="Arial"/>
          <w:color w:val="FF0000"/>
          <w:szCs w:val="24"/>
        </w:rPr>
      </w:pPr>
      <w:r w:rsidRPr="00C66B6D">
        <w:rPr>
          <w:rFonts w:cs="Arial"/>
          <w:color w:val="FF0000"/>
          <w:szCs w:val="24"/>
        </w:rPr>
        <w:t xml:space="preserve">A atividade física esportiva vem ganhando grande relevância no mundo, a ponto de se tornar meta nacional voltada ao bem-estar humano, como é visto no </w:t>
      </w:r>
      <w:r w:rsidRPr="00C66B6D">
        <w:rPr>
          <w:rFonts w:cs="Arial"/>
          <w:i/>
          <w:color w:val="FF0000"/>
          <w:szCs w:val="24"/>
        </w:rPr>
        <w:t xml:space="preserve">Sport hub in </w:t>
      </w:r>
      <w:proofErr w:type="spellStart"/>
      <w:r w:rsidRPr="00C66B6D">
        <w:rPr>
          <w:rFonts w:cs="Arial"/>
          <w:i/>
          <w:color w:val="FF0000"/>
          <w:szCs w:val="24"/>
        </w:rPr>
        <w:t>regent’s</w:t>
      </w:r>
      <w:proofErr w:type="spellEnd"/>
      <w:r w:rsidRPr="00C66B6D">
        <w:rPr>
          <w:rFonts w:cs="Arial"/>
          <w:i/>
          <w:color w:val="FF0000"/>
          <w:szCs w:val="24"/>
        </w:rPr>
        <w:t xml:space="preserve"> park </w:t>
      </w:r>
      <w:proofErr w:type="spellStart"/>
      <w:r w:rsidRPr="00C66B6D">
        <w:rPr>
          <w:rFonts w:cs="Arial"/>
          <w:i/>
          <w:color w:val="FF0000"/>
          <w:szCs w:val="24"/>
        </w:rPr>
        <w:t>London</w:t>
      </w:r>
      <w:proofErr w:type="spellEnd"/>
      <w:r w:rsidRPr="00C66B6D">
        <w:rPr>
          <w:rFonts w:cs="Arial"/>
          <w:color w:val="FF0000"/>
          <w:szCs w:val="24"/>
        </w:rPr>
        <w:t xml:space="preserve">, que é um projeto social caracterizado por ser o maior espaço esportivo voltado ao lazer da cidade de Londres (ALLENDER; COWBURN; FOSTER, 2006). </w:t>
      </w:r>
      <w:r w:rsidRPr="00C66B6D">
        <w:rPr>
          <w:rStyle w:val="normaltextrun"/>
          <w:rFonts w:cs="Arial"/>
          <w:color w:val="FF0000"/>
          <w:szCs w:val="24"/>
        </w:rPr>
        <w:t xml:space="preserve">Dessa forma, </w:t>
      </w:r>
      <w:r w:rsidRPr="00C66B6D">
        <w:rPr>
          <w:rFonts w:cs="Arial"/>
          <w:color w:val="FF0000"/>
          <w:szCs w:val="24"/>
        </w:rPr>
        <w:t>o esporte e o lazer vêm sendo considerados como um dos principais “mediadores do desenvolvimento humano” (TABARES, 2006). Por essa razão, tem sido incluído em diversas ações governamentais e não governamentais com o objetivo de suprir as necessidades de alguns grupos socialmente desfavorecidos.</w:t>
      </w:r>
    </w:p>
    <w:p w:rsidR="004033B4" w:rsidRPr="00C66B6D" w:rsidRDefault="004033B4" w:rsidP="00DD3080">
      <w:pPr>
        <w:pStyle w:val="paragraph"/>
        <w:spacing w:before="0" w:beforeAutospacing="0" w:after="0" w:afterAutospacing="0" w:line="360" w:lineRule="auto"/>
        <w:ind w:firstLine="708"/>
        <w:jc w:val="both"/>
        <w:textAlignment w:val="baseline"/>
        <w:rPr>
          <w:rFonts w:ascii="Arial" w:hAnsi="Arial" w:cs="Arial"/>
          <w:color w:val="FF0000"/>
        </w:rPr>
      </w:pPr>
      <w:r w:rsidRPr="00C66B6D">
        <w:rPr>
          <w:rFonts w:ascii="Arial" w:hAnsi="Arial" w:cs="Arial"/>
          <w:color w:val="FF0000"/>
        </w:rPr>
        <w:lastRenderedPageBreak/>
        <w:t>Contudo, o que deve ser salientado é o fato da Constituição do Brasil (Brasil, 1988), em seu artigo 6º e 217º, definir a prática desportiva e o lazer como um direito social, sendo um dever do poder público promovê-l</w:t>
      </w:r>
      <w:r w:rsidR="00A74535" w:rsidRPr="00C66B6D">
        <w:rPr>
          <w:rFonts w:ascii="Arial" w:hAnsi="Arial" w:cs="Arial"/>
          <w:color w:val="FF0000"/>
        </w:rPr>
        <w:t>o</w:t>
      </w:r>
      <w:r w:rsidRPr="00C66B6D">
        <w:rPr>
          <w:rFonts w:ascii="Arial" w:hAnsi="Arial" w:cs="Arial"/>
          <w:color w:val="FF0000"/>
        </w:rPr>
        <w:t xml:space="preserve">s. Para Tavares (2006), esse entendimento é primordial para a garantia da participação política e democrática das populações denominadas “vulneráveis” e para que os projetos na área da </w:t>
      </w:r>
      <w:r w:rsidR="00A563E1" w:rsidRPr="00C66B6D">
        <w:rPr>
          <w:rFonts w:ascii="Arial" w:hAnsi="Arial" w:cs="Arial"/>
          <w:color w:val="FF0000"/>
        </w:rPr>
        <w:t>E</w:t>
      </w:r>
      <w:r w:rsidRPr="00C66B6D">
        <w:rPr>
          <w:rFonts w:ascii="Arial" w:hAnsi="Arial" w:cs="Arial"/>
          <w:color w:val="FF0000"/>
        </w:rPr>
        <w:t xml:space="preserve">ducação </w:t>
      </w:r>
      <w:r w:rsidR="00A563E1" w:rsidRPr="00C66B6D">
        <w:rPr>
          <w:rFonts w:ascii="Arial" w:hAnsi="Arial" w:cs="Arial"/>
          <w:color w:val="FF0000"/>
        </w:rPr>
        <w:t>F</w:t>
      </w:r>
      <w:r w:rsidRPr="00C66B6D">
        <w:rPr>
          <w:rFonts w:ascii="Arial" w:hAnsi="Arial" w:cs="Arial"/>
          <w:color w:val="FF0000"/>
        </w:rPr>
        <w:t xml:space="preserve">ísica, do esporte e do lazer atinjam todo o seu potencial de desenvolvimento social e humano. </w:t>
      </w:r>
    </w:p>
    <w:p w:rsidR="004033B4" w:rsidRPr="00C66B6D" w:rsidRDefault="004033B4" w:rsidP="00DD3080">
      <w:pPr>
        <w:pStyle w:val="paragraph"/>
        <w:spacing w:before="0" w:beforeAutospacing="0" w:after="0" w:afterAutospacing="0" w:line="360" w:lineRule="auto"/>
        <w:ind w:firstLine="708"/>
        <w:jc w:val="both"/>
        <w:textAlignment w:val="baseline"/>
        <w:rPr>
          <w:rFonts w:ascii="Arial" w:hAnsi="Arial" w:cs="Arial"/>
          <w:color w:val="FF0000"/>
        </w:rPr>
      </w:pPr>
      <w:r w:rsidRPr="00C66B6D">
        <w:rPr>
          <w:rFonts w:ascii="Arial" w:hAnsi="Arial" w:cs="Arial"/>
          <w:color w:val="FF0000"/>
        </w:rPr>
        <w:t>Correia (2008) traz que na esperança de resolver os problemas e mazelas sociais, em diversas ocasiões</w:t>
      </w:r>
      <w:r w:rsidR="00E92088" w:rsidRPr="00C66B6D">
        <w:rPr>
          <w:rFonts w:ascii="Arial" w:hAnsi="Arial" w:cs="Arial"/>
          <w:color w:val="FF0000"/>
        </w:rPr>
        <w:t>,</w:t>
      </w:r>
      <w:r w:rsidRPr="00C66B6D">
        <w:rPr>
          <w:rFonts w:ascii="Arial" w:hAnsi="Arial" w:cs="Arial"/>
          <w:color w:val="FF0000"/>
        </w:rPr>
        <w:t xml:space="preserve"> a </w:t>
      </w:r>
      <w:r w:rsidR="00275795" w:rsidRPr="00C66B6D">
        <w:rPr>
          <w:rFonts w:ascii="Arial" w:hAnsi="Arial" w:cs="Arial"/>
          <w:color w:val="FF0000"/>
        </w:rPr>
        <w:t>E</w:t>
      </w:r>
      <w:r w:rsidRPr="00C66B6D">
        <w:rPr>
          <w:rFonts w:ascii="Arial" w:hAnsi="Arial" w:cs="Arial"/>
          <w:color w:val="FF0000"/>
        </w:rPr>
        <w:t xml:space="preserve">ducação </w:t>
      </w:r>
      <w:r w:rsidR="00077CE5" w:rsidRPr="00C66B6D">
        <w:rPr>
          <w:rFonts w:ascii="Arial" w:hAnsi="Arial" w:cs="Arial"/>
          <w:color w:val="FF0000"/>
        </w:rPr>
        <w:t>F</w:t>
      </w:r>
      <w:r w:rsidRPr="00C66B6D">
        <w:rPr>
          <w:rFonts w:ascii="Arial" w:hAnsi="Arial" w:cs="Arial"/>
          <w:color w:val="FF0000"/>
        </w:rPr>
        <w:t xml:space="preserve">ísica, o esporte e o lazer são acionados como componentes de projetos, com boas e más intenções. Nem sempre alcançam </w:t>
      </w:r>
      <w:r w:rsidR="00E92088" w:rsidRPr="00C66B6D">
        <w:rPr>
          <w:rFonts w:ascii="Arial" w:hAnsi="Arial" w:cs="Arial"/>
          <w:color w:val="FF0000"/>
        </w:rPr>
        <w:t>resultados positivos, pois</w:t>
      </w:r>
      <w:r w:rsidR="00A563E1" w:rsidRPr="00C66B6D">
        <w:rPr>
          <w:rFonts w:ascii="Arial" w:hAnsi="Arial" w:cs="Arial"/>
          <w:color w:val="FF0000"/>
        </w:rPr>
        <w:t xml:space="preserve">, às vezes, </w:t>
      </w:r>
      <w:r w:rsidRPr="00C66B6D">
        <w:rPr>
          <w:rFonts w:ascii="Arial" w:hAnsi="Arial" w:cs="Arial"/>
          <w:color w:val="FF0000"/>
        </w:rPr>
        <w:t>não conseguem concretizar as transformações na realidade da comunidade.</w:t>
      </w:r>
    </w:p>
    <w:p w:rsidR="004033B4" w:rsidRPr="00C66B6D" w:rsidRDefault="00A563E1" w:rsidP="00DD3080">
      <w:pPr>
        <w:pStyle w:val="paragraph"/>
        <w:spacing w:before="0" w:beforeAutospacing="0" w:after="0" w:afterAutospacing="0" w:line="360" w:lineRule="auto"/>
        <w:ind w:firstLine="708"/>
        <w:jc w:val="both"/>
        <w:textAlignment w:val="baseline"/>
        <w:rPr>
          <w:rFonts w:ascii="Arial" w:hAnsi="Arial" w:cs="Arial"/>
          <w:color w:val="FF0000"/>
          <w:shd w:val="clear" w:color="auto" w:fill="FFFFFF"/>
        </w:rPr>
      </w:pPr>
      <w:r w:rsidRPr="00C66B6D">
        <w:rPr>
          <w:rFonts w:ascii="Arial" w:hAnsi="Arial" w:cs="Arial"/>
          <w:color w:val="FF0000"/>
          <w:shd w:val="clear" w:color="auto" w:fill="FFFFFF"/>
        </w:rPr>
        <w:t xml:space="preserve">A pobreza e o abandono de crianças e adolescentes é um problema histórico no Brasil e sempre preocupou ao setor mais esclarecido da sociedade. </w:t>
      </w:r>
      <w:r w:rsidR="004033B4" w:rsidRPr="00C66B6D">
        <w:rPr>
          <w:rFonts w:ascii="Arial" w:hAnsi="Arial" w:cs="Arial"/>
          <w:color w:val="FF0000"/>
          <w:shd w:val="clear" w:color="auto" w:fill="FFFFFF"/>
        </w:rPr>
        <w:t>Essa</w:t>
      </w:r>
      <w:r w:rsidRPr="00C66B6D">
        <w:rPr>
          <w:rFonts w:ascii="Arial" w:hAnsi="Arial" w:cs="Arial"/>
          <w:color w:val="FF0000"/>
          <w:shd w:val="clear" w:color="auto" w:fill="FFFFFF"/>
        </w:rPr>
        <w:t xml:space="preserve"> </w:t>
      </w:r>
      <w:r w:rsidR="004033B4" w:rsidRPr="00C66B6D">
        <w:rPr>
          <w:rFonts w:ascii="Arial" w:hAnsi="Arial" w:cs="Arial"/>
          <w:color w:val="FF0000"/>
          <w:shd w:val="clear" w:color="auto" w:fill="FFFFFF"/>
        </w:rPr>
        <w:t>preocupaç</w:t>
      </w:r>
      <w:r w:rsidRPr="00C66B6D">
        <w:rPr>
          <w:rFonts w:ascii="Arial" w:hAnsi="Arial" w:cs="Arial"/>
          <w:color w:val="FF0000"/>
          <w:shd w:val="clear" w:color="auto" w:fill="FFFFFF"/>
        </w:rPr>
        <w:t>ão</w:t>
      </w:r>
      <w:r w:rsidR="004033B4" w:rsidRPr="00C66B6D">
        <w:rPr>
          <w:rFonts w:ascii="Arial" w:hAnsi="Arial" w:cs="Arial"/>
          <w:color w:val="FF0000"/>
          <w:shd w:val="clear" w:color="auto" w:fill="FFFFFF"/>
        </w:rPr>
        <w:t xml:space="preserve"> acentu</w:t>
      </w:r>
      <w:r w:rsidRPr="00C66B6D">
        <w:rPr>
          <w:rFonts w:ascii="Arial" w:hAnsi="Arial" w:cs="Arial"/>
          <w:color w:val="FF0000"/>
          <w:shd w:val="clear" w:color="auto" w:fill="FFFFFF"/>
        </w:rPr>
        <w:t>ou</w:t>
      </w:r>
      <w:r w:rsidR="004033B4" w:rsidRPr="00C66B6D">
        <w:rPr>
          <w:rFonts w:ascii="Arial" w:hAnsi="Arial" w:cs="Arial"/>
          <w:color w:val="FF0000"/>
          <w:shd w:val="clear" w:color="auto" w:fill="FFFFFF"/>
        </w:rPr>
        <w:t xml:space="preserve">-se na passagem para o século XX, como sugerem alguns estudos (ADORNO; BORDINI; LIMA, 1999; FAUSTO, 1984). Entretanto, </w:t>
      </w:r>
      <w:r w:rsidRPr="00C66B6D">
        <w:rPr>
          <w:rFonts w:ascii="Arial" w:hAnsi="Arial" w:cs="Arial"/>
          <w:color w:val="FF0000"/>
          <w:shd w:val="clear" w:color="auto" w:fill="FFFFFF"/>
        </w:rPr>
        <w:t xml:space="preserve">é </w:t>
      </w:r>
      <w:r w:rsidR="00DA45C2" w:rsidRPr="00C66B6D">
        <w:rPr>
          <w:rFonts w:ascii="Arial" w:hAnsi="Arial" w:cs="Arial"/>
          <w:color w:val="FF0000"/>
          <w:shd w:val="clear" w:color="auto" w:fill="FFFFFF"/>
        </w:rPr>
        <w:t>só</w:t>
      </w:r>
      <w:r w:rsidRPr="00C66B6D">
        <w:rPr>
          <w:rFonts w:ascii="Arial" w:hAnsi="Arial" w:cs="Arial"/>
          <w:color w:val="FF0000"/>
          <w:shd w:val="clear" w:color="auto" w:fill="FFFFFF"/>
        </w:rPr>
        <w:t xml:space="preserve"> nos </w:t>
      </w:r>
      <w:r w:rsidR="004033B4" w:rsidRPr="00C66B6D">
        <w:rPr>
          <w:rStyle w:val="normaltextrun"/>
          <w:rFonts w:ascii="Arial" w:hAnsi="Arial" w:cs="Arial"/>
          <w:color w:val="FF0000"/>
        </w:rPr>
        <w:t xml:space="preserve">anos 1980 </w:t>
      </w:r>
      <w:r w:rsidR="00DA45C2" w:rsidRPr="00C66B6D">
        <w:rPr>
          <w:rStyle w:val="normaltextrun"/>
          <w:rFonts w:ascii="Arial" w:hAnsi="Arial" w:cs="Arial"/>
          <w:color w:val="FF0000"/>
        </w:rPr>
        <w:t xml:space="preserve">e </w:t>
      </w:r>
      <w:r w:rsidR="004033B4" w:rsidRPr="00C66B6D">
        <w:rPr>
          <w:rStyle w:val="normaltextrun"/>
          <w:rFonts w:ascii="Arial" w:hAnsi="Arial" w:cs="Arial"/>
          <w:color w:val="FF0000"/>
        </w:rPr>
        <w:t>1990</w:t>
      </w:r>
      <w:r w:rsidR="004033B4" w:rsidRPr="00C66B6D">
        <w:rPr>
          <w:rFonts w:ascii="Arial" w:hAnsi="Arial" w:cs="Arial"/>
          <w:color w:val="FF0000"/>
          <w:shd w:val="clear" w:color="auto" w:fill="FFFFFF"/>
        </w:rPr>
        <w:t xml:space="preserve"> </w:t>
      </w:r>
      <w:r w:rsidR="00077CE5" w:rsidRPr="00C66B6D">
        <w:rPr>
          <w:rFonts w:ascii="Arial" w:hAnsi="Arial" w:cs="Arial"/>
          <w:color w:val="FF0000"/>
          <w:shd w:val="clear" w:color="auto" w:fill="FFFFFF"/>
        </w:rPr>
        <w:t>que as crianças e adolescentes</w:t>
      </w:r>
      <w:r w:rsidR="004033B4" w:rsidRPr="00C66B6D">
        <w:rPr>
          <w:rFonts w:ascii="Arial" w:hAnsi="Arial" w:cs="Arial"/>
          <w:color w:val="FF0000"/>
          <w:shd w:val="clear" w:color="auto" w:fill="FFFFFF"/>
        </w:rPr>
        <w:t xml:space="preserve"> adquire</w:t>
      </w:r>
      <w:r w:rsidR="00077CE5" w:rsidRPr="00C66B6D">
        <w:rPr>
          <w:rFonts w:ascii="Arial" w:hAnsi="Arial" w:cs="Arial"/>
          <w:color w:val="FF0000"/>
          <w:shd w:val="clear" w:color="auto" w:fill="FFFFFF"/>
        </w:rPr>
        <w:t>m</w:t>
      </w:r>
      <w:r w:rsidR="004033B4" w:rsidRPr="00C66B6D">
        <w:rPr>
          <w:rFonts w:ascii="Arial" w:hAnsi="Arial" w:cs="Arial"/>
          <w:color w:val="FF0000"/>
          <w:shd w:val="clear" w:color="auto" w:fill="FFFFFF"/>
        </w:rPr>
        <w:t xml:space="preserve"> o estatuto de questão nacional, mobilizando a atenção dos mais diferentes segmentos sociais, seja no âmbito da sociedade civil, organizada e </w:t>
      </w:r>
      <w:proofErr w:type="spellStart"/>
      <w:proofErr w:type="gramStart"/>
      <w:r w:rsidR="004033B4" w:rsidRPr="00C66B6D">
        <w:rPr>
          <w:rFonts w:ascii="Arial" w:hAnsi="Arial" w:cs="Arial"/>
          <w:color w:val="FF0000"/>
          <w:shd w:val="clear" w:color="auto" w:fill="FFFFFF"/>
        </w:rPr>
        <w:t>não-organizada</w:t>
      </w:r>
      <w:proofErr w:type="spellEnd"/>
      <w:proofErr w:type="gramEnd"/>
      <w:r w:rsidR="004033B4" w:rsidRPr="00C66B6D">
        <w:rPr>
          <w:rFonts w:ascii="Arial" w:hAnsi="Arial" w:cs="Arial"/>
          <w:color w:val="FF0000"/>
          <w:shd w:val="clear" w:color="auto" w:fill="FFFFFF"/>
        </w:rPr>
        <w:t xml:space="preserve">, seja no âmbito da sociedade política (PEREZ; PASSONE, 2010). </w:t>
      </w:r>
    </w:p>
    <w:p w:rsidR="004033B4" w:rsidRPr="00C66B6D" w:rsidRDefault="004033B4" w:rsidP="00DD3080">
      <w:pPr>
        <w:pStyle w:val="paragraph"/>
        <w:spacing w:before="0" w:beforeAutospacing="0" w:after="0" w:afterAutospacing="0" w:line="360" w:lineRule="auto"/>
        <w:ind w:firstLine="708"/>
        <w:jc w:val="both"/>
        <w:textAlignment w:val="baseline"/>
        <w:rPr>
          <w:rFonts w:ascii="Arial" w:hAnsi="Arial" w:cs="Arial"/>
          <w:color w:val="FF0000"/>
        </w:rPr>
      </w:pPr>
      <w:r w:rsidRPr="00C66B6D">
        <w:rPr>
          <w:rFonts w:ascii="Arial" w:hAnsi="Arial" w:cs="Arial"/>
          <w:color w:val="FF0000"/>
          <w:shd w:val="clear" w:color="auto" w:fill="FFFFFF"/>
        </w:rPr>
        <w:t xml:space="preserve">Em adição, </w:t>
      </w:r>
      <w:r w:rsidR="00A563E1" w:rsidRPr="00C66B6D">
        <w:rPr>
          <w:rFonts w:ascii="Arial" w:hAnsi="Arial" w:cs="Arial"/>
          <w:color w:val="FF0000"/>
          <w:shd w:val="clear" w:color="auto" w:fill="FFFFFF"/>
        </w:rPr>
        <w:t>o ingresso</w:t>
      </w:r>
      <w:r w:rsidRPr="00C66B6D">
        <w:rPr>
          <w:rFonts w:ascii="Arial" w:hAnsi="Arial" w:cs="Arial"/>
          <w:color w:val="FF0000"/>
          <w:shd w:val="clear" w:color="auto" w:fill="FFFFFF"/>
        </w:rPr>
        <w:t xml:space="preserve"> precoce d</w:t>
      </w:r>
      <w:r w:rsidR="00A563E1" w:rsidRPr="00C66B6D">
        <w:rPr>
          <w:rFonts w:ascii="Arial" w:hAnsi="Arial" w:cs="Arial"/>
          <w:color w:val="FF0000"/>
          <w:shd w:val="clear" w:color="auto" w:fill="FFFFFF"/>
        </w:rPr>
        <w:t>e</w:t>
      </w:r>
      <w:r w:rsidRPr="00C66B6D">
        <w:rPr>
          <w:rFonts w:ascii="Arial" w:hAnsi="Arial" w:cs="Arial"/>
          <w:color w:val="FF0000"/>
          <w:shd w:val="clear" w:color="auto" w:fill="FFFFFF"/>
        </w:rPr>
        <w:t xml:space="preserve"> </w:t>
      </w:r>
      <w:r w:rsidR="00A563E1" w:rsidRPr="00C66B6D">
        <w:rPr>
          <w:rFonts w:ascii="Arial" w:hAnsi="Arial" w:cs="Arial"/>
          <w:color w:val="FF0000"/>
          <w:shd w:val="clear" w:color="auto" w:fill="FFFFFF"/>
        </w:rPr>
        <w:t xml:space="preserve">crianças </w:t>
      </w:r>
      <w:r w:rsidRPr="00C66B6D">
        <w:rPr>
          <w:rFonts w:ascii="Arial" w:hAnsi="Arial" w:cs="Arial"/>
          <w:color w:val="FF0000"/>
          <w:shd w:val="clear" w:color="auto" w:fill="FFFFFF"/>
        </w:rPr>
        <w:t xml:space="preserve">e </w:t>
      </w:r>
      <w:r w:rsidR="00A563E1" w:rsidRPr="00C66B6D">
        <w:rPr>
          <w:rFonts w:ascii="Arial" w:hAnsi="Arial" w:cs="Arial"/>
          <w:color w:val="FF0000"/>
          <w:shd w:val="clear" w:color="auto" w:fill="FFFFFF"/>
        </w:rPr>
        <w:t xml:space="preserve">jovens </w:t>
      </w:r>
      <w:r w:rsidRPr="00C66B6D">
        <w:rPr>
          <w:rFonts w:ascii="Arial" w:hAnsi="Arial" w:cs="Arial"/>
          <w:color w:val="FF0000"/>
          <w:shd w:val="clear" w:color="auto" w:fill="FFFFFF"/>
        </w:rPr>
        <w:t>brasileir</w:t>
      </w:r>
      <w:r w:rsidR="00A563E1" w:rsidRPr="00C66B6D">
        <w:rPr>
          <w:rFonts w:ascii="Arial" w:hAnsi="Arial" w:cs="Arial"/>
          <w:color w:val="FF0000"/>
          <w:shd w:val="clear" w:color="auto" w:fill="FFFFFF"/>
        </w:rPr>
        <w:t>o</w:t>
      </w:r>
      <w:r w:rsidRPr="00C66B6D">
        <w:rPr>
          <w:rFonts w:ascii="Arial" w:hAnsi="Arial" w:cs="Arial"/>
          <w:color w:val="FF0000"/>
          <w:shd w:val="clear" w:color="auto" w:fill="FFFFFF"/>
        </w:rPr>
        <w:t xml:space="preserve">s na criminalidade tem sido </w:t>
      </w:r>
      <w:proofErr w:type="gramStart"/>
      <w:r w:rsidR="00A563E1" w:rsidRPr="00C66B6D">
        <w:rPr>
          <w:rFonts w:ascii="Arial" w:hAnsi="Arial" w:cs="Arial"/>
          <w:color w:val="FF0000"/>
          <w:shd w:val="clear" w:color="auto" w:fill="FFFFFF"/>
        </w:rPr>
        <w:t>apontada</w:t>
      </w:r>
      <w:proofErr w:type="gramEnd"/>
      <w:r w:rsidR="00A563E1" w:rsidRPr="00C66B6D">
        <w:rPr>
          <w:rFonts w:ascii="Arial" w:hAnsi="Arial" w:cs="Arial"/>
          <w:color w:val="FF0000"/>
          <w:shd w:val="clear" w:color="auto" w:fill="FFFFFF"/>
        </w:rPr>
        <w:t xml:space="preserve"> </w:t>
      </w:r>
      <w:r w:rsidRPr="00C66B6D">
        <w:rPr>
          <w:rFonts w:ascii="Arial" w:hAnsi="Arial" w:cs="Arial"/>
          <w:color w:val="FF0000"/>
          <w:shd w:val="clear" w:color="auto" w:fill="FFFFFF"/>
        </w:rPr>
        <w:t>por indicadores sociais nas diversas regiões do país</w:t>
      </w:r>
      <w:r w:rsidR="00E92088" w:rsidRPr="00C66B6D">
        <w:rPr>
          <w:rFonts w:ascii="Arial" w:hAnsi="Arial" w:cs="Arial"/>
          <w:color w:val="FF0000"/>
          <w:shd w:val="clear" w:color="auto" w:fill="FFFFFF"/>
        </w:rPr>
        <w:t>.</w:t>
      </w:r>
      <w:r w:rsidRPr="00C66B6D">
        <w:rPr>
          <w:rFonts w:ascii="Arial" w:hAnsi="Arial" w:cs="Arial"/>
          <w:color w:val="FF0000"/>
          <w:shd w:val="clear" w:color="auto" w:fill="FFFFFF"/>
        </w:rPr>
        <w:t xml:space="preserve"> </w:t>
      </w:r>
      <w:r w:rsidR="00E92088" w:rsidRPr="00C66B6D">
        <w:rPr>
          <w:rFonts w:ascii="Arial" w:hAnsi="Arial" w:cs="Arial"/>
          <w:color w:val="FF0000"/>
          <w:shd w:val="clear" w:color="auto" w:fill="FFFFFF"/>
        </w:rPr>
        <w:t xml:space="preserve"> Assim</w:t>
      </w:r>
      <w:r w:rsidRPr="00C66B6D">
        <w:rPr>
          <w:rFonts w:ascii="Arial" w:hAnsi="Arial" w:cs="Arial"/>
          <w:color w:val="FF0000"/>
          <w:shd w:val="clear" w:color="auto" w:fill="FFFFFF"/>
        </w:rPr>
        <w:t xml:space="preserve">, as </w:t>
      </w:r>
      <w:r w:rsidRPr="00C66B6D">
        <w:rPr>
          <w:rFonts w:ascii="Arial" w:hAnsi="Arial" w:cs="Arial"/>
          <w:color w:val="FF0000"/>
        </w:rPr>
        <w:t>taxas de morte por causas naturais na faixa de 0 a 19 anos de idade declinaram de 387,1 óbitos por 100 mil em 1980 para 83,4 em 2013. Isso representa uma queda de 78,5%, bem menos da quarta parte do que era em 1980. Já as taxas por causas externas (homicídios, suicídios, acidentes), passam no mesmo período de 27,9 para 34,1, com um aumento de 22,4%. Percebe-se</w:t>
      </w:r>
      <w:r w:rsidR="00E92088" w:rsidRPr="00C66B6D">
        <w:rPr>
          <w:rFonts w:ascii="Arial" w:hAnsi="Arial" w:cs="Arial"/>
          <w:color w:val="FF0000"/>
        </w:rPr>
        <w:t xml:space="preserve">, portanto, </w:t>
      </w:r>
      <w:r w:rsidRPr="00C66B6D">
        <w:rPr>
          <w:rFonts w:ascii="Arial" w:hAnsi="Arial" w:cs="Arial"/>
          <w:color w:val="FF0000"/>
        </w:rPr>
        <w:t xml:space="preserve">que na década de 80 </w:t>
      </w:r>
      <w:r w:rsidR="00077CE5" w:rsidRPr="00C66B6D">
        <w:rPr>
          <w:rFonts w:ascii="Arial" w:hAnsi="Arial" w:cs="Arial"/>
          <w:color w:val="FF0000"/>
        </w:rPr>
        <w:t xml:space="preserve">do século XX </w:t>
      </w:r>
      <w:r w:rsidRPr="00C66B6D">
        <w:rPr>
          <w:rFonts w:ascii="Arial" w:hAnsi="Arial" w:cs="Arial"/>
          <w:color w:val="FF0000"/>
        </w:rPr>
        <w:t xml:space="preserve">as causas externas </w:t>
      </w:r>
      <w:r w:rsidR="00A74535" w:rsidRPr="00C66B6D">
        <w:rPr>
          <w:rFonts w:ascii="Arial" w:hAnsi="Arial" w:cs="Arial"/>
          <w:color w:val="FF0000"/>
        </w:rPr>
        <w:t xml:space="preserve">representavam </w:t>
      </w:r>
      <w:r w:rsidRPr="00C66B6D">
        <w:rPr>
          <w:rFonts w:ascii="Arial" w:hAnsi="Arial" w:cs="Arial"/>
          <w:color w:val="FF0000"/>
        </w:rPr>
        <w:t>apenas 6,7% do total de mortes</w:t>
      </w:r>
      <w:r w:rsidR="00ED7C14" w:rsidRPr="00C66B6D">
        <w:rPr>
          <w:rFonts w:ascii="Arial" w:hAnsi="Arial" w:cs="Arial"/>
          <w:color w:val="FF0000"/>
        </w:rPr>
        <w:t>,</w:t>
      </w:r>
      <w:r w:rsidRPr="00C66B6D">
        <w:rPr>
          <w:rFonts w:ascii="Arial" w:hAnsi="Arial" w:cs="Arial"/>
          <w:color w:val="FF0000"/>
        </w:rPr>
        <w:t xml:space="preserve"> enquanto em 2013 essa participação mais que quadruplica, </w:t>
      </w:r>
      <w:r w:rsidR="00ED7C14" w:rsidRPr="00C66B6D">
        <w:rPr>
          <w:rFonts w:ascii="Arial" w:hAnsi="Arial" w:cs="Arial"/>
          <w:color w:val="FF0000"/>
        </w:rPr>
        <w:t>visto que se</w:t>
      </w:r>
      <w:r w:rsidRPr="00C66B6D">
        <w:rPr>
          <w:rFonts w:ascii="Arial" w:hAnsi="Arial" w:cs="Arial"/>
          <w:color w:val="FF0000"/>
        </w:rPr>
        <w:t xml:space="preserve"> eleva para 29%. E a tendência visível, pelos dados dos últimos anos, indica que </w:t>
      </w:r>
      <w:r w:rsidR="00077CE5" w:rsidRPr="00C66B6D">
        <w:rPr>
          <w:rFonts w:ascii="Arial" w:hAnsi="Arial" w:cs="Arial"/>
          <w:color w:val="FF0000"/>
        </w:rPr>
        <w:t>a</w:t>
      </w:r>
      <w:r w:rsidR="00A74535" w:rsidRPr="00C66B6D">
        <w:rPr>
          <w:rFonts w:ascii="Arial" w:hAnsi="Arial" w:cs="Arial"/>
          <w:color w:val="FF0000"/>
        </w:rPr>
        <w:t xml:space="preserve"> morte por</w:t>
      </w:r>
      <w:r w:rsidR="00077CE5" w:rsidRPr="00C66B6D">
        <w:rPr>
          <w:rFonts w:ascii="Arial" w:hAnsi="Arial" w:cs="Arial"/>
          <w:color w:val="FF0000"/>
        </w:rPr>
        <w:t xml:space="preserve"> causas externas v</w:t>
      </w:r>
      <w:r w:rsidR="00A74535" w:rsidRPr="00C66B6D">
        <w:rPr>
          <w:rFonts w:ascii="Arial" w:hAnsi="Arial" w:cs="Arial"/>
          <w:color w:val="FF0000"/>
        </w:rPr>
        <w:t>ai</w:t>
      </w:r>
      <w:r w:rsidR="00077CE5" w:rsidRPr="00C66B6D">
        <w:rPr>
          <w:rFonts w:ascii="Arial" w:hAnsi="Arial" w:cs="Arial"/>
          <w:color w:val="FF0000"/>
        </w:rPr>
        <w:t xml:space="preserve"> </w:t>
      </w:r>
      <w:r w:rsidR="00A563E1" w:rsidRPr="00C66B6D">
        <w:rPr>
          <w:rFonts w:ascii="Arial" w:hAnsi="Arial" w:cs="Arial"/>
          <w:color w:val="FF0000"/>
        </w:rPr>
        <w:t xml:space="preserve">continuar a </w:t>
      </w:r>
      <w:r w:rsidRPr="00C66B6D">
        <w:rPr>
          <w:rFonts w:ascii="Arial" w:hAnsi="Arial" w:cs="Arial"/>
          <w:color w:val="FF0000"/>
        </w:rPr>
        <w:t>crescer (WAISELFISZ, 2015).</w:t>
      </w:r>
    </w:p>
    <w:p w:rsidR="004033B4" w:rsidRPr="00C66B6D" w:rsidRDefault="004033B4" w:rsidP="00DD3080">
      <w:pPr>
        <w:pStyle w:val="paragraph"/>
        <w:spacing w:before="0" w:beforeAutospacing="0" w:after="0" w:afterAutospacing="0" w:line="360" w:lineRule="auto"/>
        <w:ind w:firstLine="708"/>
        <w:jc w:val="both"/>
        <w:textAlignment w:val="baseline"/>
        <w:rPr>
          <w:rStyle w:val="normaltextrun"/>
          <w:rFonts w:ascii="Arial" w:hAnsi="Arial" w:cs="Arial"/>
          <w:color w:val="FF0000"/>
        </w:rPr>
      </w:pPr>
      <w:r w:rsidRPr="00C66B6D">
        <w:rPr>
          <w:rStyle w:val="normaltextrun"/>
          <w:rFonts w:ascii="Arial" w:hAnsi="Arial" w:cs="Arial"/>
          <w:color w:val="FF0000"/>
        </w:rPr>
        <w:t>Dados do Ministério da Justiça</w:t>
      </w:r>
      <w:r w:rsidR="00ED7C14" w:rsidRPr="00C66B6D">
        <w:rPr>
          <w:rStyle w:val="normaltextrun"/>
          <w:rFonts w:ascii="Arial" w:hAnsi="Arial" w:cs="Arial"/>
          <w:color w:val="FF0000"/>
        </w:rPr>
        <w:t xml:space="preserve"> </w:t>
      </w:r>
      <w:r w:rsidR="003B1FCB" w:rsidRPr="00C66B6D">
        <w:rPr>
          <w:rStyle w:val="normaltextrun"/>
          <w:rFonts w:ascii="Arial" w:hAnsi="Arial" w:cs="Arial"/>
          <w:color w:val="FF0000"/>
        </w:rPr>
        <w:t>do</w:t>
      </w:r>
      <w:r w:rsidRPr="00C66B6D">
        <w:rPr>
          <w:rStyle w:val="normaltextrun"/>
          <w:rFonts w:ascii="Arial" w:hAnsi="Arial" w:cs="Arial"/>
          <w:color w:val="FF0000"/>
        </w:rPr>
        <w:t xml:space="preserve"> Brasil (2015) mostram que o índice de criminalidade na região Nordeste é mais elevado nos estados da Bahia, Maranhão e Pernambuco</w:t>
      </w:r>
      <w:r w:rsidR="00ED7C14" w:rsidRPr="00C66B6D">
        <w:rPr>
          <w:rStyle w:val="normaltextrun"/>
          <w:rFonts w:ascii="Arial" w:hAnsi="Arial" w:cs="Arial"/>
          <w:color w:val="FF0000"/>
        </w:rPr>
        <w:t>,</w:t>
      </w:r>
      <w:r w:rsidRPr="00C66B6D">
        <w:rPr>
          <w:rStyle w:val="normaltextrun"/>
          <w:rFonts w:ascii="Arial" w:hAnsi="Arial" w:cs="Arial"/>
          <w:color w:val="FF0000"/>
        </w:rPr>
        <w:t xml:space="preserve"> sendo a taxa de homicídio</w:t>
      </w:r>
      <w:r w:rsidR="004C49D4" w:rsidRPr="00C66B6D">
        <w:rPr>
          <w:rStyle w:val="normaltextrun"/>
          <w:rFonts w:ascii="Arial" w:hAnsi="Arial" w:cs="Arial"/>
          <w:color w:val="FF0000"/>
        </w:rPr>
        <w:t>s</w:t>
      </w:r>
      <w:r w:rsidRPr="00C66B6D">
        <w:rPr>
          <w:rStyle w:val="normaltextrun"/>
          <w:rFonts w:ascii="Arial" w:hAnsi="Arial" w:cs="Arial"/>
          <w:color w:val="FF0000"/>
        </w:rPr>
        <w:t xml:space="preserve"> do primeiro estado de 36,0</w:t>
      </w:r>
      <w:r w:rsidR="00ED7C14" w:rsidRPr="00C66B6D">
        <w:rPr>
          <w:rStyle w:val="normaltextrun"/>
          <w:rFonts w:ascii="Arial" w:hAnsi="Arial" w:cs="Arial"/>
          <w:color w:val="FF0000"/>
        </w:rPr>
        <w:t>%</w:t>
      </w:r>
      <w:r w:rsidR="003B1FCB" w:rsidRPr="00C66B6D">
        <w:rPr>
          <w:rStyle w:val="normaltextrun"/>
          <w:rFonts w:ascii="Arial" w:hAnsi="Arial" w:cs="Arial"/>
          <w:color w:val="FF0000"/>
        </w:rPr>
        <w:t>.</w:t>
      </w:r>
    </w:p>
    <w:p w:rsidR="004033B4" w:rsidRPr="00C66B6D" w:rsidRDefault="004033B4" w:rsidP="00DD3080">
      <w:pPr>
        <w:pStyle w:val="paragraph"/>
        <w:spacing w:before="0" w:beforeAutospacing="0" w:after="0" w:afterAutospacing="0" w:line="360" w:lineRule="auto"/>
        <w:ind w:firstLine="708"/>
        <w:jc w:val="both"/>
        <w:textAlignment w:val="baseline"/>
        <w:rPr>
          <w:rStyle w:val="normaltextrun"/>
          <w:rFonts w:ascii="Arial" w:hAnsi="Arial" w:cs="Arial"/>
          <w:color w:val="FF0000"/>
        </w:rPr>
      </w:pPr>
      <w:r w:rsidRPr="00C66B6D">
        <w:rPr>
          <w:rStyle w:val="normaltextrun"/>
          <w:rFonts w:ascii="Arial" w:hAnsi="Arial" w:cs="Arial"/>
          <w:color w:val="FF0000"/>
        </w:rPr>
        <w:lastRenderedPageBreak/>
        <w:t>Nesse sentido, com a dificuldade das políticas públicas em administrar alguns problemas sociais</w:t>
      </w:r>
      <w:r w:rsidR="00ED7C14" w:rsidRPr="00C66B6D">
        <w:rPr>
          <w:rStyle w:val="normaltextrun"/>
          <w:rFonts w:ascii="Arial" w:hAnsi="Arial" w:cs="Arial"/>
          <w:color w:val="FF0000"/>
        </w:rPr>
        <w:t>,</w:t>
      </w:r>
      <w:r w:rsidRPr="00C66B6D">
        <w:rPr>
          <w:rStyle w:val="normaltextrun"/>
          <w:rFonts w:ascii="Arial" w:hAnsi="Arial" w:cs="Arial"/>
          <w:color w:val="FF0000"/>
        </w:rPr>
        <w:t xml:space="preserve"> principalmente no que tange a crianças e adolescentes, surgem os projetos sociais geridos por ONGs e instituições não governamentais que, por sua vez, são patrocinadas por empresas privada</w:t>
      </w:r>
      <w:r w:rsidR="00ED7C14" w:rsidRPr="00C66B6D">
        <w:rPr>
          <w:rStyle w:val="normaltextrun"/>
          <w:rFonts w:ascii="Arial" w:hAnsi="Arial" w:cs="Arial"/>
          <w:color w:val="FF0000"/>
        </w:rPr>
        <w:t>s (corporações</w:t>
      </w:r>
      <w:r w:rsidRPr="00C66B6D">
        <w:rPr>
          <w:rStyle w:val="normaltextrun"/>
          <w:rFonts w:ascii="Arial" w:hAnsi="Arial" w:cs="Arial"/>
          <w:color w:val="FF0000"/>
        </w:rPr>
        <w:t xml:space="preserve"> que são beneficiadas por incentivos fiscais).</w:t>
      </w:r>
      <w:r w:rsidRPr="00C66B6D">
        <w:rPr>
          <w:rStyle w:val="eop"/>
          <w:rFonts w:ascii="Arial" w:hAnsi="Arial" w:cs="Arial"/>
          <w:color w:val="FF0000"/>
        </w:rPr>
        <w:t> </w:t>
      </w:r>
      <w:r w:rsidRPr="00C66B6D">
        <w:rPr>
          <w:rFonts w:ascii="Arial" w:hAnsi="Arial" w:cs="Arial"/>
          <w:color w:val="FF0000"/>
        </w:rPr>
        <w:t xml:space="preserve"> </w:t>
      </w:r>
      <w:r w:rsidRPr="00C66B6D">
        <w:rPr>
          <w:rStyle w:val="normaltextrun"/>
          <w:rFonts w:ascii="Arial" w:hAnsi="Arial" w:cs="Arial"/>
          <w:color w:val="FF0000"/>
        </w:rPr>
        <w:t>Dessa forma, os projetos sociais geridos pelas ONGs ou outras organizações visam amenizar os impactos dos problemas sociais</w:t>
      </w:r>
      <w:r w:rsidR="00ED7C14" w:rsidRPr="00C66B6D">
        <w:rPr>
          <w:rStyle w:val="normaltextrun"/>
          <w:rFonts w:ascii="Arial" w:hAnsi="Arial" w:cs="Arial"/>
          <w:color w:val="FF0000"/>
        </w:rPr>
        <w:t xml:space="preserve"> tais como a</w:t>
      </w:r>
      <w:r w:rsidRPr="00C66B6D">
        <w:rPr>
          <w:rStyle w:val="normaltextrun"/>
          <w:rFonts w:ascii="Arial" w:hAnsi="Arial" w:cs="Arial"/>
          <w:color w:val="FF0000"/>
        </w:rPr>
        <w:t xml:space="preserve"> violência, </w:t>
      </w:r>
      <w:r w:rsidR="00ED7C14" w:rsidRPr="00C66B6D">
        <w:rPr>
          <w:rStyle w:val="normaltextrun"/>
          <w:rFonts w:ascii="Arial" w:hAnsi="Arial" w:cs="Arial"/>
          <w:color w:val="FF0000"/>
        </w:rPr>
        <w:t xml:space="preserve">a </w:t>
      </w:r>
      <w:r w:rsidRPr="00C66B6D">
        <w:rPr>
          <w:rStyle w:val="normaltextrun"/>
          <w:rFonts w:ascii="Arial" w:hAnsi="Arial" w:cs="Arial"/>
          <w:color w:val="FF0000"/>
        </w:rPr>
        <w:t xml:space="preserve">desigualdade social, </w:t>
      </w:r>
      <w:r w:rsidR="00ED7C14" w:rsidRPr="00C66B6D">
        <w:rPr>
          <w:rStyle w:val="normaltextrun"/>
          <w:rFonts w:ascii="Arial" w:hAnsi="Arial" w:cs="Arial"/>
          <w:color w:val="FF0000"/>
        </w:rPr>
        <w:t xml:space="preserve">as </w:t>
      </w:r>
      <w:r w:rsidRPr="00C66B6D">
        <w:rPr>
          <w:rStyle w:val="normaltextrun"/>
          <w:rFonts w:ascii="Arial" w:hAnsi="Arial" w:cs="Arial"/>
          <w:color w:val="FF0000"/>
        </w:rPr>
        <w:t xml:space="preserve">drogas, </w:t>
      </w:r>
      <w:r w:rsidR="00ED7C14" w:rsidRPr="00C66B6D">
        <w:rPr>
          <w:rStyle w:val="normaltextrun"/>
          <w:rFonts w:ascii="Arial" w:hAnsi="Arial" w:cs="Arial"/>
          <w:color w:val="FF0000"/>
        </w:rPr>
        <w:t xml:space="preserve">a </w:t>
      </w:r>
      <w:r w:rsidRPr="00C66B6D">
        <w:rPr>
          <w:rStyle w:val="normaltextrun"/>
          <w:rFonts w:ascii="Arial" w:hAnsi="Arial" w:cs="Arial"/>
          <w:color w:val="FF0000"/>
        </w:rPr>
        <w:t xml:space="preserve">falta de escolaridade, </w:t>
      </w:r>
      <w:r w:rsidR="00ED7C14" w:rsidRPr="00C66B6D">
        <w:rPr>
          <w:rStyle w:val="normaltextrun"/>
          <w:rFonts w:ascii="Arial" w:hAnsi="Arial" w:cs="Arial"/>
          <w:color w:val="FF0000"/>
        </w:rPr>
        <w:t xml:space="preserve">e os </w:t>
      </w:r>
      <w:r w:rsidRPr="00C66B6D">
        <w:rPr>
          <w:rStyle w:val="normaltextrun"/>
          <w:rFonts w:ascii="Arial" w:hAnsi="Arial" w:cs="Arial"/>
          <w:color w:val="FF0000"/>
        </w:rPr>
        <w:t>maus tratos</w:t>
      </w:r>
      <w:r w:rsidRPr="00C66B6D">
        <w:rPr>
          <w:rStyle w:val="apple-converted-space"/>
          <w:rFonts w:ascii="Arial" w:hAnsi="Arial" w:cs="Arial"/>
          <w:color w:val="FF0000"/>
        </w:rPr>
        <w:t> </w:t>
      </w:r>
      <w:r w:rsidRPr="00C66B6D">
        <w:rPr>
          <w:rStyle w:val="normaltextrun"/>
          <w:rFonts w:ascii="Arial" w:hAnsi="Arial" w:cs="Arial"/>
          <w:color w:val="FF0000"/>
        </w:rPr>
        <w:t xml:space="preserve">familiares e </w:t>
      </w:r>
      <w:r w:rsidR="00ED7C14" w:rsidRPr="00C66B6D">
        <w:rPr>
          <w:rStyle w:val="normaltextrun"/>
          <w:rFonts w:ascii="Arial" w:hAnsi="Arial" w:cs="Arial"/>
          <w:color w:val="FF0000"/>
        </w:rPr>
        <w:t>d</w:t>
      </w:r>
      <w:r w:rsidRPr="00C66B6D">
        <w:rPr>
          <w:rStyle w:val="normaltextrun"/>
          <w:rFonts w:ascii="Arial" w:hAnsi="Arial" w:cs="Arial"/>
          <w:color w:val="FF0000"/>
        </w:rPr>
        <w:t>a sociedade como um todo,</w:t>
      </w:r>
      <w:r w:rsidR="00ED7C14" w:rsidRPr="00C66B6D">
        <w:rPr>
          <w:rStyle w:val="normaltextrun"/>
          <w:rFonts w:ascii="Arial" w:hAnsi="Arial" w:cs="Arial"/>
          <w:color w:val="FF0000"/>
        </w:rPr>
        <w:t xml:space="preserve"> sobretudo, </w:t>
      </w:r>
      <w:r w:rsidRPr="00C66B6D">
        <w:rPr>
          <w:rStyle w:val="normaltextrun"/>
          <w:rFonts w:ascii="Arial" w:hAnsi="Arial" w:cs="Arial"/>
          <w:color w:val="FF0000"/>
        </w:rPr>
        <w:t>aqueles vivenciados pelas populações que vivem em regiões periféricas e são acometidas pelas dificuldades socioeconômicas com maior intensidade (CORREIA, 2008).</w:t>
      </w:r>
    </w:p>
    <w:p w:rsidR="004033B4" w:rsidRPr="00C66B6D" w:rsidRDefault="004033B4" w:rsidP="00DD3080">
      <w:pPr>
        <w:pStyle w:val="paragraph"/>
        <w:spacing w:before="0" w:beforeAutospacing="0" w:after="0" w:afterAutospacing="0" w:line="360" w:lineRule="auto"/>
        <w:ind w:firstLine="708"/>
        <w:jc w:val="both"/>
        <w:textAlignment w:val="baseline"/>
        <w:rPr>
          <w:rFonts w:ascii="Arial" w:hAnsi="Arial" w:cs="Arial"/>
          <w:color w:val="FF0000"/>
          <w:shd w:val="clear" w:color="auto" w:fill="FFFFFF"/>
        </w:rPr>
      </w:pPr>
      <w:r w:rsidRPr="00C66B6D">
        <w:rPr>
          <w:rFonts w:ascii="Arial" w:hAnsi="Arial" w:cs="Arial"/>
          <w:color w:val="FF0000"/>
          <w:shd w:val="clear" w:color="auto" w:fill="FFFFFF"/>
        </w:rPr>
        <w:t xml:space="preserve">Na concepção de Elias e </w:t>
      </w:r>
      <w:proofErr w:type="spellStart"/>
      <w:r w:rsidRPr="00C66B6D">
        <w:rPr>
          <w:rFonts w:ascii="Arial" w:hAnsi="Arial" w:cs="Arial"/>
          <w:color w:val="FF0000"/>
          <w:shd w:val="clear" w:color="auto" w:fill="FFFFFF"/>
        </w:rPr>
        <w:t>Dunning</w:t>
      </w:r>
      <w:proofErr w:type="spellEnd"/>
      <w:r w:rsidRPr="00C66B6D">
        <w:rPr>
          <w:rFonts w:ascii="Arial" w:hAnsi="Arial" w:cs="Arial"/>
          <w:color w:val="FF0000"/>
          <w:shd w:val="clear" w:color="auto" w:fill="FFFFFF"/>
        </w:rPr>
        <w:t xml:space="preserve"> (1992), o esporte se mostra como uma forma de substituir a competição exacerbada e violenta por uma competição controlada, na qual respeitar os direitos do outro é fundamental. Dessa forma, o esporte se constitui em ferramenta de </w:t>
      </w:r>
      <w:proofErr w:type="spellStart"/>
      <w:r w:rsidR="00A563E1" w:rsidRPr="00C66B6D">
        <w:rPr>
          <w:rFonts w:ascii="Arial" w:hAnsi="Arial" w:cs="Arial"/>
          <w:color w:val="FF0000"/>
          <w:shd w:val="clear" w:color="auto" w:fill="FFFFFF"/>
        </w:rPr>
        <w:t>ascenção</w:t>
      </w:r>
      <w:proofErr w:type="spellEnd"/>
      <w:r w:rsidRPr="00C66B6D">
        <w:rPr>
          <w:rFonts w:ascii="Arial" w:hAnsi="Arial" w:cs="Arial"/>
          <w:color w:val="FF0000"/>
          <w:shd w:val="clear" w:color="auto" w:fill="FFFFFF"/>
        </w:rPr>
        <w:t xml:space="preserve">, principalmente para os indivíduos que se encontram em estado de vulnerabilidade social.  </w:t>
      </w:r>
    </w:p>
    <w:p w:rsidR="004033B4" w:rsidRPr="00C66B6D" w:rsidRDefault="004033B4" w:rsidP="00DD3080">
      <w:pPr>
        <w:pStyle w:val="paragraph"/>
        <w:spacing w:before="0" w:beforeAutospacing="0" w:after="0" w:afterAutospacing="0" w:line="360" w:lineRule="auto"/>
        <w:ind w:firstLine="708"/>
        <w:jc w:val="both"/>
        <w:textAlignment w:val="baseline"/>
        <w:rPr>
          <w:rStyle w:val="eop"/>
          <w:rFonts w:ascii="Arial" w:hAnsi="Arial" w:cs="Arial"/>
          <w:color w:val="FF0000"/>
        </w:rPr>
      </w:pPr>
      <w:r w:rsidRPr="00C66B6D">
        <w:rPr>
          <w:rStyle w:val="normaltextrun"/>
          <w:rFonts w:ascii="Arial" w:hAnsi="Arial" w:cs="Arial"/>
          <w:color w:val="FF0000"/>
        </w:rPr>
        <w:t xml:space="preserve">Pelo fato de o esporte exercer grande influência sobre o ser humano, o mesmo se torna um excelente instrumento para promoção da educação e enfrentamento </w:t>
      </w:r>
      <w:r w:rsidR="00ED7C14" w:rsidRPr="00C66B6D">
        <w:rPr>
          <w:rStyle w:val="normaltextrun"/>
          <w:rFonts w:ascii="Arial" w:hAnsi="Arial" w:cs="Arial"/>
          <w:color w:val="FF0000"/>
        </w:rPr>
        <w:t>dos</w:t>
      </w:r>
      <w:r w:rsidRPr="00C66B6D">
        <w:rPr>
          <w:rStyle w:val="normaltextrun"/>
          <w:rFonts w:ascii="Arial" w:hAnsi="Arial" w:cs="Arial"/>
          <w:color w:val="FF0000"/>
        </w:rPr>
        <w:t xml:space="preserve"> problemas sociais, utilizado tanto pelos projetos sociais quanto esportivos, cuja finalidade é promover transformações sociais por meio da intervenção na vida dos sujeitos. Conforme apresentado anteriormente, existe</w:t>
      </w:r>
      <w:r w:rsidR="00A563E1" w:rsidRPr="00C66B6D">
        <w:rPr>
          <w:rStyle w:val="normaltextrun"/>
          <w:rFonts w:ascii="Arial" w:hAnsi="Arial" w:cs="Arial"/>
          <w:color w:val="FF0000"/>
        </w:rPr>
        <w:t>m</w:t>
      </w:r>
      <w:r w:rsidRPr="00C66B6D">
        <w:rPr>
          <w:rStyle w:val="normaltextrun"/>
          <w:rFonts w:ascii="Arial" w:hAnsi="Arial" w:cs="Arial"/>
          <w:color w:val="FF0000"/>
        </w:rPr>
        <w:t xml:space="preserve"> possibilidade</w:t>
      </w:r>
      <w:r w:rsidR="00A563E1" w:rsidRPr="00C66B6D">
        <w:rPr>
          <w:rStyle w:val="normaltextrun"/>
          <w:rFonts w:ascii="Arial" w:hAnsi="Arial" w:cs="Arial"/>
          <w:color w:val="FF0000"/>
        </w:rPr>
        <w:t>s</w:t>
      </w:r>
      <w:r w:rsidRPr="00C66B6D">
        <w:rPr>
          <w:rStyle w:val="normaltextrun"/>
          <w:rFonts w:ascii="Arial" w:hAnsi="Arial" w:cs="Arial"/>
          <w:color w:val="FF0000"/>
        </w:rPr>
        <w:t xml:space="preserve"> de transforma</w:t>
      </w:r>
      <w:r w:rsidR="00DA45C2" w:rsidRPr="00C66B6D">
        <w:rPr>
          <w:rStyle w:val="normaltextrun"/>
          <w:rFonts w:ascii="Arial" w:hAnsi="Arial" w:cs="Arial"/>
          <w:color w:val="FF0000"/>
        </w:rPr>
        <w:t>çã</w:t>
      </w:r>
      <w:r w:rsidR="00A563E1" w:rsidRPr="00C66B6D">
        <w:rPr>
          <w:rStyle w:val="normaltextrun"/>
          <w:rFonts w:ascii="Arial" w:hAnsi="Arial" w:cs="Arial"/>
          <w:color w:val="FF0000"/>
        </w:rPr>
        <w:t>o</w:t>
      </w:r>
      <w:r w:rsidRPr="00C66B6D">
        <w:rPr>
          <w:rStyle w:val="normaltextrun"/>
          <w:rFonts w:ascii="Arial" w:hAnsi="Arial" w:cs="Arial"/>
          <w:color w:val="FF0000"/>
        </w:rPr>
        <w:t xml:space="preserve"> socia</w:t>
      </w:r>
      <w:r w:rsidR="00A563E1" w:rsidRPr="00C66B6D">
        <w:rPr>
          <w:rStyle w:val="normaltextrun"/>
          <w:rFonts w:ascii="Arial" w:hAnsi="Arial" w:cs="Arial"/>
          <w:color w:val="FF0000"/>
        </w:rPr>
        <w:t>l</w:t>
      </w:r>
      <w:r w:rsidRPr="00C66B6D">
        <w:rPr>
          <w:rStyle w:val="normaltextrun"/>
          <w:rFonts w:ascii="Arial" w:hAnsi="Arial" w:cs="Arial"/>
          <w:color w:val="FF0000"/>
        </w:rPr>
        <w:t xml:space="preserve"> </w:t>
      </w:r>
      <w:r w:rsidR="00A563E1" w:rsidRPr="00C66B6D">
        <w:rPr>
          <w:rStyle w:val="normaltextrun"/>
          <w:rFonts w:ascii="Arial" w:hAnsi="Arial" w:cs="Arial"/>
          <w:color w:val="FF0000"/>
        </w:rPr>
        <w:t>estimulada</w:t>
      </w:r>
      <w:r w:rsidR="004C49D4" w:rsidRPr="00C66B6D">
        <w:rPr>
          <w:rStyle w:val="normaltextrun"/>
          <w:rFonts w:ascii="Arial" w:hAnsi="Arial" w:cs="Arial"/>
          <w:color w:val="FF0000"/>
        </w:rPr>
        <w:t>s</w:t>
      </w:r>
      <w:r w:rsidR="00A563E1" w:rsidRPr="00C66B6D">
        <w:rPr>
          <w:rStyle w:val="normaltextrun"/>
          <w:rFonts w:ascii="Arial" w:hAnsi="Arial" w:cs="Arial"/>
          <w:color w:val="FF0000"/>
        </w:rPr>
        <w:t xml:space="preserve"> </w:t>
      </w:r>
      <w:r w:rsidRPr="00C66B6D">
        <w:rPr>
          <w:rStyle w:val="normaltextrun"/>
          <w:rFonts w:ascii="Arial" w:hAnsi="Arial" w:cs="Arial"/>
          <w:color w:val="FF0000"/>
        </w:rPr>
        <w:t>pelo Esporte Educacional</w:t>
      </w:r>
      <w:r w:rsidR="00E921A6" w:rsidRPr="00C66B6D">
        <w:rPr>
          <w:rStyle w:val="normaltextrun"/>
          <w:rFonts w:ascii="Arial" w:hAnsi="Arial" w:cs="Arial"/>
          <w:color w:val="FF0000"/>
        </w:rPr>
        <w:t xml:space="preserve">, uma vez que ele </w:t>
      </w:r>
      <w:r w:rsidRPr="00C66B6D">
        <w:rPr>
          <w:rStyle w:val="normaltextrun"/>
          <w:rFonts w:ascii="Arial" w:hAnsi="Arial" w:cs="Arial"/>
          <w:color w:val="FF0000"/>
        </w:rPr>
        <w:t>visa ensinar mais do que esporte, aplicando-se</w:t>
      </w:r>
      <w:r w:rsidRPr="00C66B6D">
        <w:rPr>
          <w:rStyle w:val="apple-converted-space"/>
          <w:rFonts w:ascii="Arial" w:hAnsi="Arial" w:cs="Arial"/>
          <w:color w:val="FF0000"/>
        </w:rPr>
        <w:t> </w:t>
      </w:r>
      <w:r w:rsidRPr="00C66B6D">
        <w:rPr>
          <w:rStyle w:val="normaltextrun"/>
          <w:rFonts w:ascii="Arial" w:hAnsi="Arial" w:cs="Arial"/>
          <w:color w:val="FF0000"/>
        </w:rPr>
        <w:t>perfeitamente aos compromissos pedagógicos no ambiente escolar, ao mesmo tempo em que acaba interferindo na formação social de crianças e adolescentes, fato que, consequentemente, implicará na formação de</w:t>
      </w:r>
      <w:r w:rsidR="00ED7C14" w:rsidRPr="00C66B6D">
        <w:rPr>
          <w:rStyle w:val="normaltextrun"/>
          <w:rFonts w:ascii="Arial" w:hAnsi="Arial" w:cs="Arial"/>
          <w:color w:val="FF0000"/>
        </w:rPr>
        <w:t xml:space="preserve"> hábitos, valores e atitudes </w:t>
      </w:r>
      <w:r w:rsidR="00E921A6" w:rsidRPr="00C66B6D">
        <w:rPr>
          <w:rStyle w:val="normaltextrun"/>
          <w:rFonts w:ascii="Arial" w:hAnsi="Arial" w:cs="Arial"/>
          <w:color w:val="FF0000"/>
        </w:rPr>
        <w:t>que</w:t>
      </w:r>
      <w:r w:rsidR="00ED7C14" w:rsidRPr="00C66B6D">
        <w:rPr>
          <w:rStyle w:val="normaltextrun"/>
          <w:rFonts w:ascii="Arial" w:hAnsi="Arial" w:cs="Arial"/>
          <w:color w:val="FF0000"/>
        </w:rPr>
        <w:t xml:space="preserve"> </w:t>
      </w:r>
      <w:r w:rsidRPr="00C66B6D">
        <w:rPr>
          <w:rStyle w:val="normaltextrun"/>
          <w:rFonts w:ascii="Arial" w:hAnsi="Arial" w:cs="Arial"/>
          <w:color w:val="FF0000"/>
        </w:rPr>
        <w:t>contribuirão para uma educação voltada para a cidadania (CORRÊA, 2013).</w:t>
      </w:r>
      <w:r w:rsidRPr="00C66B6D">
        <w:rPr>
          <w:rStyle w:val="eop"/>
          <w:rFonts w:ascii="Arial" w:hAnsi="Arial" w:cs="Arial"/>
          <w:color w:val="FF0000"/>
        </w:rPr>
        <w:t> </w:t>
      </w:r>
    </w:p>
    <w:p w:rsidR="004033B4" w:rsidRPr="00C66B6D" w:rsidRDefault="00E921A6" w:rsidP="00DD3080">
      <w:pPr>
        <w:pStyle w:val="paragraph"/>
        <w:spacing w:before="0" w:beforeAutospacing="0" w:after="0" w:afterAutospacing="0" w:line="360" w:lineRule="auto"/>
        <w:ind w:firstLine="708"/>
        <w:jc w:val="both"/>
        <w:textAlignment w:val="baseline"/>
        <w:rPr>
          <w:rFonts w:ascii="Arial" w:hAnsi="Arial" w:cs="Arial"/>
          <w:color w:val="FF0000"/>
        </w:rPr>
      </w:pPr>
      <w:r w:rsidRPr="00C66B6D">
        <w:rPr>
          <w:rStyle w:val="normaltextrun"/>
          <w:rFonts w:ascii="Arial" w:hAnsi="Arial" w:cs="Arial"/>
          <w:color w:val="FF0000"/>
        </w:rPr>
        <w:t>Por outro lado,</w:t>
      </w:r>
      <w:r w:rsidR="004033B4" w:rsidRPr="00C66B6D">
        <w:rPr>
          <w:rStyle w:val="normaltextrun"/>
          <w:rFonts w:ascii="Arial" w:hAnsi="Arial" w:cs="Arial"/>
          <w:color w:val="FF0000"/>
        </w:rPr>
        <w:t xml:space="preserve"> a valorização do desporto como canal de socialização, inclusão e transformação social </w:t>
      </w:r>
      <w:r w:rsidRPr="00C66B6D">
        <w:rPr>
          <w:rStyle w:val="normaltextrun"/>
          <w:rFonts w:ascii="Arial" w:hAnsi="Arial" w:cs="Arial"/>
          <w:color w:val="FF0000"/>
        </w:rPr>
        <w:t>evidencia-se</w:t>
      </w:r>
      <w:r w:rsidR="004033B4" w:rsidRPr="00C66B6D">
        <w:rPr>
          <w:rStyle w:val="normaltextrun"/>
          <w:rFonts w:ascii="Arial" w:hAnsi="Arial" w:cs="Arial"/>
          <w:color w:val="FF0000"/>
        </w:rPr>
        <w:t xml:space="preserve"> através dos inúmeros projetos sociais</w:t>
      </w:r>
      <w:r w:rsidR="004C49D4" w:rsidRPr="00C66B6D">
        <w:rPr>
          <w:rStyle w:val="normaltextrun"/>
          <w:rFonts w:ascii="Arial" w:hAnsi="Arial" w:cs="Arial"/>
          <w:color w:val="FF0000"/>
        </w:rPr>
        <w:t xml:space="preserve"> e</w:t>
      </w:r>
      <w:r w:rsidR="004033B4" w:rsidRPr="00C66B6D">
        <w:rPr>
          <w:rStyle w:val="normaltextrun"/>
          <w:rFonts w:ascii="Arial" w:hAnsi="Arial" w:cs="Arial"/>
          <w:color w:val="FF0000"/>
        </w:rPr>
        <w:t xml:space="preserve"> esportivos direcionados ao público em condições de vulnerabilidade social que existem pelo mundo. Estes são patrocinados, na maioria das vezes, por grandes empresas ou </w:t>
      </w:r>
      <w:r w:rsidR="004C49D4" w:rsidRPr="00C66B6D">
        <w:rPr>
          <w:rStyle w:val="normaltextrun"/>
          <w:rFonts w:ascii="Arial" w:hAnsi="Arial" w:cs="Arial"/>
          <w:color w:val="FF0000"/>
        </w:rPr>
        <w:t>financiados com dinheiro</w:t>
      </w:r>
      <w:r w:rsidR="004033B4" w:rsidRPr="00C66B6D">
        <w:rPr>
          <w:rStyle w:val="normaltextrun"/>
          <w:rFonts w:ascii="Arial" w:hAnsi="Arial" w:cs="Arial"/>
          <w:color w:val="FF0000"/>
        </w:rPr>
        <w:t xml:space="preserve"> públic</w:t>
      </w:r>
      <w:r w:rsidR="004C49D4" w:rsidRPr="00C66B6D">
        <w:rPr>
          <w:rStyle w:val="normaltextrun"/>
          <w:rFonts w:ascii="Arial" w:hAnsi="Arial" w:cs="Arial"/>
          <w:color w:val="FF0000"/>
        </w:rPr>
        <w:t>o</w:t>
      </w:r>
      <w:r w:rsidR="004033B4" w:rsidRPr="00C66B6D">
        <w:rPr>
          <w:rStyle w:val="normaltextrun"/>
          <w:rFonts w:ascii="Arial" w:hAnsi="Arial" w:cs="Arial"/>
          <w:color w:val="FF0000"/>
        </w:rPr>
        <w:t xml:space="preserve"> (ZALUAR, 1994). </w:t>
      </w:r>
    </w:p>
    <w:p w:rsidR="004033B4" w:rsidRPr="00C66B6D" w:rsidRDefault="004033B4" w:rsidP="00DD3080">
      <w:pPr>
        <w:pStyle w:val="paragraph"/>
        <w:spacing w:before="0" w:beforeAutospacing="0" w:after="0" w:afterAutospacing="0" w:line="360" w:lineRule="auto"/>
        <w:ind w:firstLine="708"/>
        <w:jc w:val="both"/>
        <w:textAlignment w:val="baseline"/>
        <w:rPr>
          <w:rStyle w:val="normaltextrun"/>
          <w:rFonts w:ascii="Arial" w:eastAsiaTheme="minorEastAsia" w:hAnsi="Arial" w:cs="Arial"/>
          <w:color w:val="FF0000"/>
        </w:rPr>
      </w:pPr>
      <w:r w:rsidRPr="00C66B6D">
        <w:rPr>
          <w:rStyle w:val="normaltextrun"/>
          <w:rFonts w:ascii="Arial" w:hAnsi="Arial" w:cs="Arial"/>
          <w:color w:val="FF0000"/>
        </w:rPr>
        <w:t xml:space="preserve">Mesmo sendo uma atividade realizada fora da escola, </w:t>
      </w:r>
      <w:r w:rsidR="00E921A6" w:rsidRPr="00C66B6D">
        <w:rPr>
          <w:rStyle w:val="normaltextrun"/>
          <w:rFonts w:ascii="Arial" w:hAnsi="Arial" w:cs="Arial"/>
          <w:color w:val="FF0000"/>
        </w:rPr>
        <w:t xml:space="preserve">o projeto social </w:t>
      </w:r>
      <w:r w:rsidRPr="00C66B6D">
        <w:rPr>
          <w:rStyle w:val="normaltextrun"/>
          <w:rFonts w:ascii="Arial" w:hAnsi="Arial" w:cs="Arial"/>
          <w:color w:val="FF0000"/>
        </w:rPr>
        <w:t xml:space="preserve">possui um caráter educacional. Percebe-se essa ligação quando o aluno necessita estar matriculado na escola para ter acesso às aulas do projeto, fator que incentiva os </w:t>
      </w:r>
      <w:r w:rsidRPr="00C66B6D">
        <w:rPr>
          <w:rStyle w:val="normaltextrun"/>
          <w:rFonts w:ascii="Arial" w:hAnsi="Arial" w:cs="Arial"/>
          <w:color w:val="FF0000"/>
        </w:rPr>
        <w:lastRenderedPageBreak/>
        <w:t>mesmos a participarem do processo formativo convencional e, no turno oposto, a praticarem as atividades ofertadas pelo programa social</w:t>
      </w:r>
      <w:r w:rsidRPr="00C66B6D">
        <w:rPr>
          <w:rStyle w:val="apple-converted-space"/>
          <w:rFonts w:ascii="Arial" w:hAnsi="Arial" w:cs="Arial"/>
          <w:color w:val="FF0000"/>
        </w:rPr>
        <w:t> </w:t>
      </w:r>
      <w:r w:rsidRPr="00C66B6D">
        <w:rPr>
          <w:rStyle w:val="normaltextrun"/>
          <w:rFonts w:ascii="Arial" w:hAnsi="Arial" w:cs="Arial"/>
          <w:color w:val="FF0000"/>
        </w:rPr>
        <w:t>(VIANNA; LOVISOLO, 2011). </w:t>
      </w:r>
    </w:p>
    <w:p w:rsidR="004033B4" w:rsidRPr="00E41E0E" w:rsidRDefault="004033B4" w:rsidP="00DD3080">
      <w:pPr>
        <w:pStyle w:val="paragraph"/>
        <w:spacing w:before="0" w:beforeAutospacing="0" w:after="0" w:afterAutospacing="0" w:line="360" w:lineRule="auto"/>
        <w:ind w:firstLine="708"/>
        <w:jc w:val="both"/>
        <w:textAlignment w:val="baseline"/>
        <w:rPr>
          <w:rFonts w:ascii="Arial" w:hAnsi="Arial" w:cs="Arial"/>
          <w:color w:val="000000" w:themeColor="text1"/>
          <w:shd w:val="clear" w:color="auto" w:fill="FFFFFF"/>
        </w:rPr>
      </w:pPr>
      <w:r w:rsidRPr="00E41E0E">
        <w:rPr>
          <w:rFonts w:ascii="Arial" w:hAnsi="Arial" w:cs="Arial"/>
          <w:color w:val="000000" w:themeColor="text1"/>
          <w:shd w:val="clear" w:color="auto" w:fill="FFFFFF"/>
        </w:rPr>
        <w:t xml:space="preserve">Vianna e </w:t>
      </w:r>
      <w:proofErr w:type="spellStart"/>
      <w:r w:rsidRPr="00E41E0E">
        <w:rPr>
          <w:rFonts w:ascii="Arial" w:hAnsi="Arial" w:cs="Arial"/>
          <w:color w:val="000000" w:themeColor="text1"/>
          <w:shd w:val="clear" w:color="auto" w:fill="FFFFFF"/>
        </w:rPr>
        <w:t>Lovisolo</w:t>
      </w:r>
      <w:proofErr w:type="spellEnd"/>
      <w:r w:rsidRPr="00E41E0E">
        <w:rPr>
          <w:rFonts w:ascii="Arial" w:hAnsi="Arial" w:cs="Arial"/>
          <w:color w:val="000000" w:themeColor="text1"/>
          <w:shd w:val="clear" w:color="auto" w:fill="FFFFFF"/>
        </w:rPr>
        <w:t xml:space="preserve"> (2011), ao investigarem a percepção de professores de Educação Física que atuam em projetos de inserção social através do esporte em comunidades populares, observaram que, dos vinte e cinto (25) professores respondentes, quatorze (14) acreditavam que as ações do projeto teriam contribuído para o crescimento dos participantes no esporte</w:t>
      </w:r>
      <w:r w:rsidR="00ED7C14" w:rsidRPr="00E41E0E">
        <w:rPr>
          <w:rFonts w:ascii="Arial" w:hAnsi="Arial" w:cs="Arial"/>
          <w:color w:val="000000" w:themeColor="text1"/>
          <w:shd w:val="clear" w:color="auto" w:fill="FFFFFF"/>
        </w:rPr>
        <w:t>,</w:t>
      </w:r>
      <w:r w:rsidRPr="00E41E0E">
        <w:rPr>
          <w:rFonts w:ascii="Arial" w:hAnsi="Arial" w:cs="Arial"/>
          <w:color w:val="000000" w:themeColor="text1"/>
          <w:shd w:val="clear" w:color="auto" w:fill="FFFFFF"/>
        </w:rPr>
        <w:t xml:space="preserve"> na medida em que os alunos podiam se espelhar no exemplo dos professores que eram </w:t>
      </w:r>
      <w:proofErr w:type="spellStart"/>
      <w:r w:rsidRPr="00E41E0E">
        <w:rPr>
          <w:rFonts w:ascii="Arial" w:hAnsi="Arial" w:cs="Arial"/>
          <w:color w:val="000000" w:themeColor="text1"/>
          <w:shd w:val="clear" w:color="auto" w:fill="FFFFFF"/>
        </w:rPr>
        <w:t>ex-atletas</w:t>
      </w:r>
      <w:proofErr w:type="spellEnd"/>
      <w:r w:rsidRPr="00E41E0E">
        <w:rPr>
          <w:rFonts w:ascii="Arial" w:hAnsi="Arial" w:cs="Arial"/>
          <w:color w:val="000000" w:themeColor="text1"/>
          <w:shd w:val="clear" w:color="auto" w:fill="FFFFFF"/>
        </w:rPr>
        <w:t xml:space="preserve"> e pelo fato de terem sido desenvolvidas atitudes que favoreciam a formação social e esportiva. </w:t>
      </w:r>
    </w:p>
    <w:p w:rsidR="004033B4" w:rsidRPr="00E41E0E" w:rsidRDefault="004033B4" w:rsidP="00DD3080">
      <w:pPr>
        <w:pStyle w:val="paragraph"/>
        <w:spacing w:before="0" w:beforeAutospacing="0" w:after="0" w:afterAutospacing="0" w:line="360" w:lineRule="auto"/>
        <w:ind w:firstLine="708"/>
        <w:jc w:val="both"/>
        <w:textAlignment w:val="baseline"/>
        <w:rPr>
          <w:rFonts w:ascii="Arial" w:hAnsi="Arial" w:cs="Arial"/>
          <w:color w:val="000000" w:themeColor="text1"/>
        </w:rPr>
      </w:pPr>
      <w:r w:rsidRPr="00E41E0E">
        <w:rPr>
          <w:rFonts w:ascii="Arial" w:hAnsi="Arial" w:cs="Arial"/>
          <w:color w:val="000000" w:themeColor="text1"/>
          <w:shd w:val="clear" w:color="auto" w:fill="FFFFFF"/>
        </w:rPr>
        <w:t>Nas últimas décadas, t</w:t>
      </w:r>
      <w:r w:rsidR="00FB37D7">
        <w:rPr>
          <w:rFonts w:ascii="Arial" w:hAnsi="Arial" w:cs="Arial"/>
          <w:color w:val="000000" w:themeColor="text1"/>
          <w:shd w:val="clear" w:color="auto" w:fill="FFFFFF"/>
        </w:rPr>
        <w:t>e</w:t>
      </w:r>
      <w:r w:rsidRPr="00E41E0E">
        <w:rPr>
          <w:rFonts w:ascii="Arial" w:hAnsi="Arial" w:cs="Arial"/>
          <w:color w:val="000000" w:themeColor="text1"/>
          <w:shd w:val="clear" w:color="auto" w:fill="FFFFFF"/>
        </w:rPr>
        <w:t xml:space="preserve">m-se observado um crescente aumento no número de projetos sociais, a maioria como iniciativa de </w:t>
      </w:r>
      <w:r w:rsidRPr="00E41E0E">
        <w:rPr>
          <w:rStyle w:val="normaltextrun"/>
          <w:rFonts w:ascii="Arial" w:hAnsi="Arial" w:cs="Arial"/>
          <w:color w:val="000000" w:themeColor="text1"/>
        </w:rPr>
        <w:t xml:space="preserve">organizações </w:t>
      </w:r>
      <w:proofErr w:type="spellStart"/>
      <w:proofErr w:type="gramStart"/>
      <w:r w:rsidRPr="00E41E0E">
        <w:rPr>
          <w:rStyle w:val="normaltextrun"/>
          <w:rFonts w:ascii="Arial" w:hAnsi="Arial" w:cs="Arial"/>
          <w:color w:val="000000" w:themeColor="text1"/>
        </w:rPr>
        <w:t>não-governamentais</w:t>
      </w:r>
      <w:proofErr w:type="spellEnd"/>
      <w:proofErr w:type="gramEnd"/>
      <w:r w:rsidRPr="00E41E0E">
        <w:rPr>
          <w:rStyle w:val="normaltextrun"/>
          <w:rFonts w:ascii="Arial" w:hAnsi="Arial" w:cs="Arial"/>
          <w:color w:val="000000" w:themeColor="text1"/>
        </w:rPr>
        <w:t>, que utilizam o esporte como agente transformador da realidade</w:t>
      </w:r>
      <w:r w:rsidRPr="00E41E0E">
        <w:rPr>
          <w:rFonts w:ascii="Arial" w:hAnsi="Arial" w:cs="Arial"/>
          <w:color w:val="000000" w:themeColor="text1"/>
          <w:shd w:val="clear" w:color="auto" w:fill="FFFFFF"/>
        </w:rPr>
        <w:t xml:space="preserve"> de crianças e adolescentes socialmente vulneráveis.</w:t>
      </w:r>
    </w:p>
    <w:p w:rsidR="004033B4" w:rsidRPr="00E41E0E" w:rsidRDefault="004033B4" w:rsidP="00DD3080">
      <w:pPr>
        <w:pStyle w:val="paragraph"/>
        <w:spacing w:before="0" w:beforeAutospacing="0" w:after="0" w:afterAutospacing="0" w:line="360" w:lineRule="auto"/>
        <w:ind w:firstLine="708"/>
        <w:jc w:val="both"/>
        <w:textAlignment w:val="baseline"/>
        <w:rPr>
          <w:rStyle w:val="normaltextrun"/>
          <w:rFonts w:ascii="Arial" w:eastAsiaTheme="minorEastAsia" w:hAnsi="Arial" w:cs="Arial"/>
          <w:color w:val="000000" w:themeColor="text1"/>
        </w:rPr>
      </w:pPr>
      <w:r w:rsidRPr="00E41E0E">
        <w:rPr>
          <w:rStyle w:val="normaltextrun"/>
          <w:rFonts w:ascii="Arial" w:hAnsi="Arial" w:cs="Arial"/>
          <w:color w:val="000000" w:themeColor="text1"/>
        </w:rPr>
        <w:t xml:space="preserve"> Como exemplos de projetos sociais que atuam na transformação social através do esporte e possuem atletas profissionais e educadores físicos na sua equipe, temo</w:t>
      </w:r>
      <w:r w:rsidR="000C4131" w:rsidRPr="00E41E0E">
        <w:rPr>
          <w:rStyle w:val="normaltextrun"/>
          <w:rFonts w:ascii="Arial" w:hAnsi="Arial" w:cs="Arial"/>
          <w:color w:val="000000" w:themeColor="text1"/>
        </w:rPr>
        <w:t>s</w:t>
      </w:r>
      <w:r w:rsidRPr="00E41E0E">
        <w:rPr>
          <w:rStyle w:val="normaltextrun"/>
          <w:rFonts w:ascii="Arial" w:hAnsi="Arial" w:cs="Arial"/>
          <w:color w:val="000000" w:themeColor="text1"/>
        </w:rPr>
        <w:t xml:space="preserve"> o projeto “</w:t>
      </w:r>
      <w:proofErr w:type="gramStart"/>
      <w:r w:rsidRPr="00E41E0E">
        <w:rPr>
          <w:rStyle w:val="normaltextrun"/>
          <w:rFonts w:ascii="Arial" w:hAnsi="Arial" w:cs="Arial"/>
          <w:color w:val="000000" w:themeColor="text1"/>
        </w:rPr>
        <w:t>Brinca,</w:t>
      </w:r>
      <w:proofErr w:type="gramEnd"/>
      <w:r w:rsidRPr="00E41E0E">
        <w:rPr>
          <w:rStyle w:val="normaltextrun"/>
          <w:rFonts w:ascii="Arial" w:hAnsi="Arial" w:cs="Arial"/>
          <w:color w:val="000000" w:themeColor="text1"/>
        </w:rPr>
        <w:t xml:space="preserve"> Mané” que desenvolve um trabalho social desportivo desde o ano de 2003 e conseguiu estabelecer uma parceria com o Instituto Ayrton Senna/Audi AG</w:t>
      </w:r>
      <w:r w:rsidR="00ED7C14" w:rsidRPr="00E41E0E">
        <w:rPr>
          <w:rStyle w:val="normaltextrun"/>
          <w:rFonts w:ascii="Arial" w:hAnsi="Arial" w:cs="Arial"/>
          <w:color w:val="000000" w:themeColor="text1"/>
        </w:rPr>
        <w:t xml:space="preserve">, </w:t>
      </w:r>
      <w:r w:rsidRPr="00E41E0E">
        <w:rPr>
          <w:rStyle w:val="normaltextrun"/>
          <w:rFonts w:ascii="Arial" w:hAnsi="Arial" w:cs="Arial"/>
          <w:color w:val="000000" w:themeColor="text1"/>
        </w:rPr>
        <w:t>no intuito de proporcionar educação pelo</w:t>
      </w:r>
      <w:r w:rsidR="00ED7C14" w:rsidRPr="00E41E0E">
        <w:rPr>
          <w:rStyle w:val="normaltextrun"/>
          <w:rFonts w:ascii="Arial" w:hAnsi="Arial" w:cs="Arial"/>
          <w:color w:val="000000" w:themeColor="text1"/>
        </w:rPr>
        <w:t xml:space="preserve"> esporte para crianças e jovens, em sua grande maioria em situação de vulnerabilidade social, </w:t>
      </w:r>
      <w:r w:rsidRPr="00E41E0E">
        <w:rPr>
          <w:rStyle w:val="normaltextrun"/>
          <w:rFonts w:ascii="Arial" w:hAnsi="Arial" w:cs="Arial"/>
          <w:color w:val="000000" w:themeColor="text1"/>
        </w:rPr>
        <w:t>morador</w:t>
      </w:r>
      <w:r w:rsidR="00CA2FF1">
        <w:rPr>
          <w:rStyle w:val="normaltextrun"/>
          <w:rFonts w:ascii="Arial" w:hAnsi="Arial" w:cs="Arial"/>
          <w:color w:val="000000" w:themeColor="text1"/>
        </w:rPr>
        <w:t>e</w:t>
      </w:r>
      <w:r w:rsidRPr="00E41E0E">
        <w:rPr>
          <w:rStyle w:val="normaltextrun"/>
          <w:rFonts w:ascii="Arial" w:hAnsi="Arial" w:cs="Arial"/>
          <w:color w:val="000000" w:themeColor="text1"/>
        </w:rPr>
        <w:t>s e frequentador</w:t>
      </w:r>
      <w:r w:rsidR="00CA2FF1">
        <w:rPr>
          <w:rStyle w:val="normaltextrun"/>
          <w:rFonts w:ascii="Arial" w:hAnsi="Arial" w:cs="Arial"/>
          <w:color w:val="000000" w:themeColor="text1"/>
        </w:rPr>
        <w:t>e</w:t>
      </w:r>
      <w:r w:rsidRPr="00E41E0E">
        <w:rPr>
          <w:rStyle w:val="normaltextrun"/>
          <w:rFonts w:ascii="Arial" w:hAnsi="Arial" w:cs="Arial"/>
          <w:color w:val="000000" w:themeColor="text1"/>
        </w:rPr>
        <w:t>s do entorno da Universidade Federal de Santa Catarina (UFSC) (CUNHA, 2007). </w:t>
      </w:r>
    </w:p>
    <w:p w:rsidR="004033B4" w:rsidRPr="00E41E0E" w:rsidRDefault="004033B4" w:rsidP="00DD3080">
      <w:pPr>
        <w:pStyle w:val="paragraph"/>
        <w:spacing w:before="0" w:beforeAutospacing="0" w:after="0" w:afterAutospacing="0" w:line="360" w:lineRule="auto"/>
        <w:ind w:firstLine="708"/>
        <w:jc w:val="both"/>
        <w:textAlignment w:val="baseline"/>
        <w:rPr>
          <w:rFonts w:ascii="Arial" w:hAnsi="Arial" w:cs="Arial"/>
          <w:color w:val="000000" w:themeColor="text1"/>
        </w:rPr>
      </w:pPr>
      <w:r w:rsidRPr="00E41E0E">
        <w:rPr>
          <w:rStyle w:val="normaltextrun"/>
          <w:rFonts w:ascii="Arial" w:hAnsi="Arial" w:cs="Arial"/>
          <w:color w:val="000000" w:themeColor="text1"/>
        </w:rPr>
        <w:t xml:space="preserve">Cunha (2007) relata que o “Brinca, Mané” tem como objetivo disponibilizar </w:t>
      </w:r>
      <w:r w:rsidR="00CA2FF1">
        <w:rPr>
          <w:rStyle w:val="normaltextrun"/>
          <w:rFonts w:ascii="Arial" w:hAnsi="Arial" w:cs="Arial"/>
          <w:color w:val="000000" w:themeColor="text1"/>
        </w:rPr>
        <w:t>para a</w:t>
      </w:r>
      <w:r w:rsidR="00CA2FF1" w:rsidRPr="00E41E0E">
        <w:rPr>
          <w:rStyle w:val="normaltextrun"/>
          <w:rFonts w:ascii="Arial" w:hAnsi="Arial" w:cs="Arial"/>
          <w:color w:val="000000" w:themeColor="text1"/>
        </w:rPr>
        <w:t xml:space="preserve"> </w:t>
      </w:r>
      <w:r w:rsidRPr="00E41E0E">
        <w:rPr>
          <w:rStyle w:val="normaltextrun"/>
          <w:rFonts w:ascii="Arial" w:hAnsi="Arial" w:cs="Arial"/>
          <w:color w:val="000000" w:themeColor="text1"/>
        </w:rPr>
        <w:t>comunidade circunvizinha</w:t>
      </w:r>
      <w:r w:rsidRPr="00E41E0E">
        <w:rPr>
          <w:rStyle w:val="apple-converted-space"/>
          <w:rFonts w:ascii="Arial" w:hAnsi="Arial" w:cs="Arial"/>
          <w:color w:val="000000" w:themeColor="text1"/>
        </w:rPr>
        <w:t> </w:t>
      </w:r>
      <w:r w:rsidRPr="00E41E0E">
        <w:rPr>
          <w:rStyle w:val="normaltextrun"/>
          <w:rFonts w:ascii="Arial" w:hAnsi="Arial" w:cs="Arial"/>
          <w:color w:val="000000" w:themeColor="text1"/>
        </w:rPr>
        <w:t>do campus</w:t>
      </w:r>
      <w:r w:rsidRPr="00E41E0E">
        <w:rPr>
          <w:rStyle w:val="apple-converted-space"/>
          <w:rFonts w:ascii="Arial" w:hAnsi="Arial" w:cs="Arial"/>
          <w:color w:val="000000" w:themeColor="text1"/>
        </w:rPr>
        <w:t> </w:t>
      </w:r>
      <w:r w:rsidRPr="00E41E0E">
        <w:rPr>
          <w:rStyle w:val="normaltextrun"/>
          <w:rFonts w:ascii="Arial" w:hAnsi="Arial" w:cs="Arial"/>
          <w:color w:val="000000" w:themeColor="text1"/>
        </w:rPr>
        <w:t>da UFSC o acesso a experiências pedagógicas pertinentes para a formação e para a cidadania, tendo como elemento condutor o esporte, empregando-o nas dimensões educativas</w:t>
      </w:r>
      <w:r w:rsidRPr="00E41E0E">
        <w:rPr>
          <w:rStyle w:val="apple-converted-space"/>
          <w:rFonts w:ascii="Arial" w:hAnsi="Arial" w:cs="Arial"/>
          <w:color w:val="000000" w:themeColor="text1"/>
        </w:rPr>
        <w:t> </w:t>
      </w:r>
      <w:r w:rsidRPr="00E41E0E">
        <w:rPr>
          <w:rStyle w:val="normaltextrun"/>
          <w:rFonts w:ascii="Arial" w:hAnsi="Arial" w:cs="Arial"/>
          <w:color w:val="000000" w:themeColor="text1"/>
        </w:rPr>
        <w:t>estabelecidas pela UNESCO, que são:</w:t>
      </w:r>
      <w:r w:rsidRPr="00E41E0E">
        <w:rPr>
          <w:rStyle w:val="apple-converted-space"/>
          <w:rFonts w:ascii="Arial" w:hAnsi="Arial" w:cs="Arial"/>
          <w:i/>
          <w:iCs/>
          <w:color w:val="000000" w:themeColor="text1"/>
        </w:rPr>
        <w:t> </w:t>
      </w:r>
      <w:r w:rsidRPr="00E41E0E">
        <w:rPr>
          <w:rStyle w:val="normaltextrun"/>
          <w:rFonts w:ascii="Arial" w:hAnsi="Arial" w:cs="Arial"/>
          <w:color w:val="000000" w:themeColor="text1"/>
        </w:rPr>
        <w:t>aprender a ser, aprender a conviver, aprender a conhecer</w:t>
      </w:r>
      <w:r w:rsidRPr="00E41E0E">
        <w:rPr>
          <w:rStyle w:val="apple-converted-space"/>
          <w:rFonts w:ascii="Arial" w:hAnsi="Arial" w:cs="Arial"/>
          <w:i/>
          <w:iCs/>
          <w:color w:val="000000" w:themeColor="text1"/>
        </w:rPr>
        <w:t> </w:t>
      </w:r>
      <w:r w:rsidRPr="00E41E0E">
        <w:rPr>
          <w:rStyle w:val="normaltextrun"/>
          <w:rFonts w:ascii="Arial" w:hAnsi="Arial" w:cs="Arial"/>
          <w:color w:val="000000" w:themeColor="text1"/>
        </w:rPr>
        <w:t>e</w:t>
      </w:r>
      <w:r w:rsidRPr="00E41E0E">
        <w:rPr>
          <w:rStyle w:val="apple-converted-space"/>
          <w:rFonts w:ascii="Arial" w:hAnsi="Arial" w:cs="Arial"/>
          <w:color w:val="000000" w:themeColor="text1"/>
        </w:rPr>
        <w:t> </w:t>
      </w:r>
      <w:r w:rsidRPr="00E41E0E">
        <w:rPr>
          <w:rStyle w:val="normaltextrun"/>
          <w:rFonts w:ascii="Arial" w:hAnsi="Arial" w:cs="Arial"/>
          <w:color w:val="000000" w:themeColor="text1"/>
        </w:rPr>
        <w:t xml:space="preserve">aprender a </w:t>
      </w:r>
      <w:r w:rsidR="00ED7C14" w:rsidRPr="00E41E0E">
        <w:rPr>
          <w:rStyle w:val="normaltextrun"/>
          <w:rFonts w:ascii="Arial" w:hAnsi="Arial" w:cs="Arial"/>
          <w:color w:val="000000" w:themeColor="text1"/>
        </w:rPr>
        <w:t xml:space="preserve">fazer. Tais dimensões educativas são de suma importância para nortear </w:t>
      </w:r>
      <w:r w:rsidR="00711E3D" w:rsidRPr="00E41E0E">
        <w:rPr>
          <w:rStyle w:val="normaltextrun"/>
          <w:rFonts w:ascii="Arial" w:hAnsi="Arial" w:cs="Arial"/>
          <w:color w:val="000000" w:themeColor="text1"/>
        </w:rPr>
        <w:t>o processo</w:t>
      </w:r>
      <w:r w:rsidRPr="00E41E0E">
        <w:rPr>
          <w:rStyle w:val="normaltextrun"/>
          <w:rFonts w:ascii="Arial" w:hAnsi="Arial" w:cs="Arial"/>
          <w:color w:val="000000" w:themeColor="text1"/>
        </w:rPr>
        <w:t xml:space="preserve"> de ensino-aprendizagem. O </w:t>
      </w:r>
      <w:r w:rsidR="00CA2FF1">
        <w:rPr>
          <w:rStyle w:val="normaltextrun"/>
          <w:rFonts w:ascii="Arial" w:hAnsi="Arial" w:cs="Arial"/>
          <w:color w:val="000000" w:themeColor="text1"/>
        </w:rPr>
        <w:t>p</w:t>
      </w:r>
      <w:r w:rsidRPr="00E41E0E">
        <w:rPr>
          <w:rStyle w:val="normaltextrun"/>
          <w:rFonts w:ascii="Arial" w:hAnsi="Arial" w:cs="Arial"/>
          <w:color w:val="000000" w:themeColor="text1"/>
        </w:rPr>
        <w:t>rojeto atende cerca de 200 crianças matriculadas na rede pública de ensino, no período vespertino, usando uma metodologia pautada nos princípios d</w:t>
      </w:r>
      <w:r w:rsidR="00ED7C14" w:rsidRPr="00E41E0E">
        <w:rPr>
          <w:rStyle w:val="normaltextrun"/>
          <w:rFonts w:ascii="Arial" w:hAnsi="Arial" w:cs="Arial"/>
          <w:color w:val="000000" w:themeColor="text1"/>
        </w:rPr>
        <w:t>o</w:t>
      </w:r>
      <w:r w:rsidRPr="00E41E0E">
        <w:rPr>
          <w:rStyle w:val="normaltextrun"/>
          <w:rFonts w:ascii="Arial" w:hAnsi="Arial" w:cs="Arial"/>
          <w:color w:val="000000" w:themeColor="text1"/>
        </w:rPr>
        <w:t xml:space="preserve"> </w:t>
      </w:r>
      <w:proofErr w:type="gramStart"/>
      <w:r w:rsidRPr="00E41E0E">
        <w:rPr>
          <w:rStyle w:val="normaltextrun"/>
          <w:rFonts w:ascii="Arial" w:hAnsi="Arial" w:cs="Arial"/>
          <w:color w:val="000000" w:themeColor="text1"/>
        </w:rPr>
        <w:t>esporte educação</w:t>
      </w:r>
      <w:proofErr w:type="gramEnd"/>
      <w:r w:rsidRPr="00E41E0E">
        <w:rPr>
          <w:rStyle w:val="normaltextrun"/>
          <w:rFonts w:ascii="Arial" w:hAnsi="Arial" w:cs="Arial"/>
          <w:color w:val="000000" w:themeColor="text1"/>
        </w:rPr>
        <w:t>.</w:t>
      </w:r>
      <w:r w:rsidRPr="00E41E0E">
        <w:rPr>
          <w:rStyle w:val="eop"/>
          <w:rFonts w:ascii="Arial" w:hAnsi="Arial" w:cs="Arial"/>
          <w:color w:val="000000" w:themeColor="text1"/>
        </w:rPr>
        <w:t> </w:t>
      </w:r>
    </w:p>
    <w:p w:rsidR="004033B4" w:rsidRPr="00E41E0E" w:rsidRDefault="004033B4" w:rsidP="00DD3080">
      <w:pPr>
        <w:pStyle w:val="paragraph"/>
        <w:spacing w:before="0" w:beforeAutospacing="0" w:after="0" w:afterAutospacing="0" w:line="360" w:lineRule="auto"/>
        <w:ind w:firstLine="708"/>
        <w:jc w:val="both"/>
        <w:textAlignment w:val="baseline"/>
        <w:rPr>
          <w:rFonts w:ascii="Arial" w:hAnsi="Arial" w:cs="Arial"/>
          <w:color w:val="000000" w:themeColor="text1"/>
        </w:rPr>
      </w:pPr>
      <w:r w:rsidRPr="00E41E0E">
        <w:rPr>
          <w:rStyle w:val="normaltextrun"/>
          <w:rFonts w:ascii="Arial" w:hAnsi="Arial" w:cs="Arial"/>
          <w:color w:val="000000" w:themeColor="text1"/>
        </w:rPr>
        <w:t xml:space="preserve">Nesta perspectiva, Cunha (2007) traz vários </w:t>
      </w:r>
      <w:r w:rsidR="00CA2FF1">
        <w:rPr>
          <w:rStyle w:val="normaltextrun"/>
          <w:rFonts w:ascii="Arial" w:hAnsi="Arial" w:cs="Arial"/>
          <w:color w:val="000000" w:themeColor="text1"/>
        </w:rPr>
        <w:t>modelos</w:t>
      </w:r>
      <w:r w:rsidR="00CA2FF1" w:rsidRPr="00E41E0E">
        <w:rPr>
          <w:rStyle w:val="normaltextrun"/>
          <w:rFonts w:ascii="Arial" w:hAnsi="Arial" w:cs="Arial"/>
          <w:color w:val="000000" w:themeColor="text1"/>
        </w:rPr>
        <w:t xml:space="preserve"> </w:t>
      </w:r>
      <w:r w:rsidRPr="00E41E0E">
        <w:rPr>
          <w:rStyle w:val="normaltextrun"/>
          <w:rFonts w:ascii="Arial" w:hAnsi="Arial" w:cs="Arial"/>
          <w:color w:val="000000" w:themeColor="text1"/>
        </w:rPr>
        <w:t xml:space="preserve">de projetos, </w:t>
      </w:r>
      <w:r w:rsidR="00CA2FF1">
        <w:rPr>
          <w:rStyle w:val="normaltextrun"/>
          <w:rFonts w:ascii="Arial" w:hAnsi="Arial" w:cs="Arial"/>
          <w:color w:val="000000" w:themeColor="text1"/>
        </w:rPr>
        <w:t>entre os quais o</w:t>
      </w:r>
      <w:r w:rsidRPr="00E41E0E">
        <w:rPr>
          <w:rStyle w:val="normaltextrun"/>
          <w:rFonts w:ascii="Arial" w:hAnsi="Arial" w:cs="Arial"/>
          <w:color w:val="000000" w:themeColor="text1"/>
        </w:rPr>
        <w:t xml:space="preserve"> do </w:t>
      </w:r>
      <w:proofErr w:type="spellStart"/>
      <w:r w:rsidRPr="00E41E0E">
        <w:rPr>
          <w:rStyle w:val="normaltextrun"/>
          <w:rFonts w:ascii="Arial" w:hAnsi="Arial" w:cs="Arial"/>
          <w:color w:val="000000" w:themeColor="text1"/>
        </w:rPr>
        <w:t>ex-atleta</w:t>
      </w:r>
      <w:proofErr w:type="spellEnd"/>
      <w:r w:rsidRPr="00E41E0E">
        <w:rPr>
          <w:rStyle w:val="normaltextrun"/>
          <w:rFonts w:ascii="Arial" w:hAnsi="Arial" w:cs="Arial"/>
          <w:color w:val="000000" w:themeColor="text1"/>
        </w:rPr>
        <w:t xml:space="preserve"> Gustavo Kuerten que</w:t>
      </w:r>
      <w:r w:rsidR="00CA2FF1">
        <w:rPr>
          <w:rStyle w:val="normaltextrun"/>
          <w:rFonts w:ascii="Arial" w:hAnsi="Arial" w:cs="Arial"/>
          <w:color w:val="000000" w:themeColor="text1"/>
        </w:rPr>
        <w:t>,</w:t>
      </w:r>
      <w:r w:rsidRPr="00E41E0E">
        <w:rPr>
          <w:rStyle w:val="normaltextrun"/>
          <w:rFonts w:ascii="Arial" w:hAnsi="Arial" w:cs="Arial"/>
          <w:color w:val="000000" w:themeColor="text1"/>
        </w:rPr>
        <w:t xml:space="preserve"> ao criar o Instituto Guga Kuerten (que é uma associação </w:t>
      </w:r>
      <w:r w:rsidR="00CA2FF1">
        <w:rPr>
          <w:rStyle w:val="normaltextrun"/>
          <w:rFonts w:ascii="Arial" w:hAnsi="Arial" w:cs="Arial"/>
          <w:color w:val="000000" w:themeColor="text1"/>
        </w:rPr>
        <w:t>c</w:t>
      </w:r>
      <w:r w:rsidRPr="00E41E0E">
        <w:rPr>
          <w:rStyle w:val="normaltextrun"/>
          <w:rFonts w:ascii="Arial" w:hAnsi="Arial" w:cs="Arial"/>
          <w:color w:val="000000" w:themeColor="text1"/>
        </w:rPr>
        <w:t xml:space="preserve">ivil sem fins lucrativos criada em 17 de agosto de 2000), teve </w:t>
      </w:r>
      <w:r w:rsidRPr="00E41E0E">
        <w:rPr>
          <w:rStyle w:val="normaltextrun"/>
          <w:rFonts w:ascii="Arial" w:hAnsi="Arial" w:cs="Arial"/>
          <w:color w:val="000000" w:themeColor="text1"/>
        </w:rPr>
        <w:lastRenderedPageBreak/>
        <w:t>como principal objetivo o fortalecimento das práticas educacionais, esportivas e sociais.</w:t>
      </w:r>
      <w:r w:rsidRPr="00E41E0E">
        <w:rPr>
          <w:rStyle w:val="eop"/>
          <w:rFonts w:ascii="Arial" w:hAnsi="Arial" w:cs="Arial"/>
          <w:color w:val="000000" w:themeColor="text1"/>
        </w:rPr>
        <w:t> </w:t>
      </w:r>
    </w:p>
    <w:p w:rsidR="004033B4" w:rsidRPr="00E41E0E" w:rsidRDefault="004033B4" w:rsidP="00DD3080">
      <w:pPr>
        <w:spacing w:after="0" w:line="360" w:lineRule="auto"/>
        <w:ind w:firstLine="708"/>
        <w:jc w:val="both"/>
        <w:rPr>
          <w:rStyle w:val="normaltextrun"/>
          <w:rFonts w:eastAsiaTheme="minorEastAsia" w:cs="Arial"/>
          <w:color w:val="000000" w:themeColor="text1"/>
          <w:szCs w:val="24"/>
        </w:rPr>
      </w:pPr>
      <w:r w:rsidRPr="00E41E0E">
        <w:rPr>
          <w:rStyle w:val="normaltextrun"/>
          <w:rFonts w:cs="Arial"/>
          <w:color w:val="000000" w:themeColor="text1"/>
          <w:szCs w:val="24"/>
        </w:rPr>
        <w:t>Outro exemplo q</w:t>
      </w:r>
      <w:r w:rsidR="00800530" w:rsidRPr="00E41E0E">
        <w:rPr>
          <w:rStyle w:val="normaltextrun"/>
          <w:rFonts w:cs="Arial"/>
          <w:color w:val="000000" w:themeColor="text1"/>
          <w:szCs w:val="24"/>
        </w:rPr>
        <w:t>ue chama a atenção é o</w:t>
      </w:r>
      <w:r w:rsidRPr="00E41E0E">
        <w:rPr>
          <w:rStyle w:val="normaltextrun"/>
          <w:rFonts w:cs="Arial"/>
          <w:color w:val="000000" w:themeColor="text1"/>
          <w:szCs w:val="24"/>
        </w:rPr>
        <w:t xml:space="preserve"> </w:t>
      </w:r>
      <w:r w:rsidR="00CA2FF1">
        <w:rPr>
          <w:rStyle w:val="normaltextrun"/>
          <w:rFonts w:cs="Arial"/>
          <w:color w:val="000000" w:themeColor="text1"/>
          <w:szCs w:val="24"/>
        </w:rPr>
        <w:t>p</w:t>
      </w:r>
      <w:r w:rsidRPr="00E41E0E">
        <w:rPr>
          <w:rStyle w:val="normaltextrun"/>
          <w:rFonts w:cs="Arial"/>
          <w:color w:val="000000" w:themeColor="text1"/>
          <w:szCs w:val="24"/>
        </w:rPr>
        <w:t xml:space="preserve">rojeto “Segundo </w:t>
      </w:r>
      <w:r w:rsidR="00CA2FF1">
        <w:rPr>
          <w:rStyle w:val="normaltextrun"/>
          <w:rFonts w:cs="Arial"/>
          <w:color w:val="000000" w:themeColor="text1"/>
          <w:szCs w:val="24"/>
        </w:rPr>
        <w:t>T</w:t>
      </w:r>
      <w:r w:rsidRPr="00E41E0E">
        <w:rPr>
          <w:rStyle w:val="normaltextrun"/>
          <w:rFonts w:cs="Arial"/>
          <w:color w:val="000000" w:themeColor="text1"/>
          <w:szCs w:val="24"/>
        </w:rPr>
        <w:t xml:space="preserve">empo”, que </w:t>
      </w:r>
      <w:r w:rsidR="00CA2FF1">
        <w:rPr>
          <w:rStyle w:val="normaltextrun"/>
          <w:rFonts w:cs="Arial"/>
          <w:color w:val="000000" w:themeColor="text1"/>
          <w:szCs w:val="24"/>
        </w:rPr>
        <w:t xml:space="preserve">tem abrangência </w:t>
      </w:r>
      <w:r w:rsidRPr="00E41E0E">
        <w:rPr>
          <w:rStyle w:val="normaltextrun"/>
          <w:rFonts w:cs="Arial"/>
          <w:color w:val="000000" w:themeColor="text1"/>
          <w:szCs w:val="24"/>
        </w:rPr>
        <w:t>naciona</w:t>
      </w:r>
      <w:r w:rsidR="00CA2FF1">
        <w:rPr>
          <w:rStyle w:val="normaltextrun"/>
          <w:rFonts w:cs="Arial"/>
          <w:color w:val="000000" w:themeColor="text1"/>
          <w:szCs w:val="24"/>
        </w:rPr>
        <w:t>l</w:t>
      </w:r>
      <w:r w:rsidRPr="00E41E0E">
        <w:rPr>
          <w:rStyle w:val="normaltextrun"/>
          <w:rFonts w:cs="Arial"/>
          <w:color w:val="000000" w:themeColor="text1"/>
          <w:szCs w:val="24"/>
        </w:rPr>
        <w:t xml:space="preserve"> e é uma parceria do Instituto Contato, do Ministério do Esporte, da BESC e ELETROSUL e, inicialmente, foi implantado em Santa Catarina, tendo como objetivo promover a inclusão social de jovens com faixa etária entre</w:t>
      </w:r>
      <w:r w:rsidRPr="00E41E0E">
        <w:rPr>
          <w:rStyle w:val="apple-converted-space"/>
          <w:rFonts w:cs="Arial"/>
          <w:color w:val="000000" w:themeColor="text1"/>
          <w:szCs w:val="24"/>
        </w:rPr>
        <w:t> </w:t>
      </w:r>
      <w:proofErr w:type="gramStart"/>
      <w:r w:rsidRPr="00E41E0E">
        <w:rPr>
          <w:rStyle w:val="normaltextrun"/>
          <w:rFonts w:cs="Arial"/>
          <w:color w:val="000000" w:themeColor="text1"/>
          <w:szCs w:val="24"/>
        </w:rPr>
        <w:t>7</w:t>
      </w:r>
      <w:proofErr w:type="gramEnd"/>
      <w:r w:rsidRPr="00E41E0E">
        <w:rPr>
          <w:rStyle w:val="normaltextrun"/>
          <w:rFonts w:cs="Arial"/>
          <w:color w:val="000000" w:themeColor="text1"/>
          <w:szCs w:val="24"/>
        </w:rPr>
        <w:t xml:space="preserve"> </w:t>
      </w:r>
      <w:r w:rsidRPr="00E41E0E">
        <w:rPr>
          <w:rStyle w:val="apple-converted-space"/>
          <w:rFonts w:cs="Arial"/>
          <w:color w:val="000000" w:themeColor="text1"/>
          <w:szCs w:val="24"/>
        </w:rPr>
        <w:t> </w:t>
      </w:r>
      <w:r w:rsidRPr="00E41E0E">
        <w:rPr>
          <w:rStyle w:val="normaltextrun"/>
          <w:rFonts w:cs="Arial"/>
          <w:color w:val="000000" w:themeColor="text1"/>
          <w:szCs w:val="24"/>
        </w:rPr>
        <w:t xml:space="preserve">e 17 anos através do esporte, funcionando estrategicamente a partir de núcleos que contêm, no mínimo, duzentos (200) estudantes </w:t>
      </w:r>
      <w:r w:rsidR="00FB37D7">
        <w:rPr>
          <w:rStyle w:val="normaltextrun"/>
          <w:rFonts w:cs="Arial"/>
          <w:color w:val="000000" w:themeColor="text1"/>
          <w:szCs w:val="24"/>
        </w:rPr>
        <w:t>nessa</w:t>
      </w:r>
      <w:r w:rsidR="00FB37D7" w:rsidRPr="00E41E0E">
        <w:rPr>
          <w:rStyle w:val="normaltextrun"/>
          <w:rFonts w:cs="Arial"/>
          <w:color w:val="000000" w:themeColor="text1"/>
          <w:szCs w:val="24"/>
        </w:rPr>
        <w:t xml:space="preserve"> </w:t>
      </w:r>
      <w:r w:rsidRPr="00E41E0E">
        <w:rPr>
          <w:rStyle w:val="normaltextrun"/>
          <w:rFonts w:cs="Arial"/>
          <w:color w:val="000000" w:themeColor="text1"/>
          <w:szCs w:val="24"/>
        </w:rPr>
        <w:t>faixa etária,</w:t>
      </w:r>
      <w:r w:rsidRPr="00E41E0E">
        <w:rPr>
          <w:rStyle w:val="apple-converted-space"/>
          <w:rFonts w:cs="Arial"/>
          <w:color w:val="000000" w:themeColor="text1"/>
          <w:szCs w:val="24"/>
        </w:rPr>
        <w:t> </w:t>
      </w:r>
      <w:r w:rsidRPr="00E41E0E">
        <w:rPr>
          <w:rStyle w:val="normaltextrun"/>
          <w:rFonts w:cs="Arial"/>
          <w:color w:val="000000" w:themeColor="text1"/>
          <w:szCs w:val="24"/>
        </w:rPr>
        <w:t>todos matriculados na rede pública</w:t>
      </w:r>
      <w:r w:rsidRPr="00E41E0E">
        <w:rPr>
          <w:rStyle w:val="apple-converted-space"/>
          <w:rFonts w:cs="Arial"/>
          <w:color w:val="000000" w:themeColor="text1"/>
          <w:szCs w:val="24"/>
        </w:rPr>
        <w:t> </w:t>
      </w:r>
      <w:r w:rsidRPr="00E41E0E">
        <w:rPr>
          <w:rStyle w:val="normaltextrun"/>
          <w:rFonts w:cs="Arial"/>
          <w:color w:val="000000" w:themeColor="text1"/>
          <w:szCs w:val="24"/>
        </w:rPr>
        <w:t>de ensino (CUNHA, 2007).</w:t>
      </w:r>
    </w:p>
    <w:p w:rsidR="004033B4" w:rsidRPr="00E41E0E" w:rsidRDefault="004033B4" w:rsidP="00800530">
      <w:pPr>
        <w:spacing w:after="0" w:line="360" w:lineRule="auto"/>
        <w:ind w:firstLine="708"/>
        <w:jc w:val="both"/>
        <w:rPr>
          <w:rFonts w:cs="Arial"/>
          <w:color w:val="000000" w:themeColor="text1"/>
        </w:rPr>
      </w:pPr>
      <w:r w:rsidRPr="00E41E0E">
        <w:rPr>
          <w:rFonts w:cs="Arial"/>
          <w:color w:val="000000" w:themeColor="text1"/>
          <w:szCs w:val="24"/>
        </w:rPr>
        <w:t xml:space="preserve">O quadro a seguir mostra alguns projetos sociais existentes no Brasil que, em sua maioria, são patrocinados pelo terceiro setor e administrados por </w:t>
      </w:r>
      <w:r w:rsidRPr="00E41E0E">
        <w:rPr>
          <w:rStyle w:val="normaltextrun"/>
          <w:rFonts w:cs="Arial"/>
          <w:color w:val="000000" w:themeColor="text1"/>
          <w:szCs w:val="24"/>
        </w:rPr>
        <w:t>organizações não governamentais sem fins lucrativos (ONGs). Estes</w:t>
      </w:r>
      <w:r w:rsidRPr="00E41E0E">
        <w:rPr>
          <w:rFonts w:cs="Arial"/>
          <w:color w:val="000000" w:themeColor="text1"/>
          <w:szCs w:val="24"/>
        </w:rPr>
        <w:t xml:space="preserve"> possuem </w:t>
      </w:r>
      <w:r w:rsidR="00FB37D7">
        <w:rPr>
          <w:rFonts w:cs="Arial"/>
          <w:color w:val="000000" w:themeColor="text1"/>
          <w:szCs w:val="24"/>
        </w:rPr>
        <w:t>uma</w:t>
      </w:r>
      <w:r w:rsidR="00FB37D7" w:rsidRPr="00E41E0E">
        <w:rPr>
          <w:rFonts w:cs="Arial"/>
          <w:color w:val="000000" w:themeColor="text1"/>
          <w:szCs w:val="24"/>
        </w:rPr>
        <w:t xml:space="preserve"> </w:t>
      </w:r>
      <w:r w:rsidRPr="00E41E0E">
        <w:rPr>
          <w:rFonts w:cs="Arial"/>
          <w:color w:val="000000" w:themeColor="text1"/>
          <w:szCs w:val="24"/>
        </w:rPr>
        <w:t>missão que define o seu objetivo de atuação e algumas modalidades diferentes, porém, mantendo a finalidade educacional (QUADRO 01).</w:t>
      </w:r>
    </w:p>
    <w:p w:rsidR="004033B4" w:rsidRPr="00E41E0E" w:rsidRDefault="004033B4" w:rsidP="00DD3080">
      <w:pPr>
        <w:pStyle w:val="paragraph"/>
        <w:spacing w:before="0" w:beforeAutospacing="0" w:after="0" w:afterAutospacing="0"/>
        <w:jc w:val="both"/>
        <w:textAlignment w:val="baseline"/>
        <w:rPr>
          <w:rFonts w:ascii="Arial" w:hAnsi="Arial" w:cs="Arial"/>
          <w:color w:val="000000" w:themeColor="text1"/>
        </w:rPr>
      </w:pPr>
    </w:p>
    <w:p w:rsidR="004033B4" w:rsidRPr="00E41E0E" w:rsidRDefault="004033B4" w:rsidP="00DD3080">
      <w:pPr>
        <w:pStyle w:val="paragraph"/>
        <w:spacing w:before="0" w:beforeAutospacing="0" w:after="0" w:afterAutospacing="0"/>
        <w:jc w:val="both"/>
        <w:textAlignment w:val="baseline"/>
        <w:rPr>
          <w:rFonts w:ascii="Arial" w:hAnsi="Arial" w:cs="Arial"/>
          <w:color w:val="000000" w:themeColor="text1"/>
        </w:rPr>
      </w:pPr>
    </w:p>
    <w:p w:rsidR="004033B4" w:rsidRPr="00E41E0E" w:rsidRDefault="004033B4" w:rsidP="00DD3080">
      <w:pPr>
        <w:pStyle w:val="paragraph"/>
        <w:spacing w:before="0" w:beforeAutospacing="0" w:after="0" w:afterAutospacing="0"/>
        <w:jc w:val="both"/>
        <w:textAlignment w:val="baseline"/>
        <w:rPr>
          <w:rFonts w:ascii="Arial" w:hAnsi="Arial" w:cs="Arial"/>
          <w:color w:val="000000" w:themeColor="text1"/>
        </w:rPr>
      </w:pPr>
    </w:p>
    <w:p w:rsidR="004033B4" w:rsidRPr="00E41E0E" w:rsidRDefault="004033B4" w:rsidP="00DD3080">
      <w:pPr>
        <w:pStyle w:val="paragraph"/>
        <w:spacing w:before="0" w:beforeAutospacing="0" w:after="0" w:afterAutospacing="0"/>
        <w:jc w:val="both"/>
        <w:textAlignment w:val="baseline"/>
        <w:rPr>
          <w:rFonts w:ascii="Arial" w:hAnsi="Arial" w:cs="Arial"/>
          <w:color w:val="000000" w:themeColor="text1"/>
        </w:rPr>
      </w:pPr>
    </w:p>
    <w:p w:rsidR="004033B4" w:rsidRPr="00E41E0E" w:rsidRDefault="004033B4" w:rsidP="00DD3080">
      <w:pPr>
        <w:pStyle w:val="paragraph"/>
        <w:spacing w:before="0" w:beforeAutospacing="0" w:after="0" w:afterAutospacing="0"/>
        <w:jc w:val="both"/>
        <w:textAlignment w:val="baseline"/>
        <w:rPr>
          <w:rFonts w:ascii="Arial" w:hAnsi="Arial" w:cs="Arial"/>
          <w:color w:val="000000" w:themeColor="text1"/>
        </w:rPr>
      </w:pPr>
    </w:p>
    <w:p w:rsidR="004033B4" w:rsidRPr="00E41E0E" w:rsidRDefault="004033B4" w:rsidP="00DD3080">
      <w:pPr>
        <w:pStyle w:val="paragraph"/>
        <w:spacing w:before="0" w:beforeAutospacing="0" w:after="0" w:afterAutospacing="0"/>
        <w:jc w:val="both"/>
        <w:textAlignment w:val="baseline"/>
        <w:rPr>
          <w:rFonts w:ascii="Arial" w:hAnsi="Arial" w:cs="Arial"/>
          <w:color w:val="000000" w:themeColor="text1"/>
        </w:rPr>
      </w:pPr>
    </w:p>
    <w:p w:rsidR="004033B4" w:rsidRPr="00E41E0E" w:rsidRDefault="004033B4" w:rsidP="00DD3080">
      <w:pPr>
        <w:pStyle w:val="paragraph"/>
        <w:spacing w:before="0" w:beforeAutospacing="0" w:after="0" w:afterAutospacing="0"/>
        <w:jc w:val="both"/>
        <w:textAlignment w:val="baseline"/>
        <w:rPr>
          <w:rFonts w:ascii="Arial" w:hAnsi="Arial" w:cs="Arial"/>
          <w:color w:val="000000" w:themeColor="text1"/>
        </w:rPr>
      </w:pPr>
    </w:p>
    <w:p w:rsidR="004033B4" w:rsidRPr="00E41E0E" w:rsidRDefault="004033B4" w:rsidP="00DD3080">
      <w:pPr>
        <w:pStyle w:val="paragraph"/>
        <w:spacing w:before="0" w:beforeAutospacing="0" w:after="0" w:afterAutospacing="0"/>
        <w:jc w:val="both"/>
        <w:textAlignment w:val="baseline"/>
        <w:rPr>
          <w:rFonts w:ascii="Arial" w:hAnsi="Arial" w:cs="Arial"/>
          <w:color w:val="000000" w:themeColor="text1"/>
        </w:rPr>
      </w:pPr>
    </w:p>
    <w:p w:rsidR="004033B4" w:rsidRPr="00E41E0E" w:rsidRDefault="004033B4" w:rsidP="00DD3080">
      <w:pPr>
        <w:pStyle w:val="paragraph"/>
        <w:spacing w:before="0" w:beforeAutospacing="0" w:after="0" w:afterAutospacing="0"/>
        <w:jc w:val="both"/>
        <w:textAlignment w:val="baseline"/>
        <w:rPr>
          <w:rFonts w:ascii="Arial" w:hAnsi="Arial" w:cs="Arial"/>
          <w:color w:val="000000" w:themeColor="text1"/>
        </w:rPr>
      </w:pPr>
    </w:p>
    <w:p w:rsidR="004033B4" w:rsidRPr="00E41E0E" w:rsidRDefault="004033B4" w:rsidP="00DD3080">
      <w:pPr>
        <w:pStyle w:val="paragraph"/>
        <w:spacing w:before="0" w:beforeAutospacing="0" w:after="0" w:afterAutospacing="0"/>
        <w:jc w:val="both"/>
        <w:textAlignment w:val="baseline"/>
        <w:rPr>
          <w:rFonts w:ascii="Arial" w:hAnsi="Arial" w:cs="Arial"/>
          <w:color w:val="000000" w:themeColor="text1"/>
        </w:rPr>
      </w:pPr>
    </w:p>
    <w:p w:rsidR="004033B4" w:rsidRPr="00E41E0E" w:rsidRDefault="004033B4" w:rsidP="00DD3080">
      <w:pPr>
        <w:pStyle w:val="paragraph"/>
        <w:spacing w:before="0" w:beforeAutospacing="0" w:after="0" w:afterAutospacing="0"/>
        <w:jc w:val="both"/>
        <w:textAlignment w:val="baseline"/>
        <w:rPr>
          <w:rFonts w:ascii="Arial" w:hAnsi="Arial" w:cs="Arial"/>
          <w:color w:val="000000" w:themeColor="text1"/>
        </w:rPr>
      </w:pPr>
    </w:p>
    <w:p w:rsidR="004033B4" w:rsidRPr="00E41E0E" w:rsidRDefault="004033B4" w:rsidP="00DD3080">
      <w:pPr>
        <w:pStyle w:val="paragraph"/>
        <w:spacing w:before="0" w:beforeAutospacing="0" w:after="0" w:afterAutospacing="0"/>
        <w:jc w:val="both"/>
        <w:textAlignment w:val="baseline"/>
        <w:rPr>
          <w:rFonts w:ascii="Arial" w:hAnsi="Arial" w:cs="Arial"/>
          <w:color w:val="000000" w:themeColor="text1"/>
        </w:rPr>
      </w:pPr>
    </w:p>
    <w:p w:rsidR="004033B4" w:rsidRPr="00E41E0E" w:rsidRDefault="004033B4" w:rsidP="00DD3080">
      <w:pPr>
        <w:pStyle w:val="paragraph"/>
        <w:spacing w:before="0" w:beforeAutospacing="0" w:after="0" w:afterAutospacing="0"/>
        <w:jc w:val="both"/>
        <w:textAlignment w:val="baseline"/>
        <w:rPr>
          <w:rFonts w:ascii="Arial" w:hAnsi="Arial" w:cs="Arial"/>
          <w:color w:val="000000" w:themeColor="text1"/>
        </w:rPr>
      </w:pPr>
    </w:p>
    <w:p w:rsidR="004033B4" w:rsidRPr="00E41E0E" w:rsidRDefault="004033B4" w:rsidP="00DD3080">
      <w:pPr>
        <w:pStyle w:val="paragraph"/>
        <w:spacing w:before="0" w:beforeAutospacing="0" w:after="0" w:afterAutospacing="0"/>
        <w:jc w:val="both"/>
        <w:textAlignment w:val="baseline"/>
        <w:rPr>
          <w:rFonts w:ascii="Arial" w:hAnsi="Arial" w:cs="Arial"/>
          <w:color w:val="000000" w:themeColor="text1"/>
        </w:rPr>
      </w:pPr>
    </w:p>
    <w:p w:rsidR="004033B4" w:rsidRPr="00E41E0E" w:rsidRDefault="004033B4" w:rsidP="00DD3080">
      <w:pPr>
        <w:pStyle w:val="paragraph"/>
        <w:spacing w:before="0" w:beforeAutospacing="0" w:after="0" w:afterAutospacing="0"/>
        <w:jc w:val="both"/>
        <w:textAlignment w:val="baseline"/>
        <w:rPr>
          <w:rFonts w:ascii="Arial" w:hAnsi="Arial" w:cs="Arial"/>
          <w:color w:val="000000" w:themeColor="text1"/>
        </w:rPr>
      </w:pPr>
    </w:p>
    <w:p w:rsidR="004033B4" w:rsidRPr="00E41E0E" w:rsidRDefault="004033B4" w:rsidP="00DD3080">
      <w:pPr>
        <w:pStyle w:val="paragraph"/>
        <w:spacing w:before="0" w:beforeAutospacing="0" w:after="0" w:afterAutospacing="0"/>
        <w:jc w:val="both"/>
        <w:textAlignment w:val="baseline"/>
        <w:rPr>
          <w:rFonts w:ascii="Arial" w:hAnsi="Arial" w:cs="Arial"/>
          <w:color w:val="000000" w:themeColor="text1"/>
        </w:rPr>
      </w:pPr>
    </w:p>
    <w:p w:rsidR="004033B4" w:rsidRPr="00E41E0E" w:rsidRDefault="004033B4" w:rsidP="00DD3080">
      <w:pPr>
        <w:pStyle w:val="paragraph"/>
        <w:spacing w:before="0" w:beforeAutospacing="0" w:after="0" w:afterAutospacing="0"/>
        <w:jc w:val="both"/>
        <w:textAlignment w:val="baseline"/>
        <w:rPr>
          <w:rFonts w:ascii="Arial" w:hAnsi="Arial" w:cs="Arial"/>
          <w:color w:val="000000" w:themeColor="text1"/>
        </w:rPr>
      </w:pPr>
    </w:p>
    <w:p w:rsidR="004033B4" w:rsidRPr="00E41E0E" w:rsidRDefault="004033B4" w:rsidP="00DD3080">
      <w:pPr>
        <w:pStyle w:val="paragraph"/>
        <w:spacing w:before="0" w:beforeAutospacing="0" w:after="0" w:afterAutospacing="0"/>
        <w:jc w:val="both"/>
        <w:textAlignment w:val="baseline"/>
        <w:rPr>
          <w:rFonts w:ascii="Arial" w:hAnsi="Arial" w:cs="Arial"/>
          <w:color w:val="000000" w:themeColor="text1"/>
        </w:rPr>
      </w:pPr>
    </w:p>
    <w:p w:rsidR="004033B4" w:rsidRPr="00E41E0E" w:rsidRDefault="004033B4" w:rsidP="00DD3080">
      <w:pPr>
        <w:spacing w:after="0" w:line="360" w:lineRule="auto"/>
        <w:jc w:val="both"/>
        <w:rPr>
          <w:rFonts w:eastAsia="Times New Roman" w:cs="Arial"/>
          <w:b/>
          <w:color w:val="000000" w:themeColor="text1"/>
          <w:szCs w:val="24"/>
          <w:lang w:eastAsia="pt-BR"/>
        </w:rPr>
      </w:pPr>
      <w:r w:rsidRPr="00E41E0E">
        <w:rPr>
          <w:rFonts w:cs="Arial"/>
          <w:b/>
          <w:color w:val="000000" w:themeColor="text1"/>
        </w:rPr>
        <w:br w:type="page"/>
      </w:r>
    </w:p>
    <w:p w:rsidR="004033B4" w:rsidRPr="00E41E0E" w:rsidRDefault="004033B4" w:rsidP="00DD3080">
      <w:pPr>
        <w:spacing w:after="0" w:line="360" w:lineRule="auto"/>
        <w:jc w:val="both"/>
        <w:rPr>
          <w:rFonts w:eastAsia="Times New Roman" w:cs="Arial"/>
          <w:b/>
          <w:color w:val="000000" w:themeColor="text1"/>
          <w:szCs w:val="24"/>
          <w:lang w:eastAsia="pt-BR"/>
        </w:rPr>
        <w:sectPr w:rsidR="004033B4" w:rsidRPr="00E41E0E" w:rsidSect="001363F3">
          <w:headerReference w:type="default" r:id="rId13"/>
          <w:pgSz w:w="11906" w:h="16838"/>
          <w:pgMar w:top="1701" w:right="1134" w:bottom="1134" w:left="1701" w:header="709" w:footer="709" w:gutter="0"/>
          <w:pgNumType w:start="14"/>
          <w:cols w:space="708"/>
          <w:docGrid w:linePitch="360"/>
        </w:sectPr>
      </w:pPr>
    </w:p>
    <w:p w:rsidR="004033B4" w:rsidRPr="00C66B6D" w:rsidRDefault="004033B4" w:rsidP="00DD3080">
      <w:pPr>
        <w:pStyle w:val="paragraph"/>
        <w:spacing w:before="0" w:beforeAutospacing="0" w:after="0" w:afterAutospacing="0"/>
        <w:jc w:val="both"/>
        <w:textAlignment w:val="baseline"/>
        <w:rPr>
          <w:rFonts w:ascii="Arial" w:hAnsi="Arial" w:cs="Arial"/>
          <w:color w:val="FF0000"/>
        </w:rPr>
      </w:pPr>
      <w:r w:rsidRPr="00C66B6D">
        <w:rPr>
          <w:rFonts w:ascii="Arial" w:hAnsi="Arial" w:cs="Arial"/>
          <w:b/>
          <w:color w:val="FF0000"/>
        </w:rPr>
        <w:lastRenderedPageBreak/>
        <w:t>Quadro 1 –</w:t>
      </w:r>
      <w:r w:rsidRPr="00C66B6D">
        <w:rPr>
          <w:rFonts w:ascii="Arial" w:hAnsi="Arial" w:cs="Arial"/>
          <w:color w:val="FF0000"/>
        </w:rPr>
        <w:t xml:space="preserve"> Caracterização de alguns projetos sociais brasileiros que utilizam o esporte como ferramenta educacional</w:t>
      </w:r>
    </w:p>
    <w:p w:rsidR="004033B4" w:rsidRPr="00E41E0E" w:rsidRDefault="004033B4" w:rsidP="00DD3080">
      <w:pPr>
        <w:pStyle w:val="paragraph"/>
        <w:spacing w:before="0" w:beforeAutospacing="0" w:after="0" w:afterAutospacing="0"/>
        <w:jc w:val="both"/>
        <w:textAlignment w:val="baseline"/>
        <w:rPr>
          <w:rFonts w:ascii="Arial" w:hAnsi="Arial" w:cs="Arial"/>
          <w:color w:val="000000" w:themeColor="text1"/>
        </w:rPr>
      </w:pPr>
    </w:p>
    <w:tbl>
      <w:tblPr>
        <w:tblStyle w:val="Tabelacomgrade"/>
        <w:tblW w:w="0" w:type="auto"/>
        <w:jc w:val="center"/>
        <w:tblLook w:val="04A0"/>
      </w:tblPr>
      <w:tblGrid>
        <w:gridCol w:w="3108"/>
        <w:gridCol w:w="4860"/>
        <w:gridCol w:w="2380"/>
        <w:gridCol w:w="3573"/>
      </w:tblGrid>
      <w:tr w:rsidR="00E41E0E" w:rsidRPr="00C66B6D" w:rsidTr="001363F3">
        <w:trPr>
          <w:trHeight w:val="443"/>
          <w:jc w:val="center"/>
        </w:trPr>
        <w:tc>
          <w:tcPr>
            <w:tcW w:w="3108" w:type="dxa"/>
            <w:shd w:val="clear" w:color="auto" w:fill="8EAADB" w:themeFill="accent1" w:themeFillTint="99"/>
          </w:tcPr>
          <w:p w:rsidR="004033B4" w:rsidRPr="00C66B6D" w:rsidRDefault="004033B4" w:rsidP="00D70363">
            <w:pPr>
              <w:pStyle w:val="paragraph"/>
              <w:spacing w:before="0" w:beforeAutospacing="0" w:after="0" w:afterAutospacing="0" w:line="360" w:lineRule="auto"/>
              <w:jc w:val="center"/>
              <w:textAlignment w:val="baseline"/>
              <w:rPr>
                <w:rFonts w:ascii="Arial" w:hAnsi="Arial" w:cs="Arial"/>
                <w:b/>
                <w:color w:val="FF0000"/>
                <w:sz w:val="22"/>
                <w:szCs w:val="22"/>
              </w:rPr>
            </w:pPr>
            <w:r w:rsidRPr="00C66B6D">
              <w:rPr>
                <w:rFonts w:ascii="Arial" w:hAnsi="Arial" w:cs="Arial"/>
                <w:b/>
                <w:color w:val="FF0000"/>
                <w:sz w:val="22"/>
                <w:szCs w:val="22"/>
              </w:rPr>
              <w:t>PROJETOS</w:t>
            </w:r>
          </w:p>
        </w:tc>
        <w:tc>
          <w:tcPr>
            <w:tcW w:w="4860" w:type="dxa"/>
            <w:shd w:val="clear" w:color="auto" w:fill="8EAADB" w:themeFill="accent1" w:themeFillTint="99"/>
          </w:tcPr>
          <w:p w:rsidR="004033B4" w:rsidRPr="00C66B6D" w:rsidRDefault="004033B4" w:rsidP="00D70363">
            <w:pPr>
              <w:pStyle w:val="paragraph"/>
              <w:spacing w:before="0" w:beforeAutospacing="0" w:after="0" w:afterAutospacing="0" w:line="360" w:lineRule="auto"/>
              <w:jc w:val="center"/>
              <w:textAlignment w:val="baseline"/>
              <w:rPr>
                <w:rFonts w:ascii="Arial" w:hAnsi="Arial" w:cs="Arial"/>
                <w:b/>
                <w:color w:val="FF0000"/>
                <w:sz w:val="22"/>
                <w:szCs w:val="22"/>
              </w:rPr>
            </w:pPr>
            <w:r w:rsidRPr="00C66B6D">
              <w:rPr>
                <w:rFonts w:ascii="Arial" w:hAnsi="Arial" w:cs="Arial"/>
                <w:b/>
                <w:color w:val="FF0000"/>
                <w:sz w:val="22"/>
                <w:szCs w:val="22"/>
              </w:rPr>
              <w:t>MISSÃO</w:t>
            </w:r>
          </w:p>
        </w:tc>
        <w:tc>
          <w:tcPr>
            <w:tcW w:w="2380" w:type="dxa"/>
            <w:shd w:val="clear" w:color="auto" w:fill="8EAADB" w:themeFill="accent1" w:themeFillTint="99"/>
          </w:tcPr>
          <w:p w:rsidR="004033B4" w:rsidRPr="00C66B6D" w:rsidRDefault="004033B4" w:rsidP="00D70363">
            <w:pPr>
              <w:pStyle w:val="paragraph"/>
              <w:spacing w:before="0" w:beforeAutospacing="0" w:after="0" w:afterAutospacing="0" w:line="360" w:lineRule="auto"/>
              <w:jc w:val="center"/>
              <w:textAlignment w:val="baseline"/>
              <w:rPr>
                <w:rFonts w:ascii="Arial" w:hAnsi="Arial" w:cs="Arial"/>
                <w:b/>
                <w:color w:val="FF0000"/>
                <w:sz w:val="22"/>
                <w:szCs w:val="22"/>
              </w:rPr>
            </w:pPr>
            <w:r w:rsidRPr="00C66B6D">
              <w:rPr>
                <w:rFonts w:ascii="Arial" w:hAnsi="Arial" w:cs="Arial"/>
                <w:b/>
                <w:color w:val="FF0000"/>
                <w:sz w:val="22"/>
                <w:szCs w:val="22"/>
              </w:rPr>
              <w:t>MODALIDADES ESPORTIVAS</w:t>
            </w:r>
          </w:p>
        </w:tc>
        <w:tc>
          <w:tcPr>
            <w:tcW w:w="3573" w:type="dxa"/>
            <w:shd w:val="clear" w:color="auto" w:fill="8EAADB" w:themeFill="accent1" w:themeFillTint="99"/>
          </w:tcPr>
          <w:p w:rsidR="004033B4" w:rsidRPr="00C66B6D" w:rsidRDefault="004033B4" w:rsidP="00D70363">
            <w:pPr>
              <w:pStyle w:val="paragraph"/>
              <w:spacing w:before="0" w:beforeAutospacing="0" w:after="0" w:afterAutospacing="0" w:line="360" w:lineRule="auto"/>
              <w:jc w:val="center"/>
              <w:textAlignment w:val="baseline"/>
              <w:rPr>
                <w:rFonts w:ascii="Arial" w:hAnsi="Arial" w:cs="Arial"/>
                <w:b/>
                <w:color w:val="FF0000"/>
                <w:sz w:val="22"/>
                <w:szCs w:val="22"/>
              </w:rPr>
            </w:pPr>
            <w:r w:rsidRPr="00C66B6D">
              <w:rPr>
                <w:rFonts w:ascii="Arial" w:hAnsi="Arial" w:cs="Arial"/>
                <w:b/>
                <w:color w:val="FF0000"/>
                <w:sz w:val="22"/>
                <w:szCs w:val="22"/>
              </w:rPr>
              <w:t>SITE DO PROJETO</w:t>
            </w:r>
          </w:p>
        </w:tc>
      </w:tr>
      <w:tr w:rsidR="00E41E0E" w:rsidRPr="00C66B6D" w:rsidTr="001363F3">
        <w:trPr>
          <w:trHeight w:val="909"/>
          <w:jc w:val="center"/>
        </w:trPr>
        <w:tc>
          <w:tcPr>
            <w:tcW w:w="3108" w:type="dxa"/>
          </w:tcPr>
          <w:p w:rsidR="004033B4" w:rsidRPr="00C66B6D" w:rsidRDefault="004033B4" w:rsidP="00D70363">
            <w:pPr>
              <w:spacing w:after="0" w:line="360" w:lineRule="auto"/>
              <w:rPr>
                <w:rFonts w:cs="Arial"/>
                <w:color w:val="FF0000"/>
                <w:sz w:val="22"/>
              </w:rPr>
            </w:pPr>
            <w:r w:rsidRPr="00C66B6D">
              <w:rPr>
                <w:rStyle w:val="Forte"/>
                <w:rFonts w:cs="Arial"/>
                <w:color w:val="FF0000"/>
                <w:spacing w:val="-5"/>
                <w:sz w:val="22"/>
                <w:shd w:val="clear" w:color="auto" w:fill="FFFFFF"/>
              </w:rPr>
              <w:t>Instituto Bola pra Frente</w:t>
            </w:r>
          </w:p>
        </w:tc>
        <w:tc>
          <w:tcPr>
            <w:tcW w:w="4860" w:type="dxa"/>
          </w:tcPr>
          <w:p w:rsidR="004033B4" w:rsidRPr="00C66B6D" w:rsidRDefault="004033B4" w:rsidP="00D70363">
            <w:pPr>
              <w:spacing w:after="0" w:line="360" w:lineRule="auto"/>
              <w:rPr>
                <w:rFonts w:cs="Arial"/>
                <w:color w:val="FF0000"/>
                <w:spacing w:val="-5"/>
                <w:sz w:val="22"/>
                <w:shd w:val="clear" w:color="auto" w:fill="FFFFFF"/>
              </w:rPr>
            </w:pPr>
            <w:r w:rsidRPr="00C66B6D">
              <w:rPr>
                <w:rFonts w:cs="Arial"/>
                <w:color w:val="FF0000"/>
                <w:spacing w:val="-5"/>
                <w:sz w:val="22"/>
                <w:shd w:val="clear" w:color="auto" w:fill="FFFFFF"/>
              </w:rPr>
              <w:t xml:space="preserve">Educar crianças, adolescentes, jovens e suas respectivas famílias para o protagonismo social, utilizando o esporte como principal ferramenta de inclusão social. </w:t>
            </w:r>
          </w:p>
        </w:tc>
        <w:tc>
          <w:tcPr>
            <w:tcW w:w="2380" w:type="dxa"/>
          </w:tcPr>
          <w:p w:rsidR="004033B4" w:rsidRPr="00C66B6D" w:rsidRDefault="004033B4" w:rsidP="00D70363">
            <w:pPr>
              <w:pStyle w:val="paragraph"/>
              <w:spacing w:before="0" w:beforeAutospacing="0" w:after="0" w:afterAutospacing="0" w:line="360" w:lineRule="auto"/>
              <w:jc w:val="center"/>
              <w:textAlignment w:val="baseline"/>
              <w:rPr>
                <w:rFonts w:ascii="Arial" w:hAnsi="Arial" w:cs="Arial"/>
                <w:color w:val="FF0000"/>
                <w:sz w:val="22"/>
                <w:szCs w:val="22"/>
              </w:rPr>
            </w:pPr>
            <w:r w:rsidRPr="00C66B6D">
              <w:rPr>
                <w:rFonts w:ascii="Arial" w:hAnsi="Arial" w:cs="Arial"/>
                <w:color w:val="FF0000"/>
                <w:sz w:val="22"/>
                <w:szCs w:val="22"/>
              </w:rPr>
              <w:t>Futebol</w:t>
            </w:r>
          </w:p>
        </w:tc>
        <w:tc>
          <w:tcPr>
            <w:tcW w:w="3573" w:type="dxa"/>
          </w:tcPr>
          <w:p w:rsidR="004033B4" w:rsidRPr="00C66B6D" w:rsidRDefault="00E65271" w:rsidP="00D70363">
            <w:pPr>
              <w:pStyle w:val="paragraph"/>
              <w:spacing w:before="0" w:beforeAutospacing="0" w:after="0" w:afterAutospacing="0" w:line="360" w:lineRule="auto"/>
              <w:textAlignment w:val="baseline"/>
              <w:rPr>
                <w:rFonts w:ascii="Arial" w:hAnsi="Arial" w:cs="Arial"/>
                <w:color w:val="FF0000"/>
                <w:sz w:val="22"/>
                <w:szCs w:val="22"/>
              </w:rPr>
            </w:pPr>
            <w:hyperlink r:id="rId14" w:history="1">
              <w:r w:rsidR="004033B4" w:rsidRPr="00C66B6D">
                <w:rPr>
                  <w:rStyle w:val="Hyperlink"/>
                  <w:rFonts w:ascii="Arial" w:hAnsi="Arial" w:cs="Arial"/>
                  <w:color w:val="FF0000"/>
                  <w:sz w:val="22"/>
                  <w:szCs w:val="22"/>
                </w:rPr>
                <w:t>www.socialesporteclube.com.br</w:t>
              </w:r>
            </w:hyperlink>
          </w:p>
        </w:tc>
      </w:tr>
      <w:tr w:rsidR="00E41E0E" w:rsidRPr="00C66B6D" w:rsidTr="001363F3">
        <w:trPr>
          <w:trHeight w:val="948"/>
          <w:jc w:val="center"/>
        </w:trPr>
        <w:tc>
          <w:tcPr>
            <w:tcW w:w="3108" w:type="dxa"/>
          </w:tcPr>
          <w:p w:rsidR="004033B4" w:rsidRPr="00C66B6D" w:rsidRDefault="004033B4" w:rsidP="00D70363">
            <w:pPr>
              <w:pStyle w:val="paragraph"/>
              <w:spacing w:before="0" w:beforeAutospacing="0" w:after="0" w:afterAutospacing="0" w:line="360" w:lineRule="auto"/>
              <w:textAlignment w:val="baseline"/>
              <w:rPr>
                <w:rFonts w:ascii="Arial" w:hAnsi="Arial" w:cs="Arial"/>
                <w:color w:val="FF0000"/>
                <w:sz w:val="22"/>
                <w:szCs w:val="22"/>
              </w:rPr>
            </w:pPr>
            <w:r w:rsidRPr="00C66B6D">
              <w:rPr>
                <w:rStyle w:val="Forte"/>
                <w:rFonts w:ascii="Arial" w:eastAsia="Calibri" w:hAnsi="Arial" w:cs="Arial"/>
                <w:color w:val="FF0000"/>
                <w:spacing w:val="-5"/>
                <w:sz w:val="22"/>
                <w:szCs w:val="22"/>
                <w:shd w:val="clear" w:color="auto" w:fill="FFFFFF"/>
              </w:rPr>
              <w:t>Associação Cristã de Moços do Rio Grande do Sul</w:t>
            </w:r>
          </w:p>
        </w:tc>
        <w:tc>
          <w:tcPr>
            <w:tcW w:w="4860" w:type="dxa"/>
          </w:tcPr>
          <w:p w:rsidR="004033B4" w:rsidRPr="00C66B6D" w:rsidRDefault="004033B4" w:rsidP="00D70363">
            <w:pPr>
              <w:pStyle w:val="paragraph"/>
              <w:spacing w:before="0" w:beforeAutospacing="0" w:after="0" w:afterAutospacing="0" w:line="360" w:lineRule="auto"/>
              <w:textAlignment w:val="baseline"/>
              <w:rPr>
                <w:rFonts w:ascii="Arial" w:hAnsi="Arial" w:cs="Arial"/>
                <w:color w:val="FF0000"/>
                <w:sz w:val="22"/>
                <w:szCs w:val="22"/>
              </w:rPr>
            </w:pPr>
            <w:r w:rsidRPr="00C66B6D">
              <w:rPr>
                <w:rFonts w:ascii="Arial" w:hAnsi="Arial" w:cs="Arial"/>
                <w:color w:val="FF0000"/>
                <w:sz w:val="22"/>
                <w:szCs w:val="22"/>
              </w:rPr>
              <w:t xml:space="preserve">Tem como principal </w:t>
            </w:r>
            <w:r w:rsidRPr="00C66B6D">
              <w:rPr>
                <w:rFonts w:ascii="Arial" w:hAnsi="Arial" w:cs="Arial"/>
                <w:color w:val="FF0000"/>
                <w:spacing w:val="-5"/>
                <w:sz w:val="22"/>
                <w:szCs w:val="22"/>
                <w:shd w:val="clear" w:color="auto" w:fill="FFFFFF"/>
              </w:rPr>
              <w:t>objetivo fomentar a evolução espiritual, moral e social dos seus membros através do esporte.</w:t>
            </w:r>
          </w:p>
        </w:tc>
        <w:tc>
          <w:tcPr>
            <w:tcW w:w="2380" w:type="dxa"/>
          </w:tcPr>
          <w:p w:rsidR="004033B4" w:rsidRPr="00C66B6D" w:rsidRDefault="004033B4" w:rsidP="00D70363">
            <w:pPr>
              <w:pStyle w:val="paragraph"/>
              <w:spacing w:before="0" w:beforeAutospacing="0" w:after="0" w:afterAutospacing="0" w:line="360" w:lineRule="auto"/>
              <w:jc w:val="center"/>
              <w:textAlignment w:val="baseline"/>
              <w:rPr>
                <w:rFonts w:ascii="Arial" w:hAnsi="Arial" w:cs="Arial"/>
                <w:color w:val="FF0000"/>
                <w:sz w:val="22"/>
                <w:szCs w:val="22"/>
              </w:rPr>
            </w:pPr>
            <w:r w:rsidRPr="00C66B6D">
              <w:rPr>
                <w:rFonts w:ascii="Arial" w:hAnsi="Arial" w:cs="Arial"/>
                <w:color w:val="FF0000"/>
                <w:sz w:val="22"/>
                <w:szCs w:val="22"/>
              </w:rPr>
              <w:t>Voleibol</w:t>
            </w:r>
          </w:p>
        </w:tc>
        <w:tc>
          <w:tcPr>
            <w:tcW w:w="3573" w:type="dxa"/>
          </w:tcPr>
          <w:p w:rsidR="004033B4" w:rsidRPr="00C66B6D" w:rsidRDefault="00E65271" w:rsidP="00D70363">
            <w:pPr>
              <w:pStyle w:val="paragraph"/>
              <w:spacing w:before="0" w:beforeAutospacing="0" w:after="0" w:afterAutospacing="0" w:line="360" w:lineRule="auto"/>
              <w:textAlignment w:val="baseline"/>
              <w:rPr>
                <w:rFonts w:ascii="Arial" w:hAnsi="Arial" w:cs="Arial"/>
                <w:color w:val="FF0000"/>
                <w:sz w:val="22"/>
                <w:szCs w:val="22"/>
              </w:rPr>
            </w:pPr>
            <w:hyperlink r:id="rId15" w:history="1">
              <w:r w:rsidR="004033B4" w:rsidRPr="00C66B6D">
                <w:rPr>
                  <w:rStyle w:val="Hyperlink"/>
                  <w:rFonts w:ascii="Arial" w:hAnsi="Arial" w:cs="Arial"/>
                  <w:color w:val="FF0000"/>
                  <w:sz w:val="22"/>
                  <w:szCs w:val="22"/>
                  <w:shd w:val="clear" w:color="auto" w:fill="FFFFFF"/>
                </w:rPr>
                <w:t>www.acm-rs.com.br</w:t>
              </w:r>
            </w:hyperlink>
            <w:r w:rsidR="004033B4" w:rsidRPr="00C66B6D">
              <w:rPr>
                <w:rFonts w:ascii="Arial" w:hAnsi="Arial" w:cs="Arial"/>
                <w:color w:val="FF0000"/>
                <w:sz w:val="22"/>
                <w:szCs w:val="22"/>
                <w:shd w:val="clear" w:color="auto" w:fill="FFFFFF"/>
              </w:rPr>
              <w:t xml:space="preserve"> </w:t>
            </w:r>
          </w:p>
        </w:tc>
      </w:tr>
      <w:tr w:rsidR="00E41E0E" w:rsidRPr="00C66B6D" w:rsidTr="001363F3">
        <w:trPr>
          <w:trHeight w:val="1098"/>
          <w:jc w:val="center"/>
        </w:trPr>
        <w:tc>
          <w:tcPr>
            <w:tcW w:w="3108" w:type="dxa"/>
          </w:tcPr>
          <w:p w:rsidR="004033B4" w:rsidRPr="00C66B6D" w:rsidRDefault="004033B4" w:rsidP="00D70363">
            <w:pPr>
              <w:pStyle w:val="paragraph"/>
              <w:spacing w:before="0" w:beforeAutospacing="0" w:after="0" w:afterAutospacing="0" w:line="360" w:lineRule="auto"/>
              <w:textAlignment w:val="baseline"/>
              <w:rPr>
                <w:rFonts w:ascii="Arial" w:hAnsi="Arial" w:cs="Arial"/>
                <w:color w:val="FF0000"/>
                <w:sz w:val="22"/>
                <w:szCs w:val="22"/>
              </w:rPr>
            </w:pPr>
            <w:r w:rsidRPr="00C66B6D">
              <w:rPr>
                <w:rStyle w:val="Forte"/>
                <w:rFonts w:ascii="Arial" w:eastAsia="Calibri" w:hAnsi="Arial" w:cs="Arial"/>
                <w:color w:val="FF0000"/>
                <w:spacing w:val="-5"/>
                <w:sz w:val="22"/>
                <w:szCs w:val="22"/>
                <w:shd w:val="clear" w:color="auto" w:fill="FFFFFF"/>
              </w:rPr>
              <w:t>Instituto Esporte Educação (IEE)</w:t>
            </w:r>
          </w:p>
        </w:tc>
        <w:tc>
          <w:tcPr>
            <w:tcW w:w="4860" w:type="dxa"/>
          </w:tcPr>
          <w:p w:rsidR="004033B4" w:rsidRPr="00C66B6D" w:rsidRDefault="004033B4" w:rsidP="00D70363">
            <w:pPr>
              <w:pStyle w:val="paragraph"/>
              <w:spacing w:before="0" w:beforeAutospacing="0" w:after="0" w:afterAutospacing="0" w:line="360" w:lineRule="auto"/>
              <w:textAlignment w:val="baseline"/>
              <w:rPr>
                <w:rFonts w:ascii="Arial" w:hAnsi="Arial" w:cs="Arial"/>
                <w:color w:val="FF0000"/>
                <w:sz w:val="22"/>
                <w:szCs w:val="22"/>
              </w:rPr>
            </w:pPr>
            <w:r w:rsidRPr="00C66B6D">
              <w:rPr>
                <w:rFonts w:ascii="Arial" w:hAnsi="Arial" w:cs="Arial"/>
                <w:color w:val="FF0000"/>
                <w:spacing w:val="-5"/>
                <w:sz w:val="22"/>
                <w:szCs w:val="22"/>
                <w:shd w:val="clear" w:color="auto" w:fill="FFFFFF"/>
              </w:rPr>
              <w:t xml:space="preserve">Contribuir para a formação do cidadão crítico e participativo, por meio do esporte, contribuindo para a socialização das comunidades em estado de vulnerabilidade social.  </w:t>
            </w:r>
          </w:p>
        </w:tc>
        <w:tc>
          <w:tcPr>
            <w:tcW w:w="2380" w:type="dxa"/>
          </w:tcPr>
          <w:p w:rsidR="004033B4" w:rsidRPr="00C66B6D" w:rsidRDefault="004033B4" w:rsidP="00D70363">
            <w:pPr>
              <w:spacing w:after="0" w:line="360" w:lineRule="auto"/>
              <w:jc w:val="center"/>
              <w:rPr>
                <w:rFonts w:cs="Arial"/>
                <w:color w:val="FF0000"/>
                <w:sz w:val="22"/>
              </w:rPr>
            </w:pPr>
            <w:r w:rsidRPr="00C66B6D">
              <w:rPr>
                <w:rFonts w:cs="Arial"/>
                <w:color w:val="FF0000"/>
                <w:sz w:val="22"/>
              </w:rPr>
              <w:t>Futebol</w:t>
            </w:r>
          </w:p>
          <w:p w:rsidR="004033B4" w:rsidRPr="00C66B6D" w:rsidRDefault="004033B4" w:rsidP="00D70363">
            <w:pPr>
              <w:spacing w:after="0" w:line="360" w:lineRule="auto"/>
              <w:jc w:val="center"/>
              <w:rPr>
                <w:rFonts w:cs="Arial"/>
                <w:color w:val="FF0000"/>
                <w:sz w:val="22"/>
              </w:rPr>
            </w:pPr>
            <w:r w:rsidRPr="00C66B6D">
              <w:rPr>
                <w:rFonts w:cs="Arial"/>
                <w:color w:val="FF0000"/>
                <w:sz w:val="22"/>
              </w:rPr>
              <w:t>Voleibol</w:t>
            </w:r>
          </w:p>
          <w:p w:rsidR="004033B4" w:rsidRPr="00C66B6D" w:rsidRDefault="004033B4" w:rsidP="00D70363">
            <w:pPr>
              <w:pStyle w:val="paragraph"/>
              <w:spacing w:before="0" w:beforeAutospacing="0" w:after="0" w:afterAutospacing="0" w:line="360" w:lineRule="auto"/>
              <w:jc w:val="center"/>
              <w:textAlignment w:val="baseline"/>
              <w:rPr>
                <w:rFonts w:ascii="Arial" w:hAnsi="Arial" w:cs="Arial"/>
                <w:color w:val="FF0000"/>
                <w:sz w:val="22"/>
                <w:szCs w:val="22"/>
              </w:rPr>
            </w:pPr>
            <w:r w:rsidRPr="00C66B6D">
              <w:rPr>
                <w:rFonts w:ascii="Arial" w:hAnsi="Arial" w:cs="Arial"/>
                <w:color w:val="FF0000"/>
                <w:sz w:val="22"/>
                <w:szCs w:val="22"/>
              </w:rPr>
              <w:t>Basquete</w:t>
            </w:r>
          </w:p>
        </w:tc>
        <w:tc>
          <w:tcPr>
            <w:tcW w:w="3573" w:type="dxa"/>
          </w:tcPr>
          <w:p w:rsidR="004033B4" w:rsidRPr="00C66B6D" w:rsidRDefault="00E65271" w:rsidP="00D70363">
            <w:pPr>
              <w:pStyle w:val="paragraph"/>
              <w:spacing w:before="0" w:beforeAutospacing="0" w:after="0" w:afterAutospacing="0" w:line="360" w:lineRule="auto"/>
              <w:textAlignment w:val="baseline"/>
              <w:rPr>
                <w:rFonts w:ascii="Arial" w:hAnsi="Arial" w:cs="Arial"/>
                <w:color w:val="FF0000"/>
                <w:sz w:val="22"/>
                <w:szCs w:val="22"/>
              </w:rPr>
            </w:pPr>
            <w:hyperlink r:id="rId16" w:history="1">
              <w:r w:rsidR="004033B4" w:rsidRPr="00C66B6D">
                <w:rPr>
                  <w:rStyle w:val="Hyperlink"/>
                  <w:rFonts w:ascii="Arial" w:hAnsi="Arial" w:cs="Arial"/>
                  <w:color w:val="FF0000"/>
                  <w:sz w:val="22"/>
                  <w:szCs w:val="22"/>
                </w:rPr>
                <w:t>www.esporteeducacao.org.br</w:t>
              </w:r>
            </w:hyperlink>
          </w:p>
          <w:p w:rsidR="004033B4" w:rsidRPr="00C66B6D" w:rsidRDefault="004033B4" w:rsidP="00D70363">
            <w:pPr>
              <w:pStyle w:val="paragraph"/>
              <w:spacing w:before="0" w:beforeAutospacing="0" w:after="0" w:afterAutospacing="0" w:line="360" w:lineRule="auto"/>
              <w:textAlignment w:val="baseline"/>
              <w:rPr>
                <w:rFonts w:ascii="Arial" w:hAnsi="Arial" w:cs="Arial"/>
                <w:color w:val="FF0000"/>
                <w:sz w:val="22"/>
                <w:szCs w:val="22"/>
              </w:rPr>
            </w:pPr>
          </w:p>
        </w:tc>
      </w:tr>
      <w:tr w:rsidR="00E41E0E" w:rsidRPr="00C66B6D" w:rsidTr="001363F3">
        <w:trPr>
          <w:trHeight w:val="1073"/>
          <w:jc w:val="center"/>
        </w:trPr>
        <w:tc>
          <w:tcPr>
            <w:tcW w:w="3108" w:type="dxa"/>
          </w:tcPr>
          <w:p w:rsidR="004033B4" w:rsidRPr="00C66B6D" w:rsidRDefault="004033B4" w:rsidP="00D70363">
            <w:pPr>
              <w:pStyle w:val="paragraph"/>
              <w:spacing w:before="0" w:beforeAutospacing="0" w:after="0" w:afterAutospacing="0" w:line="360" w:lineRule="auto"/>
              <w:textAlignment w:val="baseline"/>
              <w:rPr>
                <w:rFonts w:ascii="Arial" w:hAnsi="Arial" w:cs="Arial"/>
                <w:color w:val="FF0000"/>
                <w:sz w:val="22"/>
                <w:szCs w:val="22"/>
              </w:rPr>
            </w:pPr>
            <w:r w:rsidRPr="00C66B6D">
              <w:rPr>
                <w:rStyle w:val="Forte"/>
                <w:rFonts w:ascii="Arial" w:eastAsia="Calibri" w:hAnsi="Arial" w:cs="Arial"/>
                <w:color w:val="FF0000"/>
                <w:spacing w:val="-5"/>
                <w:sz w:val="22"/>
                <w:szCs w:val="22"/>
                <w:shd w:val="clear" w:color="auto" w:fill="FFFFFF"/>
              </w:rPr>
              <w:t>Instituto Fazer Acontecer</w:t>
            </w:r>
          </w:p>
        </w:tc>
        <w:tc>
          <w:tcPr>
            <w:tcW w:w="4860" w:type="dxa"/>
          </w:tcPr>
          <w:p w:rsidR="004033B4" w:rsidRPr="00C66B6D" w:rsidRDefault="004033B4" w:rsidP="00D70363">
            <w:pPr>
              <w:spacing w:after="0" w:line="360" w:lineRule="auto"/>
              <w:rPr>
                <w:rFonts w:cs="Arial"/>
                <w:color w:val="FF0000"/>
                <w:spacing w:val="-5"/>
                <w:sz w:val="22"/>
                <w:shd w:val="clear" w:color="auto" w:fill="FFFFFF"/>
              </w:rPr>
            </w:pPr>
            <w:r w:rsidRPr="00C66B6D">
              <w:rPr>
                <w:rFonts w:cs="Arial"/>
                <w:color w:val="FF0000"/>
                <w:spacing w:val="-5"/>
                <w:sz w:val="22"/>
                <w:shd w:val="clear" w:color="auto" w:fill="FFFFFF"/>
              </w:rPr>
              <w:t>Oferecer aos adolescentes práticas esportivas aliadas a aulas de formação para a cidadania que abordem temas relacionados à paz, à saúde, ao respeito, à cooperação e à igualdade.</w:t>
            </w:r>
          </w:p>
        </w:tc>
        <w:tc>
          <w:tcPr>
            <w:tcW w:w="2380" w:type="dxa"/>
          </w:tcPr>
          <w:p w:rsidR="004033B4" w:rsidRPr="00C66B6D" w:rsidRDefault="004033B4" w:rsidP="00D70363">
            <w:pPr>
              <w:spacing w:after="0" w:line="360" w:lineRule="auto"/>
              <w:jc w:val="center"/>
              <w:rPr>
                <w:rFonts w:cs="Arial"/>
                <w:color w:val="FF0000"/>
                <w:sz w:val="22"/>
              </w:rPr>
            </w:pPr>
            <w:r w:rsidRPr="00C66B6D">
              <w:rPr>
                <w:rFonts w:cs="Arial"/>
                <w:color w:val="FF0000"/>
                <w:sz w:val="22"/>
              </w:rPr>
              <w:t>Futebol</w:t>
            </w:r>
          </w:p>
          <w:p w:rsidR="004033B4" w:rsidRPr="00C66B6D" w:rsidRDefault="004033B4" w:rsidP="00D70363">
            <w:pPr>
              <w:spacing w:after="0" w:line="360" w:lineRule="auto"/>
              <w:jc w:val="center"/>
              <w:rPr>
                <w:rFonts w:cs="Arial"/>
                <w:color w:val="FF0000"/>
                <w:sz w:val="22"/>
              </w:rPr>
            </w:pPr>
            <w:r w:rsidRPr="00C66B6D">
              <w:rPr>
                <w:rFonts w:cs="Arial"/>
                <w:color w:val="FF0000"/>
                <w:sz w:val="22"/>
              </w:rPr>
              <w:t>Voleibol</w:t>
            </w:r>
          </w:p>
          <w:p w:rsidR="004033B4" w:rsidRPr="00C66B6D" w:rsidRDefault="004033B4" w:rsidP="00D70363">
            <w:pPr>
              <w:pStyle w:val="paragraph"/>
              <w:spacing w:before="0" w:beforeAutospacing="0" w:after="0" w:afterAutospacing="0" w:line="360" w:lineRule="auto"/>
              <w:jc w:val="center"/>
              <w:textAlignment w:val="baseline"/>
              <w:rPr>
                <w:rFonts w:ascii="Arial" w:hAnsi="Arial" w:cs="Arial"/>
                <w:color w:val="FF0000"/>
                <w:sz w:val="22"/>
                <w:szCs w:val="22"/>
              </w:rPr>
            </w:pPr>
            <w:r w:rsidRPr="00C66B6D">
              <w:rPr>
                <w:rFonts w:ascii="Arial" w:hAnsi="Arial" w:cs="Arial"/>
                <w:color w:val="FF0000"/>
                <w:sz w:val="22"/>
                <w:szCs w:val="22"/>
              </w:rPr>
              <w:t>Basquete</w:t>
            </w:r>
          </w:p>
        </w:tc>
        <w:tc>
          <w:tcPr>
            <w:tcW w:w="3573" w:type="dxa"/>
          </w:tcPr>
          <w:p w:rsidR="004033B4" w:rsidRPr="00C66B6D" w:rsidRDefault="00E65271" w:rsidP="00D70363">
            <w:pPr>
              <w:pStyle w:val="paragraph"/>
              <w:spacing w:before="0" w:beforeAutospacing="0" w:after="0" w:afterAutospacing="0" w:line="360" w:lineRule="auto"/>
              <w:textAlignment w:val="baseline"/>
              <w:rPr>
                <w:rFonts w:ascii="Arial" w:hAnsi="Arial" w:cs="Arial"/>
                <w:color w:val="FF0000"/>
                <w:sz w:val="22"/>
                <w:szCs w:val="22"/>
                <w:shd w:val="clear" w:color="auto" w:fill="FFFFFF"/>
              </w:rPr>
            </w:pPr>
            <w:hyperlink r:id="rId17" w:history="1">
              <w:r w:rsidR="004033B4" w:rsidRPr="00C66B6D">
                <w:rPr>
                  <w:rStyle w:val="Hyperlink"/>
                  <w:rFonts w:ascii="Arial" w:hAnsi="Arial" w:cs="Arial"/>
                  <w:color w:val="FF0000"/>
                  <w:sz w:val="22"/>
                  <w:szCs w:val="22"/>
                  <w:shd w:val="clear" w:color="auto" w:fill="FFFFFF"/>
                </w:rPr>
                <w:t>www.fazeracontecer.org.br</w:t>
              </w:r>
            </w:hyperlink>
          </w:p>
          <w:p w:rsidR="004033B4" w:rsidRPr="00C66B6D" w:rsidRDefault="004033B4" w:rsidP="00D70363">
            <w:pPr>
              <w:pStyle w:val="paragraph"/>
              <w:spacing w:before="0" w:beforeAutospacing="0" w:after="0" w:afterAutospacing="0" w:line="360" w:lineRule="auto"/>
              <w:textAlignment w:val="baseline"/>
              <w:rPr>
                <w:rFonts w:ascii="Arial" w:hAnsi="Arial" w:cs="Arial"/>
                <w:color w:val="FF0000"/>
                <w:sz w:val="22"/>
                <w:szCs w:val="22"/>
              </w:rPr>
            </w:pPr>
          </w:p>
        </w:tc>
      </w:tr>
      <w:tr w:rsidR="00E41E0E" w:rsidRPr="00C66B6D" w:rsidTr="00D70363">
        <w:trPr>
          <w:trHeight w:val="875"/>
          <w:jc w:val="center"/>
        </w:trPr>
        <w:tc>
          <w:tcPr>
            <w:tcW w:w="3108" w:type="dxa"/>
          </w:tcPr>
          <w:p w:rsidR="004033B4" w:rsidRPr="00C66B6D" w:rsidRDefault="004033B4" w:rsidP="00D70363">
            <w:pPr>
              <w:pStyle w:val="paragraph"/>
              <w:spacing w:before="0" w:beforeAutospacing="0" w:after="0" w:afterAutospacing="0" w:line="360" w:lineRule="auto"/>
              <w:textAlignment w:val="baseline"/>
              <w:rPr>
                <w:rFonts w:ascii="Arial" w:hAnsi="Arial" w:cs="Arial"/>
                <w:color w:val="FF0000"/>
                <w:sz w:val="22"/>
                <w:szCs w:val="22"/>
              </w:rPr>
            </w:pPr>
            <w:r w:rsidRPr="00C66B6D">
              <w:rPr>
                <w:rStyle w:val="Forte"/>
                <w:rFonts w:ascii="Arial" w:eastAsia="Calibri" w:hAnsi="Arial" w:cs="Arial"/>
                <w:color w:val="FF0000"/>
                <w:spacing w:val="-5"/>
                <w:sz w:val="22"/>
                <w:szCs w:val="22"/>
                <w:shd w:val="clear" w:color="auto" w:fill="FFFFFF"/>
              </w:rPr>
              <w:t>Projeto Vem Ser</w:t>
            </w:r>
          </w:p>
        </w:tc>
        <w:tc>
          <w:tcPr>
            <w:tcW w:w="4860" w:type="dxa"/>
          </w:tcPr>
          <w:p w:rsidR="004033B4" w:rsidRPr="00C66B6D" w:rsidRDefault="004033B4" w:rsidP="00D70363">
            <w:pPr>
              <w:spacing w:after="0" w:line="360" w:lineRule="auto"/>
              <w:rPr>
                <w:rFonts w:cs="Arial"/>
                <w:color w:val="FF0000"/>
                <w:spacing w:val="-5"/>
                <w:sz w:val="22"/>
                <w:shd w:val="clear" w:color="auto" w:fill="FFFFFF"/>
              </w:rPr>
            </w:pPr>
            <w:r w:rsidRPr="00C66B6D">
              <w:rPr>
                <w:rFonts w:cs="Arial"/>
                <w:color w:val="FF0000"/>
                <w:spacing w:val="-5"/>
                <w:sz w:val="22"/>
                <w:shd w:val="clear" w:color="auto" w:fill="FFFFFF"/>
              </w:rPr>
              <w:t xml:space="preserve">Possibilitar oportunidades esportivas e educacionais aplicáveis na sociedade. </w:t>
            </w:r>
          </w:p>
        </w:tc>
        <w:tc>
          <w:tcPr>
            <w:tcW w:w="2380" w:type="dxa"/>
          </w:tcPr>
          <w:p w:rsidR="004033B4" w:rsidRPr="00C66B6D" w:rsidRDefault="004033B4" w:rsidP="00D70363">
            <w:pPr>
              <w:spacing w:after="0" w:line="360" w:lineRule="auto"/>
              <w:jc w:val="center"/>
              <w:rPr>
                <w:rFonts w:cs="Arial"/>
                <w:color w:val="FF0000"/>
                <w:spacing w:val="-5"/>
                <w:sz w:val="22"/>
                <w:shd w:val="clear" w:color="auto" w:fill="FFFFFF"/>
              </w:rPr>
            </w:pPr>
            <w:r w:rsidRPr="00C66B6D">
              <w:rPr>
                <w:rFonts w:cs="Arial"/>
                <w:color w:val="FF0000"/>
                <w:spacing w:val="-5"/>
                <w:sz w:val="22"/>
                <w:shd w:val="clear" w:color="auto" w:fill="FFFFFF"/>
              </w:rPr>
              <w:t>Basquete</w:t>
            </w:r>
            <w:proofErr w:type="gramStart"/>
            <w:r w:rsidRPr="00C66B6D">
              <w:rPr>
                <w:rFonts w:cs="Arial"/>
                <w:color w:val="FF0000"/>
                <w:spacing w:val="-5"/>
                <w:sz w:val="22"/>
                <w:shd w:val="clear" w:color="auto" w:fill="FFFFFF"/>
              </w:rPr>
              <w:t xml:space="preserve">  </w:t>
            </w:r>
          </w:p>
          <w:p w:rsidR="004033B4" w:rsidRPr="00C66B6D" w:rsidRDefault="004033B4" w:rsidP="00D70363">
            <w:pPr>
              <w:spacing w:after="0" w:line="360" w:lineRule="auto"/>
              <w:jc w:val="center"/>
              <w:rPr>
                <w:rFonts w:cs="Arial"/>
                <w:color w:val="FF0000"/>
                <w:sz w:val="22"/>
              </w:rPr>
            </w:pPr>
            <w:proofErr w:type="spellStart"/>
            <w:proofErr w:type="gramEnd"/>
            <w:r w:rsidRPr="00C66B6D">
              <w:rPr>
                <w:rFonts w:cs="Arial"/>
                <w:color w:val="FF0000"/>
                <w:spacing w:val="-5"/>
                <w:sz w:val="22"/>
                <w:shd w:val="clear" w:color="auto" w:fill="FFFFFF"/>
              </w:rPr>
              <w:t>Hockey</w:t>
            </w:r>
            <w:proofErr w:type="spellEnd"/>
            <w:r w:rsidRPr="00C66B6D">
              <w:rPr>
                <w:rFonts w:cs="Arial"/>
                <w:color w:val="FF0000"/>
                <w:spacing w:val="-5"/>
                <w:sz w:val="22"/>
                <w:shd w:val="clear" w:color="auto" w:fill="FFFFFF"/>
              </w:rPr>
              <w:t xml:space="preserve"> sobre a grama</w:t>
            </w:r>
          </w:p>
        </w:tc>
        <w:tc>
          <w:tcPr>
            <w:tcW w:w="3573" w:type="dxa"/>
          </w:tcPr>
          <w:p w:rsidR="004033B4" w:rsidRPr="00C66B6D" w:rsidRDefault="00E65271" w:rsidP="00D70363">
            <w:pPr>
              <w:pStyle w:val="paragraph"/>
              <w:spacing w:before="0" w:beforeAutospacing="0" w:after="0" w:afterAutospacing="0" w:line="360" w:lineRule="auto"/>
              <w:textAlignment w:val="baseline"/>
              <w:rPr>
                <w:rFonts w:ascii="Arial" w:hAnsi="Arial" w:cs="Arial"/>
                <w:color w:val="FF0000"/>
                <w:sz w:val="22"/>
                <w:szCs w:val="22"/>
                <w:shd w:val="clear" w:color="auto" w:fill="FFFFFF"/>
              </w:rPr>
            </w:pPr>
            <w:hyperlink r:id="rId18" w:history="1">
              <w:r w:rsidR="004033B4" w:rsidRPr="00C66B6D">
                <w:rPr>
                  <w:rStyle w:val="Hyperlink"/>
                  <w:rFonts w:ascii="Arial" w:hAnsi="Arial" w:cs="Arial"/>
                  <w:color w:val="FF0000"/>
                  <w:sz w:val="22"/>
                  <w:szCs w:val="22"/>
                  <w:shd w:val="clear" w:color="auto" w:fill="FFFFFF"/>
                </w:rPr>
                <w:t>www.vemser.org.br</w:t>
              </w:r>
            </w:hyperlink>
          </w:p>
        </w:tc>
      </w:tr>
    </w:tbl>
    <w:p w:rsidR="004033B4" w:rsidRPr="00C66B6D" w:rsidRDefault="004033B4" w:rsidP="00DD3080">
      <w:pPr>
        <w:pStyle w:val="paragraph"/>
        <w:spacing w:before="0" w:beforeAutospacing="0" w:after="0" w:afterAutospacing="0" w:line="360" w:lineRule="auto"/>
        <w:jc w:val="both"/>
        <w:textAlignment w:val="baseline"/>
        <w:rPr>
          <w:rFonts w:ascii="Arial" w:hAnsi="Arial" w:cs="Arial"/>
          <w:color w:val="FF0000"/>
          <w:sz w:val="20"/>
        </w:rPr>
      </w:pPr>
      <w:r w:rsidRPr="00C66B6D">
        <w:rPr>
          <w:rFonts w:ascii="Arial" w:hAnsi="Arial" w:cs="Arial"/>
          <w:b/>
          <w:color w:val="FF0000"/>
          <w:sz w:val="20"/>
        </w:rPr>
        <w:t>Fonte:</w:t>
      </w:r>
      <w:r w:rsidRPr="00C66B6D">
        <w:rPr>
          <w:rFonts w:ascii="Arial" w:hAnsi="Arial" w:cs="Arial"/>
          <w:color w:val="FF0000"/>
          <w:sz w:val="20"/>
        </w:rPr>
        <w:t xml:space="preserve"> Dados da pesquisa, 2017.</w:t>
      </w:r>
    </w:p>
    <w:p w:rsidR="004033B4" w:rsidRPr="00E41E0E" w:rsidRDefault="004033B4" w:rsidP="00DD3080">
      <w:pPr>
        <w:spacing w:after="0" w:line="360" w:lineRule="auto"/>
        <w:jc w:val="both"/>
        <w:rPr>
          <w:rFonts w:eastAsia="Times New Roman" w:cs="Arial"/>
          <w:color w:val="000000" w:themeColor="text1"/>
          <w:szCs w:val="24"/>
          <w:lang w:eastAsia="pt-BR"/>
        </w:rPr>
      </w:pPr>
      <w:r w:rsidRPr="00E41E0E">
        <w:rPr>
          <w:rFonts w:cs="Arial"/>
          <w:color w:val="000000" w:themeColor="text1"/>
        </w:rPr>
        <w:br w:type="page"/>
      </w:r>
    </w:p>
    <w:p w:rsidR="004033B4" w:rsidRPr="00E41E0E" w:rsidRDefault="004033B4" w:rsidP="00DD3080">
      <w:pPr>
        <w:pStyle w:val="paragraph"/>
        <w:spacing w:before="0" w:beforeAutospacing="0" w:after="0" w:afterAutospacing="0" w:line="360" w:lineRule="auto"/>
        <w:ind w:firstLine="708"/>
        <w:jc w:val="both"/>
        <w:textAlignment w:val="baseline"/>
        <w:rPr>
          <w:rFonts w:ascii="Arial" w:hAnsi="Arial" w:cs="Arial"/>
          <w:color w:val="000000" w:themeColor="text1"/>
        </w:rPr>
        <w:sectPr w:rsidR="004033B4" w:rsidRPr="00E41E0E" w:rsidSect="001363F3">
          <w:pgSz w:w="16838" w:h="11906" w:orient="landscape"/>
          <w:pgMar w:top="1701" w:right="1701" w:bottom="1134" w:left="1134" w:header="709" w:footer="709" w:gutter="0"/>
          <w:cols w:space="708"/>
          <w:docGrid w:linePitch="360"/>
        </w:sectPr>
      </w:pPr>
    </w:p>
    <w:p w:rsidR="004033B4" w:rsidRPr="00E41E0E" w:rsidRDefault="004033B4" w:rsidP="00DD3080">
      <w:pPr>
        <w:pStyle w:val="paragraph"/>
        <w:spacing w:before="0" w:beforeAutospacing="0" w:after="0" w:afterAutospacing="0" w:line="360" w:lineRule="auto"/>
        <w:ind w:firstLine="708"/>
        <w:jc w:val="both"/>
        <w:textAlignment w:val="baseline"/>
        <w:rPr>
          <w:rFonts w:ascii="Arial" w:hAnsi="Arial" w:cs="Arial"/>
          <w:color w:val="000000" w:themeColor="text1"/>
        </w:rPr>
      </w:pPr>
      <w:r w:rsidRPr="00E41E0E">
        <w:rPr>
          <w:rFonts w:ascii="Arial" w:hAnsi="Arial" w:cs="Arial"/>
          <w:color w:val="000000" w:themeColor="text1"/>
        </w:rPr>
        <w:lastRenderedPageBreak/>
        <w:t>Nesta contextuali</w:t>
      </w:r>
      <w:r w:rsidR="000338CD" w:rsidRPr="00E41E0E">
        <w:rPr>
          <w:rFonts w:ascii="Arial" w:hAnsi="Arial" w:cs="Arial"/>
          <w:color w:val="000000" w:themeColor="text1"/>
        </w:rPr>
        <w:t xml:space="preserve">zação é relevante falar sobre </w:t>
      </w:r>
      <w:r w:rsidRPr="00E41E0E">
        <w:rPr>
          <w:rFonts w:ascii="Arial" w:hAnsi="Arial" w:cs="Arial"/>
          <w:color w:val="000000" w:themeColor="text1"/>
        </w:rPr>
        <w:t>o terceiro setor</w:t>
      </w:r>
      <w:r w:rsidR="00FB37D7">
        <w:rPr>
          <w:rFonts w:ascii="Arial" w:hAnsi="Arial" w:cs="Arial"/>
          <w:color w:val="000000" w:themeColor="text1"/>
        </w:rPr>
        <w:t>,</w:t>
      </w:r>
      <w:r w:rsidRPr="00E41E0E">
        <w:rPr>
          <w:rFonts w:ascii="Arial" w:hAnsi="Arial" w:cs="Arial"/>
          <w:color w:val="000000" w:themeColor="text1"/>
        </w:rPr>
        <w:t xml:space="preserve"> que é uma combinação do primeiro setor (governo) com o segundo setor (empresa</w:t>
      </w:r>
      <w:r w:rsidR="000338CD" w:rsidRPr="00E41E0E">
        <w:rPr>
          <w:rFonts w:ascii="Arial" w:hAnsi="Arial" w:cs="Arial"/>
          <w:color w:val="000000" w:themeColor="text1"/>
        </w:rPr>
        <w:t>s privadas), tendo como objetivo ações</w:t>
      </w:r>
      <w:r w:rsidRPr="00E41E0E">
        <w:rPr>
          <w:rFonts w:ascii="Arial" w:hAnsi="Arial" w:cs="Arial"/>
          <w:color w:val="000000" w:themeColor="text1"/>
        </w:rPr>
        <w:t xml:space="preserve"> voltada</w:t>
      </w:r>
      <w:r w:rsidR="000338CD" w:rsidRPr="00E41E0E">
        <w:rPr>
          <w:rFonts w:ascii="Arial" w:hAnsi="Arial" w:cs="Arial"/>
          <w:color w:val="000000" w:themeColor="text1"/>
        </w:rPr>
        <w:t>s</w:t>
      </w:r>
      <w:r w:rsidRPr="00E41E0E">
        <w:rPr>
          <w:rFonts w:ascii="Arial" w:hAnsi="Arial" w:cs="Arial"/>
          <w:color w:val="000000" w:themeColor="text1"/>
        </w:rPr>
        <w:t xml:space="preserve"> para a assistência social, em busca d</w:t>
      </w:r>
      <w:r w:rsidR="00FB37D7">
        <w:rPr>
          <w:rFonts w:ascii="Arial" w:hAnsi="Arial" w:cs="Arial"/>
          <w:color w:val="000000" w:themeColor="text1"/>
        </w:rPr>
        <w:t>o</w:t>
      </w:r>
      <w:r w:rsidRPr="00E41E0E">
        <w:rPr>
          <w:rFonts w:ascii="Arial" w:hAnsi="Arial" w:cs="Arial"/>
          <w:color w:val="000000" w:themeColor="text1"/>
        </w:rPr>
        <w:t xml:space="preserve"> </w:t>
      </w:r>
      <w:r w:rsidR="00FB37D7">
        <w:rPr>
          <w:rFonts w:ascii="Arial" w:hAnsi="Arial" w:cs="Arial"/>
          <w:color w:val="000000" w:themeColor="text1"/>
        </w:rPr>
        <w:t>desenvolvimento do indivíduo</w:t>
      </w:r>
      <w:proofErr w:type="gramStart"/>
      <w:r w:rsidR="00FB37D7">
        <w:rPr>
          <w:rFonts w:ascii="Arial" w:hAnsi="Arial" w:cs="Arial"/>
          <w:color w:val="000000" w:themeColor="text1"/>
        </w:rPr>
        <w:t xml:space="preserve"> </w:t>
      </w:r>
      <w:r w:rsidRPr="00E41E0E">
        <w:rPr>
          <w:rFonts w:ascii="Arial" w:hAnsi="Arial" w:cs="Arial"/>
          <w:color w:val="000000" w:themeColor="text1"/>
        </w:rPr>
        <w:t xml:space="preserve"> </w:t>
      </w:r>
      <w:proofErr w:type="gramEnd"/>
      <w:r w:rsidRPr="00E41E0E">
        <w:rPr>
          <w:rFonts w:ascii="Arial" w:hAnsi="Arial" w:cs="Arial"/>
          <w:color w:val="000000" w:themeColor="text1"/>
        </w:rPr>
        <w:t xml:space="preserve">dentro da sociedade e/ou comunidade </w:t>
      </w:r>
      <w:r w:rsidR="00FB37D7">
        <w:rPr>
          <w:rFonts w:ascii="Arial" w:hAnsi="Arial" w:cs="Arial"/>
          <w:color w:val="000000" w:themeColor="text1"/>
        </w:rPr>
        <w:t>d</w:t>
      </w:r>
      <w:r w:rsidRPr="00E41E0E">
        <w:rPr>
          <w:rFonts w:ascii="Arial" w:hAnsi="Arial" w:cs="Arial"/>
          <w:color w:val="000000" w:themeColor="text1"/>
        </w:rPr>
        <w:t xml:space="preserve">a qual faz parte. Assim, todas as organizações, </w:t>
      </w:r>
      <w:r w:rsidR="00FB37D7">
        <w:rPr>
          <w:rFonts w:ascii="Arial" w:hAnsi="Arial" w:cs="Arial"/>
          <w:color w:val="000000" w:themeColor="text1"/>
        </w:rPr>
        <w:t xml:space="preserve">sejam elas </w:t>
      </w:r>
      <w:r w:rsidRPr="00E41E0E">
        <w:rPr>
          <w:rFonts w:ascii="Arial" w:hAnsi="Arial" w:cs="Arial"/>
          <w:color w:val="000000" w:themeColor="text1"/>
        </w:rPr>
        <w:t xml:space="preserve">sem fins lucrativos ou não, precisam de recursos para </w:t>
      </w:r>
      <w:r w:rsidR="00FB37D7">
        <w:rPr>
          <w:rFonts w:ascii="Arial" w:hAnsi="Arial" w:cs="Arial"/>
          <w:color w:val="000000" w:themeColor="text1"/>
        </w:rPr>
        <w:t>implantar</w:t>
      </w:r>
      <w:r w:rsidR="00FB37D7" w:rsidRPr="00E41E0E">
        <w:rPr>
          <w:rFonts w:ascii="Arial" w:hAnsi="Arial" w:cs="Arial"/>
          <w:color w:val="000000" w:themeColor="text1"/>
        </w:rPr>
        <w:t xml:space="preserve"> </w:t>
      </w:r>
      <w:r w:rsidRPr="00E41E0E">
        <w:rPr>
          <w:rFonts w:ascii="Arial" w:hAnsi="Arial" w:cs="Arial"/>
          <w:color w:val="000000" w:themeColor="text1"/>
        </w:rPr>
        <w:t xml:space="preserve">sua atividade, de forma que se alcance resultado positivo com a operação (CAMARGO, 2001). </w:t>
      </w:r>
    </w:p>
    <w:p w:rsidR="004033B4" w:rsidRPr="00E41E0E" w:rsidRDefault="004033B4" w:rsidP="00DD3080">
      <w:pPr>
        <w:pStyle w:val="paragraph"/>
        <w:spacing w:before="0" w:beforeAutospacing="0" w:after="0" w:afterAutospacing="0" w:line="360" w:lineRule="auto"/>
        <w:ind w:firstLine="708"/>
        <w:jc w:val="both"/>
        <w:textAlignment w:val="baseline"/>
        <w:rPr>
          <w:rFonts w:ascii="Arial" w:hAnsi="Arial" w:cs="Arial"/>
          <w:color w:val="000000" w:themeColor="text1"/>
        </w:rPr>
      </w:pPr>
      <w:bookmarkStart w:id="5" w:name="_Hlk499790945"/>
      <w:r w:rsidRPr="00E41E0E">
        <w:rPr>
          <w:rFonts w:ascii="Arial" w:hAnsi="Arial" w:cs="Arial"/>
          <w:color w:val="000000" w:themeColor="text1"/>
        </w:rPr>
        <w:t xml:space="preserve">Embora o terceiro setor se utilize da </w:t>
      </w:r>
      <w:proofErr w:type="gramStart"/>
      <w:r w:rsidRPr="00E41E0E">
        <w:rPr>
          <w:rFonts w:ascii="Arial" w:hAnsi="Arial" w:cs="Arial"/>
          <w:color w:val="000000" w:themeColor="text1"/>
        </w:rPr>
        <w:t>implementação</w:t>
      </w:r>
      <w:proofErr w:type="gramEnd"/>
      <w:r w:rsidRPr="00E41E0E">
        <w:rPr>
          <w:rFonts w:ascii="Arial" w:hAnsi="Arial" w:cs="Arial"/>
          <w:color w:val="000000" w:themeColor="text1"/>
        </w:rPr>
        <w:t xml:space="preserve"> de ações direcionadas ao esporte e lazer, a qu</w:t>
      </w:r>
      <w:r w:rsidR="000338CD" w:rsidRPr="00E41E0E">
        <w:rPr>
          <w:rFonts w:ascii="Arial" w:hAnsi="Arial" w:cs="Arial"/>
          <w:color w:val="000000" w:themeColor="text1"/>
        </w:rPr>
        <w:t>antidade de trabalhos que avaliam</w:t>
      </w:r>
      <w:r w:rsidRPr="00E41E0E">
        <w:rPr>
          <w:rFonts w:ascii="Arial" w:hAnsi="Arial" w:cs="Arial"/>
          <w:color w:val="000000" w:themeColor="text1"/>
        </w:rPr>
        <w:t xml:space="preserve"> o impacto de projetos sociais que empreguem o esporte ou</w:t>
      </w:r>
      <w:r w:rsidR="000338CD" w:rsidRPr="00E41E0E">
        <w:rPr>
          <w:rFonts w:ascii="Arial" w:hAnsi="Arial" w:cs="Arial"/>
          <w:color w:val="000000" w:themeColor="text1"/>
        </w:rPr>
        <w:t>,</w:t>
      </w:r>
      <w:r w:rsidRPr="00E41E0E">
        <w:rPr>
          <w:rFonts w:ascii="Arial" w:hAnsi="Arial" w:cs="Arial"/>
          <w:color w:val="000000" w:themeColor="text1"/>
        </w:rPr>
        <w:t xml:space="preserve"> mais especificamente</w:t>
      </w:r>
      <w:r w:rsidR="000338CD" w:rsidRPr="00E41E0E">
        <w:rPr>
          <w:rFonts w:ascii="Arial" w:hAnsi="Arial" w:cs="Arial"/>
          <w:color w:val="000000" w:themeColor="text1"/>
        </w:rPr>
        <w:t>,</w:t>
      </w:r>
      <w:r w:rsidRPr="00E41E0E">
        <w:rPr>
          <w:rFonts w:ascii="Arial" w:hAnsi="Arial" w:cs="Arial"/>
          <w:color w:val="000000" w:themeColor="text1"/>
        </w:rPr>
        <w:t xml:space="preserve"> o futebol na transformação das vidas de crianças e/ou adolescentes</w:t>
      </w:r>
      <w:r w:rsidR="000338CD" w:rsidRPr="00E41E0E">
        <w:rPr>
          <w:rFonts w:ascii="Arial" w:hAnsi="Arial" w:cs="Arial"/>
          <w:color w:val="000000" w:themeColor="text1"/>
        </w:rPr>
        <w:t>,</w:t>
      </w:r>
      <w:r w:rsidRPr="00E41E0E">
        <w:rPr>
          <w:rFonts w:ascii="Arial" w:hAnsi="Arial" w:cs="Arial"/>
          <w:color w:val="000000" w:themeColor="text1"/>
        </w:rPr>
        <w:t xml:space="preserve"> sob a perspectiva socioambiental vem crescendo gradativamente,</w:t>
      </w:r>
      <w:r w:rsidR="000338CD" w:rsidRPr="00E41E0E">
        <w:rPr>
          <w:rFonts w:ascii="Arial" w:hAnsi="Arial" w:cs="Arial"/>
          <w:color w:val="000000" w:themeColor="text1"/>
        </w:rPr>
        <w:t xml:space="preserve"> mas ainda é </w:t>
      </w:r>
      <w:r w:rsidRPr="00E41E0E">
        <w:rPr>
          <w:rFonts w:ascii="Arial" w:hAnsi="Arial" w:cs="Arial"/>
          <w:color w:val="000000" w:themeColor="text1"/>
        </w:rPr>
        <w:t>insuficiente. Ressalta-se que uma parte expressiva destes trabalhos está ligada às políticas compensatórias e assistencialistas, cujo foco principal é atenuar as desigualdades decorrentes de um sistema po</w:t>
      </w:r>
      <w:r w:rsidR="000338CD" w:rsidRPr="00E41E0E">
        <w:rPr>
          <w:rFonts w:ascii="Arial" w:hAnsi="Arial" w:cs="Arial"/>
          <w:color w:val="000000" w:themeColor="text1"/>
        </w:rPr>
        <w:t>lítico-econômico que eterniza</w:t>
      </w:r>
      <w:r w:rsidRPr="00E41E0E">
        <w:rPr>
          <w:rFonts w:ascii="Arial" w:hAnsi="Arial" w:cs="Arial"/>
          <w:color w:val="000000" w:themeColor="text1"/>
        </w:rPr>
        <w:t xml:space="preserve"> as injustiças sociais (MELO </w:t>
      </w:r>
      <w:proofErr w:type="spellStart"/>
      <w:proofErr w:type="gramStart"/>
      <w:r w:rsidRPr="00E41E0E">
        <w:rPr>
          <w:rFonts w:ascii="Arial" w:hAnsi="Arial" w:cs="Arial"/>
          <w:color w:val="000000" w:themeColor="text1"/>
        </w:rPr>
        <w:t>et</w:t>
      </w:r>
      <w:proofErr w:type="spellEnd"/>
      <w:proofErr w:type="gramEnd"/>
      <w:r w:rsidRPr="00E41E0E">
        <w:rPr>
          <w:rFonts w:ascii="Arial" w:hAnsi="Arial" w:cs="Arial"/>
          <w:color w:val="000000" w:themeColor="text1"/>
        </w:rPr>
        <w:t xml:space="preserve"> al.,2016). </w:t>
      </w:r>
    </w:p>
    <w:bookmarkEnd w:id="5"/>
    <w:p w:rsidR="004033B4" w:rsidRPr="00E41E0E" w:rsidRDefault="004033B4" w:rsidP="00DD3080">
      <w:pPr>
        <w:pStyle w:val="paragraph"/>
        <w:spacing w:before="0" w:beforeAutospacing="0" w:after="0" w:afterAutospacing="0" w:line="360" w:lineRule="auto"/>
        <w:ind w:firstLine="708"/>
        <w:jc w:val="both"/>
        <w:textAlignment w:val="baseline"/>
        <w:rPr>
          <w:rFonts w:ascii="Arial" w:hAnsi="Arial" w:cs="Arial"/>
          <w:color w:val="000000" w:themeColor="text1"/>
        </w:rPr>
      </w:pPr>
      <w:r w:rsidRPr="00E41E0E">
        <w:rPr>
          <w:rFonts w:ascii="Arial" w:hAnsi="Arial" w:cs="Arial"/>
          <w:color w:val="000000" w:themeColor="text1"/>
        </w:rPr>
        <w:t>Cortês Neto, Dantas e Maia (2015) salientam que</w:t>
      </w:r>
      <w:r w:rsidR="00FB37D7">
        <w:rPr>
          <w:rFonts w:ascii="Arial" w:hAnsi="Arial" w:cs="Arial"/>
          <w:color w:val="000000" w:themeColor="text1"/>
        </w:rPr>
        <w:t>,</w:t>
      </w:r>
      <w:r w:rsidRPr="00E41E0E">
        <w:rPr>
          <w:rFonts w:ascii="Arial" w:hAnsi="Arial" w:cs="Arial"/>
          <w:color w:val="000000" w:themeColor="text1"/>
        </w:rPr>
        <w:t xml:space="preserve"> ao </w:t>
      </w:r>
      <w:r w:rsidRPr="00E41E0E">
        <w:rPr>
          <w:rFonts w:ascii="Arial" w:hAnsi="Arial" w:cs="Arial"/>
          <w:color w:val="000000" w:themeColor="text1"/>
          <w:shd w:val="clear" w:color="auto" w:fill="FFFFFF"/>
        </w:rPr>
        <w:t>investigar na literatura os benefícios de projetos sociais esportivos para crianças e adolescentes, observou</w:t>
      </w:r>
      <w:r w:rsidR="006675F7">
        <w:rPr>
          <w:rFonts w:ascii="Arial" w:hAnsi="Arial" w:cs="Arial"/>
          <w:color w:val="000000" w:themeColor="text1"/>
          <w:shd w:val="clear" w:color="auto" w:fill="FFFFFF"/>
        </w:rPr>
        <w:t>-se</w:t>
      </w:r>
      <w:r w:rsidRPr="00E41E0E">
        <w:rPr>
          <w:rFonts w:ascii="Arial" w:hAnsi="Arial" w:cs="Arial"/>
          <w:color w:val="000000" w:themeColor="text1"/>
          <w:shd w:val="clear" w:color="auto" w:fill="FFFFFF"/>
        </w:rPr>
        <w:t xml:space="preserve"> que o</w:t>
      </w:r>
      <w:r w:rsidRPr="00E41E0E">
        <w:rPr>
          <w:rFonts w:ascii="Arial" w:hAnsi="Arial" w:cs="Arial"/>
          <w:color w:val="000000" w:themeColor="text1"/>
        </w:rPr>
        <w:t xml:space="preserve">s estudos apontam a inclusão social, as mudanças positivas de comportamento, o preenchimento do “tempo livre”, o aumento do desempenho escolar, a aprendizagem das modalidades esportivas e o aperfeiçoamento do desempenho motor como os principais benefícios dos projetos sociais esportivos. </w:t>
      </w:r>
    </w:p>
    <w:p w:rsidR="004033B4" w:rsidRPr="00E41E0E" w:rsidRDefault="004033B4" w:rsidP="00037649">
      <w:pPr>
        <w:pStyle w:val="paragraph"/>
        <w:spacing w:before="0" w:beforeAutospacing="0" w:after="0" w:afterAutospacing="0" w:line="360" w:lineRule="auto"/>
        <w:jc w:val="both"/>
        <w:textAlignment w:val="baseline"/>
        <w:rPr>
          <w:rStyle w:val="normaltextrun"/>
          <w:rFonts w:ascii="Arial" w:hAnsi="Arial" w:cs="Arial"/>
          <w:color w:val="000000" w:themeColor="text1"/>
        </w:rPr>
      </w:pPr>
    </w:p>
    <w:p w:rsidR="004033B4" w:rsidRPr="00E41E0E" w:rsidRDefault="004033B4" w:rsidP="00DD3080">
      <w:pPr>
        <w:pStyle w:val="paragraph"/>
        <w:spacing w:before="0" w:beforeAutospacing="0" w:after="0" w:afterAutospacing="0" w:line="360" w:lineRule="auto"/>
        <w:jc w:val="both"/>
        <w:textAlignment w:val="baseline"/>
        <w:rPr>
          <w:rFonts w:ascii="Arial" w:hAnsi="Arial" w:cs="Arial"/>
          <w:color w:val="000000" w:themeColor="text1"/>
        </w:rPr>
      </w:pPr>
    </w:p>
    <w:p w:rsidR="004033B4" w:rsidRPr="00E41E0E" w:rsidRDefault="004033B4" w:rsidP="00DD3080">
      <w:pPr>
        <w:spacing w:after="0"/>
        <w:rPr>
          <w:rFonts w:eastAsia="Times New Roman" w:cs="Arial"/>
          <w:color w:val="000000" w:themeColor="text1"/>
          <w:szCs w:val="24"/>
          <w:lang w:eastAsia="pt-BR"/>
        </w:rPr>
      </w:pPr>
    </w:p>
    <w:p w:rsidR="004033B4" w:rsidRPr="00E41E0E" w:rsidRDefault="004033B4" w:rsidP="00DD3080">
      <w:pPr>
        <w:spacing w:after="0"/>
        <w:rPr>
          <w:rFonts w:cs="Arial"/>
          <w:color w:val="000000" w:themeColor="text1"/>
        </w:rPr>
      </w:pPr>
    </w:p>
    <w:p w:rsidR="004033B4" w:rsidRPr="00E41E0E" w:rsidRDefault="004033B4" w:rsidP="00DD3080">
      <w:pPr>
        <w:spacing w:after="0"/>
        <w:rPr>
          <w:rFonts w:cs="Arial"/>
          <w:color w:val="000000" w:themeColor="text1"/>
        </w:rPr>
      </w:pPr>
    </w:p>
    <w:p w:rsidR="004033B4" w:rsidRPr="00E41E0E" w:rsidRDefault="004033B4" w:rsidP="00DD3080">
      <w:pPr>
        <w:spacing w:after="0"/>
        <w:rPr>
          <w:rFonts w:cs="Arial"/>
          <w:color w:val="000000" w:themeColor="text1"/>
        </w:rPr>
      </w:pPr>
    </w:p>
    <w:p w:rsidR="004033B4" w:rsidRPr="00E41E0E" w:rsidRDefault="004033B4" w:rsidP="00DD3080">
      <w:pPr>
        <w:spacing w:after="0"/>
        <w:rPr>
          <w:rFonts w:cs="Arial"/>
          <w:color w:val="000000" w:themeColor="text1"/>
        </w:rPr>
      </w:pPr>
    </w:p>
    <w:p w:rsidR="004033B4" w:rsidRPr="00E41E0E" w:rsidRDefault="004033B4" w:rsidP="00DD3080">
      <w:pPr>
        <w:spacing w:after="0"/>
        <w:rPr>
          <w:rFonts w:cs="Arial"/>
          <w:color w:val="000000" w:themeColor="text1"/>
        </w:rPr>
      </w:pPr>
    </w:p>
    <w:p w:rsidR="004033B4" w:rsidRPr="00E41E0E" w:rsidRDefault="004033B4" w:rsidP="00DD3080">
      <w:pPr>
        <w:spacing w:after="0"/>
        <w:rPr>
          <w:rFonts w:cs="Arial"/>
          <w:color w:val="000000" w:themeColor="text1"/>
        </w:rPr>
      </w:pPr>
    </w:p>
    <w:p w:rsidR="004033B4" w:rsidRPr="00E41E0E" w:rsidRDefault="004033B4" w:rsidP="00DD3080">
      <w:pPr>
        <w:spacing w:after="0"/>
        <w:rPr>
          <w:rFonts w:cs="Arial"/>
          <w:color w:val="000000" w:themeColor="text1"/>
        </w:rPr>
      </w:pPr>
    </w:p>
    <w:p w:rsidR="004033B4" w:rsidRPr="00E41E0E" w:rsidRDefault="004033B4" w:rsidP="00DD3080">
      <w:pPr>
        <w:spacing w:after="0"/>
        <w:rPr>
          <w:rFonts w:cs="Arial"/>
          <w:color w:val="000000" w:themeColor="text1"/>
        </w:rPr>
      </w:pPr>
    </w:p>
    <w:p w:rsidR="004033B4" w:rsidRPr="00E41E0E" w:rsidRDefault="004033B4" w:rsidP="00DD3080">
      <w:pPr>
        <w:spacing w:after="0"/>
        <w:rPr>
          <w:rFonts w:cs="Arial"/>
          <w:color w:val="000000" w:themeColor="text1"/>
        </w:rPr>
      </w:pPr>
    </w:p>
    <w:p w:rsidR="004033B4" w:rsidRPr="00E41E0E" w:rsidRDefault="004033B4" w:rsidP="00DD3080">
      <w:pPr>
        <w:spacing w:after="0"/>
        <w:rPr>
          <w:rFonts w:cs="Arial"/>
          <w:color w:val="000000" w:themeColor="text1"/>
        </w:rPr>
      </w:pPr>
    </w:p>
    <w:p w:rsidR="004033B4" w:rsidRPr="00E41E0E" w:rsidRDefault="004033B4" w:rsidP="00DD3080">
      <w:pPr>
        <w:spacing w:after="0"/>
        <w:rPr>
          <w:rFonts w:cs="Arial"/>
          <w:color w:val="000000" w:themeColor="text1"/>
        </w:rPr>
      </w:pPr>
    </w:p>
    <w:p w:rsidR="004033B4" w:rsidRPr="00E41E0E" w:rsidRDefault="004033B4" w:rsidP="00DD3080">
      <w:pPr>
        <w:spacing w:after="0"/>
        <w:rPr>
          <w:rFonts w:cs="Arial"/>
          <w:color w:val="000000" w:themeColor="text1"/>
        </w:rPr>
      </w:pPr>
    </w:p>
    <w:p w:rsidR="004033B4" w:rsidRPr="00E41E0E" w:rsidRDefault="004033B4" w:rsidP="00DD3080">
      <w:pPr>
        <w:spacing w:after="0" w:line="360" w:lineRule="auto"/>
        <w:jc w:val="both"/>
        <w:rPr>
          <w:rFonts w:eastAsia="Times New Roman" w:cs="Arial"/>
          <w:b/>
          <w:color w:val="000000" w:themeColor="text1"/>
          <w:szCs w:val="24"/>
          <w:lang w:eastAsia="pt-BR"/>
        </w:rPr>
      </w:pPr>
      <w:r w:rsidRPr="00E41E0E">
        <w:rPr>
          <w:rFonts w:cs="Arial"/>
          <w:b/>
          <w:color w:val="000000" w:themeColor="text1"/>
        </w:rPr>
        <w:br w:type="page"/>
      </w:r>
    </w:p>
    <w:p w:rsidR="00C17F15" w:rsidRPr="00C66B6D" w:rsidRDefault="00C17F15" w:rsidP="00C17F15">
      <w:pPr>
        <w:pStyle w:val="paragraph"/>
        <w:spacing w:before="0" w:beforeAutospacing="0" w:after="0" w:afterAutospacing="0" w:line="360" w:lineRule="auto"/>
        <w:jc w:val="both"/>
        <w:textAlignment w:val="baseline"/>
        <w:rPr>
          <w:rFonts w:ascii="Arial" w:hAnsi="Arial" w:cs="Arial"/>
          <w:b/>
          <w:color w:val="FF0000"/>
        </w:rPr>
      </w:pPr>
      <w:proofErr w:type="gramStart"/>
      <w:r w:rsidRPr="00C66B6D">
        <w:rPr>
          <w:rFonts w:ascii="Arial" w:hAnsi="Arial" w:cs="Arial"/>
          <w:b/>
          <w:color w:val="FF0000"/>
        </w:rPr>
        <w:lastRenderedPageBreak/>
        <w:t>3</w:t>
      </w:r>
      <w:proofErr w:type="gramEnd"/>
      <w:r w:rsidRPr="00C66B6D">
        <w:rPr>
          <w:rFonts w:ascii="Arial" w:hAnsi="Arial" w:cs="Arial"/>
          <w:b/>
          <w:color w:val="FF0000"/>
        </w:rPr>
        <w:t xml:space="preserve"> METODOLOGIA</w:t>
      </w:r>
    </w:p>
    <w:p w:rsidR="00C17F15" w:rsidRPr="00C66B6D" w:rsidRDefault="00C17F15" w:rsidP="00C17F15">
      <w:pPr>
        <w:spacing w:after="0" w:line="360" w:lineRule="auto"/>
        <w:jc w:val="both"/>
        <w:rPr>
          <w:rFonts w:cs="Arial"/>
          <w:color w:val="FF0000"/>
          <w:szCs w:val="24"/>
        </w:rPr>
      </w:pPr>
    </w:p>
    <w:p w:rsidR="00C17F15" w:rsidRPr="00C66B6D" w:rsidRDefault="00C17F15" w:rsidP="00C17F15">
      <w:pPr>
        <w:spacing w:after="0" w:line="360" w:lineRule="auto"/>
        <w:jc w:val="both"/>
        <w:rPr>
          <w:rFonts w:cs="Arial"/>
          <w:color w:val="FF0000"/>
          <w:szCs w:val="24"/>
        </w:rPr>
      </w:pPr>
      <w:proofErr w:type="gramStart"/>
      <w:r w:rsidRPr="00C66B6D">
        <w:rPr>
          <w:rFonts w:cs="Arial"/>
          <w:color w:val="FF0000"/>
          <w:szCs w:val="24"/>
        </w:rPr>
        <w:t>3.1 TIPO</w:t>
      </w:r>
      <w:proofErr w:type="gramEnd"/>
      <w:r w:rsidRPr="00C66B6D">
        <w:rPr>
          <w:rFonts w:cs="Arial"/>
          <w:color w:val="FF0000"/>
          <w:szCs w:val="24"/>
        </w:rPr>
        <w:t xml:space="preserve"> DE ESTUDO</w:t>
      </w:r>
    </w:p>
    <w:p w:rsidR="00C17F15" w:rsidRPr="00C66B6D" w:rsidRDefault="00C17F15" w:rsidP="00C17F15">
      <w:pPr>
        <w:spacing w:after="0" w:line="360" w:lineRule="auto"/>
        <w:ind w:firstLine="851"/>
        <w:jc w:val="both"/>
        <w:rPr>
          <w:rFonts w:eastAsia="Arial" w:cs="Arial"/>
          <w:color w:val="FF0000"/>
          <w:szCs w:val="24"/>
        </w:rPr>
      </w:pPr>
    </w:p>
    <w:p w:rsidR="00C17F15" w:rsidRPr="00C66B6D" w:rsidRDefault="00C17F15" w:rsidP="00C17F15">
      <w:pPr>
        <w:spacing w:after="0" w:line="360" w:lineRule="auto"/>
        <w:ind w:firstLine="851"/>
        <w:jc w:val="both"/>
        <w:rPr>
          <w:rFonts w:cs="Arial"/>
          <w:color w:val="FF0000"/>
          <w:szCs w:val="24"/>
        </w:rPr>
      </w:pPr>
      <w:r w:rsidRPr="00C66B6D">
        <w:rPr>
          <w:rFonts w:eastAsia="Arial" w:cs="Arial"/>
          <w:color w:val="FF0000"/>
          <w:szCs w:val="24"/>
        </w:rPr>
        <w:t>Trata-se de um estudo descritivo</w:t>
      </w:r>
      <w:r w:rsidRPr="00C66B6D">
        <w:rPr>
          <w:rFonts w:cs="Arial"/>
          <w:color w:val="FF0000"/>
          <w:szCs w:val="24"/>
        </w:rPr>
        <w:t xml:space="preserve"> pelo fato de e</w:t>
      </w:r>
      <w:r w:rsidR="00E057A7" w:rsidRPr="00C66B6D">
        <w:rPr>
          <w:rFonts w:cs="Arial"/>
          <w:color w:val="FF0000"/>
          <w:szCs w:val="24"/>
        </w:rPr>
        <w:t>n</w:t>
      </w:r>
      <w:r w:rsidRPr="00C66B6D">
        <w:rPr>
          <w:rFonts w:cs="Arial"/>
          <w:color w:val="FF0000"/>
          <w:szCs w:val="24"/>
        </w:rPr>
        <w:t xml:space="preserve">volver a observação, descrição e a análise dos fenômenos envolvidos sem a intervenção do pesquisador. Assim, foi feita uma análise de campo que teve como base a abordagem </w:t>
      </w:r>
      <w:proofErr w:type="spellStart"/>
      <w:r w:rsidRPr="00C66B6D">
        <w:rPr>
          <w:rFonts w:cs="Arial"/>
          <w:color w:val="FF0000"/>
          <w:szCs w:val="24"/>
        </w:rPr>
        <w:t>quali-quantitativa</w:t>
      </w:r>
      <w:proofErr w:type="spellEnd"/>
      <w:r w:rsidRPr="00C66B6D">
        <w:rPr>
          <w:rFonts w:cs="Arial"/>
          <w:color w:val="FF0000"/>
          <w:szCs w:val="24"/>
        </w:rPr>
        <w:t xml:space="preserve">, já que busca na pesquisa muito mais que respostas dadas. A investigação desejou conhecer a realidade, a partir da vivência do grupo, com o objetivo de gerar um produto e expandi-lo para o coletivo. </w:t>
      </w:r>
    </w:p>
    <w:p w:rsidR="00C17F15" w:rsidRPr="00C66B6D" w:rsidRDefault="00C17F15" w:rsidP="00C17F15">
      <w:pPr>
        <w:spacing w:after="0" w:line="360" w:lineRule="auto"/>
        <w:ind w:firstLine="708"/>
        <w:jc w:val="both"/>
        <w:rPr>
          <w:rFonts w:cs="Arial"/>
          <w:strike/>
          <w:color w:val="FF0000"/>
          <w:szCs w:val="24"/>
        </w:rPr>
      </w:pPr>
      <w:r w:rsidRPr="00C66B6D">
        <w:rPr>
          <w:rFonts w:cs="Arial"/>
          <w:color w:val="FF0000"/>
          <w:szCs w:val="24"/>
        </w:rPr>
        <w:t xml:space="preserve">A abordagem </w:t>
      </w:r>
      <w:proofErr w:type="spellStart"/>
      <w:r w:rsidRPr="00C66B6D">
        <w:rPr>
          <w:rFonts w:cs="Arial"/>
          <w:color w:val="FF0000"/>
          <w:szCs w:val="24"/>
        </w:rPr>
        <w:t>quali-quantitativa</w:t>
      </w:r>
      <w:proofErr w:type="spellEnd"/>
      <w:r w:rsidRPr="00C66B6D">
        <w:rPr>
          <w:rFonts w:cs="Arial"/>
          <w:color w:val="FF0000"/>
          <w:szCs w:val="24"/>
        </w:rPr>
        <w:t xml:space="preserve"> associa a análise estatística à investigação dos significados das relações humanas, privilegiando a melhor compreensão do tema a ser estudado</w:t>
      </w:r>
      <w:r w:rsidR="006675F7" w:rsidRPr="00C66B6D">
        <w:rPr>
          <w:rFonts w:cs="Arial"/>
          <w:color w:val="FF0000"/>
          <w:szCs w:val="24"/>
        </w:rPr>
        <w:t xml:space="preserve"> e</w:t>
      </w:r>
      <w:r w:rsidRPr="00C66B6D">
        <w:rPr>
          <w:rFonts w:cs="Arial"/>
          <w:color w:val="FF0000"/>
          <w:szCs w:val="24"/>
        </w:rPr>
        <w:t xml:space="preserve"> facilitando a interpretação dos dados.  Segundo </w:t>
      </w:r>
      <w:proofErr w:type="spellStart"/>
      <w:r w:rsidRPr="00C66B6D">
        <w:rPr>
          <w:rFonts w:cs="Arial"/>
          <w:color w:val="FF0000"/>
          <w:szCs w:val="24"/>
        </w:rPr>
        <w:t>Polit</w:t>
      </w:r>
      <w:proofErr w:type="spellEnd"/>
      <w:r w:rsidRPr="00C66B6D">
        <w:rPr>
          <w:rFonts w:cs="Arial"/>
          <w:color w:val="FF0000"/>
          <w:szCs w:val="24"/>
        </w:rPr>
        <w:t xml:space="preserve"> e </w:t>
      </w:r>
      <w:proofErr w:type="spellStart"/>
      <w:r w:rsidRPr="00C66B6D">
        <w:rPr>
          <w:rFonts w:cs="Arial"/>
          <w:color w:val="FF0000"/>
          <w:szCs w:val="24"/>
        </w:rPr>
        <w:t>Hungler</w:t>
      </w:r>
      <w:proofErr w:type="spellEnd"/>
      <w:r w:rsidRPr="00C66B6D">
        <w:rPr>
          <w:rFonts w:cs="Arial"/>
          <w:color w:val="FF0000"/>
          <w:szCs w:val="24"/>
        </w:rPr>
        <w:t xml:space="preserve"> (2004)</w:t>
      </w:r>
      <w:r w:rsidR="00731DB4" w:rsidRPr="00C66B6D">
        <w:rPr>
          <w:rFonts w:cs="Arial"/>
          <w:color w:val="FF0000"/>
          <w:szCs w:val="24"/>
        </w:rPr>
        <w:t>,</w:t>
      </w:r>
      <w:r w:rsidRPr="00C66B6D">
        <w:rPr>
          <w:rFonts w:cs="Arial"/>
          <w:color w:val="FF0000"/>
          <w:szCs w:val="24"/>
        </w:rPr>
        <w:t xml:space="preserve"> a abordagem </w:t>
      </w:r>
      <w:proofErr w:type="spellStart"/>
      <w:r w:rsidRPr="00C66B6D">
        <w:rPr>
          <w:rFonts w:cs="Arial"/>
          <w:color w:val="FF0000"/>
          <w:szCs w:val="24"/>
        </w:rPr>
        <w:t>quanti-qualitativa</w:t>
      </w:r>
      <w:proofErr w:type="spellEnd"/>
      <w:r w:rsidRPr="00C66B6D">
        <w:rPr>
          <w:rFonts w:cs="Arial"/>
          <w:color w:val="FF0000"/>
          <w:szCs w:val="24"/>
        </w:rPr>
        <w:t xml:space="preserve"> é aquela que permite a complementação entre palavras e números, as duas linguagens fundamentais da comunicação humana. </w:t>
      </w:r>
    </w:p>
    <w:p w:rsidR="00C17F15" w:rsidRPr="00C66B6D" w:rsidRDefault="00C17F15" w:rsidP="00C17F15">
      <w:pPr>
        <w:spacing w:after="0" w:line="360" w:lineRule="auto"/>
        <w:jc w:val="both"/>
        <w:rPr>
          <w:rFonts w:cs="Arial"/>
          <w:color w:val="FF0000"/>
          <w:szCs w:val="24"/>
        </w:rPr>
      </w:pPr>
    </w:p>
    <w:p w:rsidR="00C17F15" w:rsidRPr="00C66B6D" w:rsidRDefault="00C17F15" w:rsidP="00C17F15">
      <w:pPr>
        <w:spacing w:after="0" w:line="360" w:lineRule="auto"/>
        <w:jc w:val="both"/>
        <w:rPr>
          <w:rFonts w:cs="Arial"/>
          <w:color w:val="FF0000"/>
          <w:szCs w:val="24"/>
        </w:rPr>
      </w:pPr>
      <w:proofErr w:type="gramStart"/>
      <w:r w:rsidRPr="00C66B6D">
        <w:rPr>
          <w:rFonts w:cs="Arial"/>
          <w:color w:val="FF0000"/>
          <w:szCs w:val="24"/>
        </w:rPr>
        <w:t>3.2 CENÁRIO</w:t>
      </w:r>
      <w:proofErr w:type="gramEnd"/>
      <w:r w:rsidRPr="00C66B6D">
        <w:rPr>
          <w:rFonts w:cs="Arial"/>
          <w:color w:val="FF0000"/>
          <w:szCs w:val="24"/>
        </w:rPr>
        <w:t xml:space="preserve"> DO ESTUDO</w:t>
      </w:r>
    </w:p>
    <w:p w:rsidR="00C17F15" w:rsidRPr="00C66B6D" w:rsidRDefault="00C17F15" w:rsidP="00C17F15">
      <w:pPr>
        <w:pStyle w:val="paragraph"/>
        <w:spacing w:before="0" w:beforeAutospacing="0" w:after="0" w:afterAutospacing="0" w:line="360" w:lineRule="auto"/>
        <w:jc w:val="both"/>
        <w:textAlignment w:val="baseline"/>
        <w:rPr>
          <w:rStyle w:val="normaltextrun"/>
          <w:rFonts w:ascii="Arial" w:hAnsi="Arial" w:cs="Arial"/>
          <w:color w:val="FF0000"/>
        </w:rPr>
      </w:pPr>
    </w:p>
    <w:p w:rsidR="00C17F15" w:rsidRPr="00C66B6D" w:rsidRDefault="00731DB4" w:rsidP="00C17F15">
      <w:pPr>
        <w:pStyle w:val="paragraph"/>
        <w:spacing w:before="0" w:beforeAutospacing="0" w:after="0" w:afterAutospacing="0" w:line="360" w:lineRule="auto"/>
        <w:ind w:firstLine="708"/>
        <w:jc w:val="both"/>
        <w:textAlignment w:val="baseline"/>
        <w:rPr>
          <w:rStyle w:val="normaltextrun"/>
          <w:rFonts w:ascii="Arial" w:hAnsi="Arial" w:cs="Arial"/>
          <w:color w:val="FF0000"/>
        </w:rPr>
      </w:pPr>
      <w:r w:rsidRPr="00C66B6D">
        <w:rPr>
          <w:rStyle w:val="normaltextrun"/>
          <w:rFonts w:ascii="Arial" w:hAnsi="Arial" w:cs="Arial"/>
          <w:color w:val="FF0000"/>
        </w:rPr>
        <w:t xml:space="preserve">A pesquisa foi realizada no </w:t>
      </w:r>
      <w:r w:rsidR="00C17F15" w:rsidRPr="00C66B6D">
        <w:rPr>
          <w:rStyle w:val="normaltextrun"/>
          <w:rFonts w:ascii="Arial" w:hAnsi="Arial" w:cs="Arial"/>
          <w:color w:val="FF0000"/>
        </w:rPr>
        <w:t>Centro de Referência Esportiva do Recôncavo da Bahia</w:t>
      </w:r>
      <w:proofErr w:type="gramStart"/>
      <w:r w:rsidR="00C17F15" w:rsidRPr="00C66B6D">
        <w:rPr>
          <w:rStyle w:val="normaltextrun"/>
          <w:rFonts w:ascii="Arial" w:hAnsi="Arial" w:cs="Arial"/>
          <w:color w:val="FF0000"/>
        </w:rPr>
        <w:t xml:space="preserve">  </w:t>
      </w:r>
      <w:proofErr w:type="gramEnd"/>
      <w:r w:rsidRPr="00C66B6D">
        <w:rPr>
          <w:rStyle w:val="normaltextrun"/>
          <w:rFonts w:ascii="Arial" w:hAnsi="Arial" w:cs="Arial"/>
          <w:color w:val="FF0000"/>
        </w:rPr>
        <w:t>(</w:t>
      </w:r>
      <w:r w:rsidR="00A33D13" w:rsidRPr="00C66B6D">
        <w:rPr>
          <w:rStyle w:val="normaltextrun"/>
          <w:rFonts w:ascii="Arial" w:hAnsi="Arial" w:cs="Arial"/>
          <w:color w:val="FF0000"/>
        </w:rPr>
        <w:t>CRER-BA</w:t>
      </w:r>
      <w:r w:rsidRPr="00C66B6D">
        <w:rPr>
          <w:rStyle w:val="normaltextrun"/>
          <w:rFonts w:ascii="Arial" w:hAnsi="Arial" w:cs="Arial"/>
          <w:color w:val="FF0000"/>
        </w:rPr>
        <w:t>) q</w:t>
      </w:r>
      <w:r w:rsidR="00C17F15" w:rsidRPr="00C66B6D">
        <w:rPr>
          <w:rStyle w:val="normaltextrun"/>
          <w:rFonts w:ascii="Arial" w:hAnsi="Arial" w:cs="Arial"/>
          <w:color w:val="FF0000"/>
        </w:rPr>
        <w:t>ue</w:t>
      </w:r>
      <w:r w:rsidRPr="00C66B6D">
        <w:rPr>
          <w:rStyle w:val="normaltextrun"/>
          <w:rFonts w:ascii="Arial" w:hAnsi="Arial" w:cs="Arial"/>
          <w:color w:val="FF0000"/>
        </w:rPr>
        <w:t>,</w:t>
      </w:r>
      <w:r w:rsidR="00C17F15" w:rsidRPr="00C66B6D">
        <w:rPr>
          <w:rStyle w:val="normaltextrun"/>
          <w:rFonts w:ascii="Arial" w:hAnsi="Arial" w:cs="Arial"/>
          <w:color w:val="FF0000"/>
        </w:rPr>
        <w:t xml:space="preserve"> segundo Alves e Silva (2016)</w:t>
      </w:r>
      <w:r w:rsidRPr="00C66B6D">
        <w:rPr>
          <w:rStyle w:val="normaltextrun"/>
          <w:rFonts w:ascii="Arial" w:hAnsi="Arial" w:cs="Arial"/>
          <w:color w:val="FF0000"/>
        </w:rPr>
        <w:t>,</w:t>
      </w:r>
      <w:r w:rsidR="00C17F15" w:rsidRPr="00C66B6D">
        <w:rPr>
          <w:rStyle w:val="normaltextrun"/>
          <w:rFonts w:ascii="Arial" w:hAnsi="Arial" w:cs="Arial"/>
          <w:color w:val="FF0000"/>
        </w:rPr>
        <w:t xml:space="preserve"> é um projeto social vinculado ao Programa Petrobrás de Esporte e Cidadania. </w:t>
      </w:r>
      <w:r w:rsidRPr="00C66B6D">
        <w:rPr>
          <w:rStyle w:val="normaltextrun"/>
          <w:rFonts w:ascii="Arial" w:hAnsi="Arial" w:cs="Arial"/>
          <w:color w:val="FF0000"/>
        </w:rPr>
        <w:t>O projeto é uma</w:t>
      </w:r>
      <w:r w:rsidR="00C17F15" w:rsidRPr="00C66B6D">
        <w:rPr>
          <w:rStyle w:val="normaltextrun"/>
          <w:rFonts w:ascii="Arial" w:hAnsi="Arial" w:cs="Arial"/>
          <w:color w:val="FF0000"/>
        </w:rPr>
        <w:t xml:space="preserve"> parceria da Universidade Federal do Recôncavo da Bahia (UFRB) com a Associação Cultural Grupo Unido para Educação e Trabalhos de Orientação (GUETO), obtendo o apoio da Prefeitura </w:t>
      </w:r>
      <w:r w:rsidR="006675F7" w:rsidRPr="00C66B6D">
        <w:rPr>
          <w:rStyle w:val="normaltextrun"/>
          <w:rFonts w:ascii="Arial" w:hAnsi="Arial" w:cs="Arial"/>
          <w:color w:val="FF0000"/>
        </w:rPr>
        <w:t>M</w:t>
      </w:r>
      <w:r w:rsidR="00C17F15" w:rsidRPr="00C66B6D">
        <w:rPr>
          <w:rStyle w:val="normaltextrun"/>
          <w:rFonts w:ascii="Arial" w:hAnsi="Arial" w:cs="Arial"/>
          <w:color w:val="FF0000"/>
        </w:rPr>
        <w:t xml:space="preserve">unicipal de Cruz das </w:t>
      </w:r>
      <w:proofErr w:type="spellStart"/>
      <w:r w:rsidR="00C17F15" w:rsidRPr="00C66B6D">
        <w:rPr>
          <w:rStyle w:val="normaltextrun"/>
          <w:rFonts w:ascii="Arial" w:hAnsi="Arial" w:cs="Arial"/>
          <w:color w:val="FF0000"/>
        </w:rPr>
        <w:t>Almas-BA</w:t>
      </w:r>
      <w:proofErr w:type="spellEnd"/>
      <w:r w:rsidR="00C17F15" w:rsidRPr="00C66B6D">
        <w:rPr>
          <w:rStyle w:val="normaltextrun"/>
          <w:rFonts w:ascii="Arial" w:hAnsi="Arial" w:cs="Arial"/>
          <w:color w:val="FF0000"/>
        </w:rPr>
        <w:t>.</w:t>
      </w:r>
    </w:p>
    <w:p w:rsidR="00C17F15" w:rsidRPr="00C66B6D" w:rsidRDefault="00C17F15" w:rsidP="00C17F15">
      <w:pPr>
        <w:pStyle w:val="paragraph"/>
        <w:spacing w:before="0" w:beforeAutospacing="0" w:after="0" w:afterAutospacing="0" w:line="360" w:lineRule="auto"/>
        <w:ind w:firstLine="708"/>
        <w:jc w:val="both"/>
        <w:textAlignment w:val="baseline"/>
        <w:rPr>
          <w:rStyle w:val="normaltextrun"/>
          <w:rFonts w:ascii="Arial" w:eastAsia="Calibri" w:hAnsi="Arial" w:cs="Arial"/>
          <w:color w:val="FF0000"/>
          <w:lang w:eastAsia="en-US"/>
        </w:rPr>
      </w:pPr>
      <w:r w:rsidRPr="00C66B6D">
        <w:rPr>
          <w:rStyle w:val="normaltextrun"/>
          <w:rFonts w:ascii="Arial" w:hAnsi="Arial" w:cs="Arial"/>
          <w:color w:val="FF0000"/>
        </w:rPr>
        <w:t xml:space="preserve">Seguindo a mesma premissa, Alves e Esteves (2014) reforçam que o </w:t>
      </w:r>
      <w:r w:rsidR="00A33D13" w:rsidRPr="00C66B6D">
        <w:rPr>
          <w:rStyle w:val="normaltextrun"/>
          <w:rFonts w:ascii="Arial" w:hAnsi="Arial" w:cs="Arial"/>
          <w:color w:val="FF0000"/>
        </w:rPr>
        <w:t>CRER-BA</w:t>
      </w:r>
      <w:r w:rsidRPr="00C66B6D">
        <w:rPr>
          <w:rStyle w:val="normaltextrun"/>
          <w:rFonts w:ascii="Arial" w:hAnsi="Arial" w:cs="Arial"/>
          <w:color w:val="FF0000"/>
        </w:rPr>
        <w:t xml:space="preserve"> é um projeto social esportivo desenvolvido pela UFRB com o intuito de aliar a formação e a pesquisa</w:t>
      </w:r>
      <w:r w:rsidR="006675F7" w:rsidRPr="00C66B6D">
        <w:rPr>
          <w:rStyle w:val="normaltextrun"/>
          <w:rFonts w:ascii="Arial" w:hAnsi="Arial" w:cs="Arial"/>
          <w:color w:val="FF0000"/>
        </w:rPr>
        <w:t>,</w:t>
      </w:r>
      <w:r w:rsidRPr="00C66B6D">
        <w:rPr>
          <w:rStyle w:val="normaltextrun"/>
          <w:rFonts w:ascii="Arial" w:hAnsi="Arial" w:cs="Arial"/>
          <w:color w:val="FF0000"/>
        </w:rPr>
        <w:t xml:space="preserve"> visando à promoção e o desenvolvimento integral de crianças, jovens e adolescentes por meio das práticas esportivas educacionais. Esta atuação ocorre através do atendimento direto de crianças e jovens, participantes do ensino público. </w:t>
      </w:r>
    </w:p>
    <w:p w:rsidR="00C17F15" w:rsidRPr="00C66B6D" w:rsidRDefault="00C17F15" w:rsidP="00C17F15">
      <w:pPr>
        <w:pStyle w:val="paragraph"/>
        <w:spacing w:before="0" w:beforeAutospacing="0" w:after="0" w:afterAutospacing="0" w:line="360" w:lineRule="auto"/>
        <w:ind w:firstLine="708"/>
        <w:jc w:val="both"/>
        <w:textAlignment w:val="baseline"/>
        <w:rPr>
          <w:rStyle w:val="normaltextrun"/>
          <w:rFonts w:ascii="Arial" w:eastAsia="Calibri" w:hAnsi="Arial" w:cs="Arial"/>
          <w:color w:val="FF0000"/>
          <w:lang w:eastAsia="en-US"/>
        </w:rPr>
      </w:pPr>
      <w:r w:rsidRPr="00C66B6D">
        <w:rPr>
          <w:rStyle w:val="normaltextrun"/>
          <w:rFonts w:ascii="Arial" w:hAnsi="Arial" w:cs="Arial"/>
          <w:color w:val="FF0000"/>
        </w:rPr>
        <w:t xml:space="preserve">O projeto tem como função promover a interação </w:t>
      </w:r>
      <w:r w:rsidR="00731DB4" w:rsidRPr="00C66B6D">
        <w:rPr>
          <w:rStyle w:val="normaltextrun"/>
          <w:rFonts w:ascii="Arial" w:hAnsi="Arial" w:cs="Arial"/>
          <w:color w:val="FF0000"/>
        </w:rPr>
        <w:t xml:space="preserve">com as </w:t>
      </w:r>
      <w:r w:rsidRPr="00C66B6D">
        <w:rPr>
          <w:rStyle w:val="normaltextrun"/>
          <w:rFonts w:ascii="Arial" w:hAnsi="Arial" w:cs="Arial"/>
          <w:color w:val="FF0000"/>
        </w:rPr>
        <w:t xml:space="preserve">diferenças e o respeito às individualidades, além de causar um estreitamento das relações entre as políticas públicas esportivas e a educação, promovendo ganhos motores, cognitivos, </w:t>
      </w:r>
      <w:r w:rsidRPr="00C66B6D">
        <w:rPr>
          <w:rStyle w:val="normaltextrun"/>
          <w:rFonts w:ascii="Arial" w:hAnsi="Arial" w:cs="Arial"/>
          <w:color w:val="FF0000"/>
        </w:rPr>
        <w:lastRenderedPageBreak/>
        <w:t xml:space="preserve">afetivos e sociais para a comunidade contemplada com o esporte educacional (ALVES; SILVA, 2016). </w:t>
      </w:r>
    </w:p>
    <w:p w:rsidR="00C17F15" w:rsidRPr="00C66B6D" w:rsidRDefault="00C17F15" w:rsidP="00C17F15">
      <w:pPr>
        <w:pStyle w:val="paragraph"/>
        <w:spacing w:before="0" w:beforeAutospacing="0" w:after="0" w:afterAutospacing="0" w:line="360" w:lineRule="auto"/>
        <w:ind w:firstLine="708"/>
        <w:jc w:val="both"/>
        <w:textAlignment w:val="baseline"/>
        <w:rPr>
          <w:rStyle w:val="normaltextrun"/>
          <w:rFonts w:ascii="Arial" w:eastAsia="Calibri" w:hAnsi="Arial" w:cs="Arial"/>
          <w:color w:val="FF0000"/>
          <w:lang w:eastAsia="en-US"/>
        </w:rPr>
      </w:pPr>
      <w:r w:rsidRPr="00C66B6D">
        <w:rPr>
          <w:rStyle w:val="normaltextrun"/>
          <w:rFonts w:ascii="Arial" w:hAnsi="Arial" w:cs="Arial"/>
          <w:color w:val="FF0000"/>
        </w:rPr>
        <w:t xml:space="preserve">Os autores supracitados reforçam que o CRER-BA se baseia no Estatuto da Criança e do Adolescente quando </w:t>
      </w:r>
      <w:r w:rsidR="00731DB4" w:rsidRPr="00C66B6D">
        <w:rPr>
          <w:rStyle w:val="normaltextrun"/>
          <w:rFonts w:ascii="Arial" w:hAnsi="Arial" w:cs="Arial"/>
          <w:color w:val="FF0000"/>
        </w:rPr>
        <w:t xml:space="preserve">afirmam </w:t>
      </w:r>
      <w:r w:rsidRPr="00C66B6D">
        <w:rPr>
          <w:rStyle w:val="normaltextrun"/>
          <w:rFonts w:ascii="Arial" w:hAnsi="Arial" w:cs="Arial"/>
          <w:color w:val="FF0000"/>
        </w:rPr>
        <w:t>que toda criança e adolescente tem direito ao acesso ao esporte e as atividades de lazer. Assim, existe a preocupação de ofertar o esporte</w:t>
      </w:r>
      <w:r w:rsidR="007C774E" w:rsidRPr="00C66B6D">
        <w:rPr>
          <w:rStyle w:val="normaltextrun"/>
          <w:rFonts w:ascii="Arial" w:hAnsi="Arial" w:cs="Arial"/>
          <w:color w:val="FF0000"/>
        </w:rPr>
        <w:t xml:space="preserve"> de forma apropriada e de </w:t>
      </w:r>
      <w:r w:rsidRPr="00C66B6D">
        <w:rPr>
          <w:rStyle w:val="normaltextrun"/>
          <w:rFonts w:ascii="Arial" w:hAnsi="Arial" w:cs="Arial"/>
          <w:color w:val="FF0000"/>
        </w:rPr>
        <w:t xml:space="preserve">disponibilizar o acesso </w:t>
      </w:r>
      <w:r w:rsidR="007C774E" w:rsidRPr="00C66B6D">
        <w:rPr>
          <w:rStyle w:val="normaltextrun"/>
          <w:rFonts w:ascii="Arial" w:hAnsi="Arial" w:cs="Arial"/>
          <w:color w:val="FF0000"/>
        </w:rPr>
        <w:t xml:space="preserve">a </w:t>
      </w:r>
      <w:r w:rsidRPr="00C66B6D">
        <w:rPr>
          <w:rStyle w:val="normaltextrun"/>
          <w:rFonts w:ascii="Arial" w:hAnsi="Arial" w:cs="Arial"/>
          <w:color w:val="FF0000"/>
        </w:rPr>
        <w:t>conteúdos que vão além d</w:t>
      </w:r>
      <w:r w:rsidR="007C774E" w:rsidRPr="00C66B6D">
        <w:rPr>
          <w:rStyle w:val="normaltextrun"/>
          <w:rFonts w:ascii="Arial" w:hAnsi="Arial" w:cs="Arial"/>
          <w:color w:val="FF0000"/>
        </w:rPr>
        <w:t>ele</w:t>
      </w:r>
      <w:r w:rsidRPr="00C66B6D">
        <w:rPr>
          <w:rStyle w:val="normaltextrun"/>
          <w:rFonts w:ascii="Arial" w:hAnsi="Arial" w:cs="Arial"/>
          <w:color w:val="FF0000"/>
        </w:rPr>
        <w:t>.</w:t>
      </w:r>
    </w:p>
    <w:p w:rsidR="00C17F15" w:rsidRPr="00C66B6D" w:rsidRDefault="007C774E" w:rsidP="00C17F15">
      <w:pPr>
        <w:pStyle w:val="paragraph"/>
        <w:spacing w:before="0" w:beforeAutospacing="0" w:after="0" w:afterAutospacing="0" w:line="360" w:lineRule="auto"/>
        <w:ind w:firstLine="708"/>
        <w:jc w:val="both"/>
        <w:textAlignment w:val="baseline"/>
        <w:rPr>
          <w:rStyle w:val="normaltextrun"/>
          <w:rFonts w:ascii="Arial" w:eastAsia="Calibri" w:hAnsi="Arial" w:cs="Arial"/>
          <w:color w:val="FF0000"/>
          <w:lang w:eastAsia="en-US"/>
        </w:rPr>
      </w:pPr>
      <w:r w:rsidRPr="00C66B6D">
        <w:rPr>
          <w:rStyle w:val="normaltextrun"/>
          <w:rFonts w:ascii="Arial" w:hAnsi="Arial" w:cs="Arial"/>
          <w:color w:val="FF0000"/>
        </w:rPr>
        <w:t>O esporte</w:t>
      </w:r>
      <w:r w:rsidR="00C17F15" w:rsidRPr="00C66B6D">
        <w:rPr>
          <w:rStyle w:val="normaltextrun"/>
          <w:rFonts w:ascii="Arial" w:hAnsi="Arial" w:cs="Arial"/>
          <w:color w:val="FF0000"/>
        </w:rPr>
        <w:t xml:space="preserve"> como instrumento de inclusão social é ofertad</w:t>
      </w:r>
      <w:r w:rsidRPr="00C66B6D">
        <w:rPr>
          <w:rStyle w:val="normaltextrun"/>
          <w:rFonts w:ascii="Arial" w:hAnsi="Arial" w:cs="Arial"/>
          <w:color w:val="FF0000"/>
        </w:rPr>
        <w:t>o no projeto</w:t>
      </w:r>
      <w:proofErr w:type="gramStart"/>
      <w:r w:rsidRPr="00C66B6D">
        <w:rPr>
          <w:rStyle w:val="normaltextrun"/>
          <w:rFonts w:ascii="Arial" w:hAnsi="Arial" w:cs="Arial"/>
          <w:color w:val="FF0000"/>
        </w:rPr>
        <w:t xml:space="preserve"> </w:t>
      </w:r>
      <w:r w:rsidR="00C17F15" w:rsidRPr="00C66B6D">
        <w:rPr>
          <w:rStyle w:val="normaltextrun"/>
          <w:rFonts w:ascii="Arial" w:hAnsi="Arial" w:cs="Arial"/>
          <w:color w:val="FF0000"/>
        </w:rPr>
        <w:t xml:space="preserve"> </w:t>
      </w:r>
      <w:proofErr w:type="gramEnd"/>
      <w:r w:rsidRPr="00C66B6D">
        <w:rPr>
          <w:rStyle w:val="normaltextrun"/>
          <w:rFonts w:ascii="Arial" w:hAnsi="Arial" w:cs="Arial"/>
          <w:color w:val="FF0000"/>
        </w:rPr>
        <w:t xml:space="preserve">em </w:t>
      </w:r>
      <w:r w:rsidR="00C17F15" w:rsidRPr="00C66B6D">
        <w:rPr>
          <w:rStyle w:val="normaltextrun"/>
          <w:rFonts w:ascii="Arial" w:hAnsi="Arial" w:cs="Arial"/>
          <w:color w:val="FF0000"/>
        </w:rPr>
        <w:t xml:space="preserve">sete modalidades que funcionam duas vezes por semana, durante o turno matutino e vespertino. Estas utilizam a metodologia do Esporte Educacional aplicada </w:t>
      </w:r>
      <w:r w:rsidR="00731DB4" w:rsidRPr="00C66B6D">
        <w:rPr>
          <w:rStyle w:val="normaltextrun"/>
          <w:rFonts w:ascii="Arial" w:hAnsi="Arial" w:cs="Arial"/>
          <w:color w:val="FF0000"/>
        </w:rPr>
        <w:t xml:space="preserve">à </w:t>
      </w:r>
      <w:r w:rsidR="00C17F15" w:rsidRPr="00C66B6D">
        <w:rPr>
          <w:rStyle w:val="normaltextrun"/>
          <w:rFonts w:ascii="Arial" w:hAnsi="Arial" w:cs="Arial"/>
          <w:color w:val="FF0000"/>
        </w:rPr>
        <w:t>modalidade oferecida (Esporte Educacional como ferramenta pedagógica para o ensino do futebol).  Para garanti</w:t>
      </w:r>
      <w:r w:rsidRPr="00C66B6D">
        <w:rPr>
          <w:rStyle w:val="normaltextrun"/>
          <w:rFonts w:ascii="Arial" w:hAnsi="Arial" w:cs="Arial"/>
          <w:color w:val="FF0000"/>
        </w:rPr>
        <w:t>r</w:t>
      </w:r>
      <w:r w:rsidR="00C17F15" w:rsidRPr="00C66B6D">
        <w:rPr>
          <w:rStyle w:val="normaltextrun"/>
          <w:rFonts w:ascii="Arial" w:hAnsi="Arial" w:cs="Arial"/>
          <w:color w:val="FF0000"/>
        </w:rPr>
        <w:t xml:space="preserve"> o processo de ensino-aprendizagem do esporte e seus temas transversais</w:t>
      </w:r>
      <w:r w:rsidR="00731DB4" w:rsidRPr="00C66B6D">
        <w:rPr>
          <w:rStyle w:val="normaltextrun"/>
          <w:rFonts w:ascii="Arial" w:hAnsi="Arial" w:cs="Arial"/>
          <w:color w:val="FF0000"/>
        </w:rPr>
        <w:t>,</w:t>
      </w:r>
      <w:r w:rsidR="00C17F15" w:rsidRPr="00C66B6D">
        <w:rPr>
          <w:rStyle w:val="normaltextrun"/>
          <w:rFonts w:ascii="Arial" w:hAnsi="Arial" w:cs="Arial"/>
          <w:color w:val="FF0000"/>
        </w:rPr>
        <w:t xml:space="preserve"> são adotados os cinco princípios do esporte educacional, que servem para nortear todas as aulas (ALVES; SILVA, 2016).</w:t>
      </w:r>
    </w:p>
    <w:p w:rsidR="00C17F15" w:rsidRPr="00C66B6D" w:rsidRDefault="00C17F15" w:rsidP="00C17F15">
      <w:pPr>
        <w:pStyle w:val="paragraph"/>
        <w:spacing w:before="0" w:beforeAutospacing="0" w:after="0" w:afterAutospacing="0" w:line="360" w:lineRule="auto"/>
        <w:ind w:firstLine="708"/>
        <w:jc w:val="both"/>
        <w:textAlignment w:val="baseline"/>
        <w:rPr>
          <w:rStyle w:val="normaltextrun"/>
          <w:rFonts w:ascii="Arial" w:eastAsia="Calibri" w:hAnsi="Arial" w:cs="Arial"/>
          <w:color w:val="FF0000"/>
          <w:lang w:eastAsia="en-US"/>
        </w:rPr>
      </w:pPr>
      <w:r w:rsidRPr="00C66B6D">
        <w:rPr>
          <w:rStyle w:val="normaltextrun"/>
          <w:rFonts w:ascii="Arial" w:hAnsi="Arial" w:cs="Arial"/>
          <w:color w:val="FF0000"/>
        </w:rPr>
        <w:t xml:space="preserve">Ao longo de sua história, o </w:t>
      </w:r>
      <w:r w:rsidR="00A33D13" w:rsidRPr="00C66B6D">
        <w:rPr>
          <w:rStyle w:val="normaltextrun"/>
          <w:rFonts w:ascii="Arial" w:hAnsi="Arial" w:cs="Arial"/>
          <w:color w:val="FF0000"/>
        </w:rPr>
        <w:t>CRER-BA</w:t>
      </w:r>
      <w:r w:rsidRPr="00C66B6D">
        <w:rPr>
          <w:rStyle w:val="normaltextrun"/>
          <w:rFonts w:ascii="Arial" w:hAnsi="Arial" w:cs="Arial"/>
          <w:color w:val="FF0000"/>
        </w:rPr>
        <w:t xml:space="preserve"> vem impactando de forma positiva a comunidade agraciada pelo projeto. Observam-se avanços comportamentais e </w:t>
      </w:r>
      <w:proofErr w:type="spellStart"/>
      <w:r w:rsidRPr="00C66B6D">
        <w:rPr>
          <w:rStyle w:val="normaltextrun"/>
          <w:rFonts w:ascii="Arial" w:hAnsi="Arial" w:cs="Arial"/>
          <w:color w:val="FF0000"/>
        </w:rPr>
        <w:t>atitudinais</w:t>
      </w:r>
      <w:proofErr w:type="spellEnd"/>
      <w:r w:rsidRPr="00C66B6D">
        <w:rPr>
          <w:rStyle w:val="normaltextrun"/>
          <w:rFonts w:ascii="Arial" w:hAnsi="Arial" w:cs="Arial"/>
          <w:color w:val="FF0000"/>
        </w:rPr>
        <w:t xml:space="preserve"> significativos nos participantes que, por sua vez, acabam sendo agentes multiplicadores das boas práticas estabelecidas pela metodologia aplicada. Os procedimentos adotados permitem aprender </w:t>
      </w:r>
      <w:r w:rsidR="00731DB4" w:rsidRPr="00C66B6D">
        <w:rPr>
          <w:rStyle w:val="normaltextrun"/>
          <w:rFonts w:ascii="Arial" w:hAnsi="Arial" w:cs="Arial"/>
          <w:color w:val="FF0000"/>
        </w:rPr>
        <w:t xml:space="preserve">a </w:t>
      </w:r>
      <w:r w:rsidRPr="00C66B6D">
        <w:rPr>
          <w:rStyle w:val="normaltextrun"/>
          <w:rFonts w:ascii="Arial" w:hAnsi="Arial" w:cs="Arial"/>
          <w:color w:val="FF0000"/>
        </w:rPr>
        <w:t xml:space="preserve">executar bem o esporte e </w:t>
      </w:r>
      <w:r w:rsidR="00731DB4" w:rsidRPr="00C66B6D">
        <w:rPr>
          <w:rStyle w:val="normaltextrun"/>
          <w:rFonts w:ascii="Arial" w:hAnsi="Arial" w:cs="Arial"/>
          <w:color w:val="FF0000"/>
        </w:rPr>
        <w:t>ir além</w:t>
      </w:r>
      <w:r w:rsidRPr="00C66B6D">
        <w:rPr>
          <w:rStyle w:val="normaltextrun"/>
          <w:rFonts w:ascii="Arial" w:hAnsi="Arial" w:cs="Arial"/>
          <w:color w:val="FF0000"/>
        </w:rPr>
        <w:t xml:space="preserve">, ou seja, inserir o ensino socioambiental no cotidiano das aulas de esportes, trazendo um componente fundamental para o entendimento da comunidade </w:t>
      </w:r>
      <w:r w:rsidR="00F37581" w:rsidRPr="00C66B6D">
        <w:rPr>
          <w:rStyle w:val="normaltextrun"/>
          <w:rFonts w:ascii="Arial" w:hAnsi="Arial" w:cs="Arial"/>
          <w:color w:val="FF0000"/>
        </w:rPr>
        <w:t>d</w:t>
      </w:r>
      <w:r w:rsidRPr="00C66B6D">
        <w:rPr>
          <w:rStyle w:val="normaltextrun"/>
          <w:rFonts w:ascii="Arial" w:hAnsi="Arial" w:cs="Arial"/>
          <w:color w:val="FF0000"/>
        </w:rPr>
        <w:t xml:space="preserve">as boas práticas ambientais e conflitos sociais. </w:t>
      </w:r>
    </w:p>
    <w:p w:rsidR="00C17F15" w:rsidRPr="00C66B6D" w:rsidRDefault="00C17F15" w:rsidP="00C17F15">
      <w:pPr>
        <w:pStyle w:val="paragraph"/>
        <w:spacing w:before="0" w:beforeAutospacing="0" w:after="0" w:afterAutospacing="0" w:line="360" w:lineRule="auto"/>
        <w:ind w:firstLine="708"/>
        <w:jc w:val="both"/>
        <w:textAlignment w:val="baseline"/>
        <w:rPr>
          <w:rStyle w:val="normaltextrun"/>
          <w:rFonts w:ascii="Arial" w:hAnsi="Arial" w:cs="Arial"/>
          <w:color w:val="FF0000"/>
        </w:rPr>
      </w:pPr>
      <w:r w:rsidRPr="00C66B6D">
        <w:rPr>
          <w:rStyle w:val="normaltextrun"/>
          <w:rFonts w:ascii="Arial" w:hAnsi="Arial" w:cs="Arial"/>
          <w:color w:val="FF0000"/>
        </w:rPr>
        <w:t xml:space="preserve">Segundo Alves e </w:t>
      </w:r>
      <w:proofErr w:type="spellStart"/>
      <w:r w:rsidRPr="00C66B6D">
        <w:rPr>
          <w:rStyle w:val="normaltextrun"/>
          <w:rFonts w:ascii="Arial" w:hAnsi="Arial" w:cs="Arial"/>
          <w:color w:val="FF0000"/>
        </w:rPr>
        <w:t>Steves</w:t>
      </w:r>
      <w:proofErr w:type="spellEnd"/>
      <w:r w:rsidRPr="00C66B6D">
        <w:rPr>
          <w:rStyle w:val="normaltextrun"/>
          <w:rFonts w:ascii="Arial" w:hAnsi="Arial" w:cs="Arial"/>
          <w:color w:val="FF0000"/>
        </w:rPr>
        <w:t xml:space="preserve"> (2014), o </w:t>
      </w:r>
      <w:r w:rsidR="00A33D13" w:rsidRPr="00C66B6D">
        <w:rPr>
          <w:rStyle w:val="normaltextrun"/>
          <w:rFonts w:ascii="Arial" w:hAnsi="Arial" w:cs="Arial"/>
          <w:color w:val="FF0000"/>
        </w:rPr>
        <w:t>CRER-BA</w:t>
      </w:r>
      <w:r w:rsidRPr="00C66B6D">
        <w:rPr>
          <w:rStyle w:val="normaltextrun"/>
          <w:rFonts w:ascii="Arial" w:hAnsi="Arial" w:cs="Arial"/>
          <w:color w:val="FF0000"/>
        </w:rPr>
        <w:t xml:space="preserve"> oferece atividades socioeducativas para jovens com faixa etária entre 04 e 18 anos, </w:t>
      </w:r>
      <w:r w:rsidR="00731DB4" w:rsidRPr="00C66B6D">
        <w:rPr>
          <w:rStyle w:val="normaltextrun"/>
          <w:rFonts w:ascii="Arial" w:hAnsi="Arial" w:cs="Arial"/>
          <w:color w:val="FF0000"/>
        </w:rPr>
        <w:t>que</w:t>
      </w:r>
      <w:r w:rsidRPr="00C66B6D">
        <w:rPr>
          <w:rStyle w:val="normaltextrun"/>
          <w:rFonts w:ascii="Arial" w:hAnsi="Arial" w:cs="Arial"/>
          <w:color w:val="FF0000"/>
        </w:rPr>
        <w:t xml:space="preserve"> são estudantes da rede pública de ensino e, em sua maioria, estão classificados em estado de vulnerabilidade social, devendo ser contemplados única e exclusivamente pela metodologia do Esporte Educacional. Os alunos participam de aulas de </w:t>
      </w:r>
      <w:proofErr w:type="gramStart"/>
      <w:r w:rsidRPr="00C66B6D">
        <w:rPr>
          <w:rStyle w:val="normaltextrun"/>
          <w:rFonts w:ascii="Arial" w:hAnsi="Arial" w:cs="Arial"/>
          <w:color w:val="FF0000"/>
        </w:rPr>
        <w:t>esportes duas</w:t>
      </w:r>
      <w:proofErr w:type="gramEnd"/>
      <w:r w:rsidRPr="00C66B6D">
        <w:rPr>
          <w:rStyle w:val="normaltextrun"/>
          <w:rFonts w:ascii="Arial" w:hAnsi="Arial" w:cs="Arial"/>
          <w:color w:val="FF0000"/>
        </w:rPr>
        <w:t xml:space="preserve"> vezes por semana e de vários eventos organizados durante o ano, que contribu</w:t>
      </w:r>
      <w:r w:rsidR="00731DB4" w:rsidRPr="00C66B6D">
        <w:rPr>
          <w:rStyle w:val="normaltextrun"/>
          <w:rFonts w:ascii="Arial" w:hAnsi="Arial" w:cs="Arial"/>
          <w:color w:val="FF0000"/>
        </w:rPr>
        <w:t>em</w:t>
      </w:r>
      <w:r w:rsidRPr="00C66B6D">
        <w:rPr>
          <w:rStyle w:val="normaltextrun"/>
          <w:rFonts w:ascii="Arial" w:hAnsi="Arial" w:cs="Arial"/>
          <w:color w:val="FF0000"/>
        </w:rPr>
        <w:t xml:space="preserve"> com o aprendizado s</w:t>
      </w:r>
      <w:r w:rsidR="00851B02" w:rsidRPr="00C66B6D">
        <w:rPr>
          <w:rStyle w:val="normaltextrun"/>
          <w:rFonts w:ascii="Arial" w:hAnsi="Arial" w:cs="Arial"/>
          <w:color w:val="FF0000"/>
        </w:rPr>
        <w:t>o</w:t>
      </w:r>
      <w:r w:rsidRPr="00C66B6D">
        <w:rPr>
          <w:rStyle w:val="normaltextrun"/>
          <w:rFonts w:ascii="Arial" w:hAnsi="Arial" w:cs="Arial"/>
          <w:color w:val="FF0000"/>
        </w:rPr>
        <w:t xml:space="preserve">cioambiental do participante. </w:t>
      </w:r>
    </w:p>
    <w:p w:rsidR="00C17F15" w:rsidRPr="00C66B6D" w:rsidRDefault="00C17F15" w:rsidP="00C17F15">
      <w:pPr>
        <w:spacing w:after="0" w:line="360" w:lineRule="auto"/>
        <w:jc w:val="both"/>
        <w:rPr>
          <w:rFonts w:eastAsia="Times New Roman" w:cs="Arial"/>
          <w:color w:val="FF0000"/>
          <w:szCs w:val="24"/>
          <w:lang w:eastAsia="pt-BR"/>
        </w:rPr>
      </w:pPr>
    </w:p>
    <w:p w:rsidR="00C17F15" w:rsidRPr="00C66B6D" w:rsidRDefault="00C17F15" w:rsidP="00C17F15">
      <w:pPr>
        <w:spacing w:after="0" w:line="360" w:lineRule="auto"/>
        <w:jc w:val="both"/>
        <w:rPr>
          <w:rFonts w:cs="Arial"/>
          <w:color w:val="FF0000"/>
          <w:szCs w:val="24"/>
        </w:rPr>
      </w:pPr>
    </w:p>
    <w:p w:rsidR="00C17F15" w:rsidRPr="00C66B6D" w:rsidRDefault="00C17F15" w:rsidP="00C17F15">
      <w:pPr>
        <w:spacing w:after="0" w:line="360" w:lineRule="auto"/>
        <w:jc w:val="both"/>
        <w:rPr>
          <w:rFonts w:cs="Arial"/>
          <w:color w:val="FF0000"/>
          <w:szCs w:val="24"/>
        </w:rPr>
      </w:pPr>
    </w:p>
    <w:p w:rsidR="00C17F15" w:rsidRPr="00C66B6D" w:rsidRDefault="00C17F15" w:rsidP="00C17F15">
      <w:pPr>
        <w:spacing w:after="0" w:line="360" w:lineRule="auto"/>
        <w:jc w:val="both"/>
        <w:rPr>
          <w:rFonts w:cs="Arial"/>
          <w:color w:val="FF0000"/>
          <w:szCs w:val="24"/>
        </w:rPr>
      </w:pPr>
    </w:p>
    <w:p w:rsidR="00C17F15" w:rsidRPr="00C66B6D" w:rsidRDefault="00C17F15" w:rsidP="00C17F15">
      <w:pPr>
        <w:spacing w:after="0" w:line="360" w:lineRule="auto"/>
        <w:jc w:val="both"/>
        <w:rPr>
          <w:rFonts w:cs="Arial"/>
          <w:color w:val="FF0000"/>
          <w:szCs w:val="24"/>
        </w:rPr>
      </w:pPr>
      <w:r w:rsidRPr="00C66B6D">
        <w:rPr>
          <w:rFonts w:cs="Arial"/>
          <w:color w:val="FF0000"/>
          <w:szCs w:val="24"/>
        </w:rPr>
        <w:t>3.3 PARTICIPANTES DO ESTUDO</w:t>
      </w:r>
    </w:p>
    <w:p w:rsidR="00C17F15" w:rsidRPr="00C66B6D" w:rsidRDefault="00C17F15" w:rsidP="00C17F15">
      <w:pPr>
        <w:spacing w:after="0" w:line="360" w:lineRule="auto"/>
        <w:ind w:firstLine="851"/>
        <w:jc w:val="both"/>
        <w:rPr>
          <w:rFonts w:cs="Arial"/>
          <w:color w:val="FF0000"/>
          <w:szCs w:val="24"/>
        </w:rPr>
      </w:pPr>
    </w:p>
    <w:p w:rsidR="00C17F15" w:rsidRPr="00C66B6D" w:rsidRDefault="00C17F15" w:rsidP="00C17F15">
      <w:pPr>
        <w:spacing w:after="0" w:line="360" w:lineRule="auto"/>
        <w:ind w:firstLine="851"/>
        <w:jc w:val="both"/>
        <w:rPr>
          <w:rFonts w:cs="Arial"/>
          <w:color w:val="FF0000"/>
          <w:szCs w:val="24"/>
        </w:rPr>
      </w:pPr>
      <w:r w:rsidRPr="00C66B6D">
        <w:rPr>
          <w:rFonts w:cs="Arial"/>
          <w:color w:val="FF0000"/>
          <w:szCs w:val="24"/>
        </w:rPr>
        <w:t xml:space="preserve">A pesquisa foi realizada com </w:t>
      </w:r>
      <w:r w:rsidR="004547B0" w:rsidRPr="00C66B6D">
        <w:rPr>
          <w:rFonts w:cs="Arial"/>
          <w:color w:val="FF0000"/>
          <w:szCs w:val="24"/>
        </w:rPr>
        <w:t>14</w:t>
      </w:r>
      <w:r w:rsidRPr="00C66B6D">
        <w:rPr>
          <w:rFonts w:cs="Arial"/>
          <w:color w:val="FF0000"/>
          <w:szCs w:val="24"/>
        </w:rPr>
        <w:t xml:space="preserve"> crianças e adolescentes do </w:t>
      </w:r>
      <w:r w:rsidR="00731DB4" w:rsidRPr="00C66B6D">
        <w:rPr>
          <w:rFonts w:cs="Arial"/>
          <w:color w:val="FF0000"/>
          <w:szCs w:val="24"/>
        </w:rPr>
        <w:t>gênero m</w:t>
      </w:r>
      <w:r w:rsidRPr="00C66B6D">
        <w:rPr>
          <w:rFonts w:cs="Arial"/>
          <w:color w:val="FF0000"/>
          <w:szCs w:val="24"/>
        </w:rPr>
        <w:t>asculino na faixa etária de 9 a 16 anos. A categorização das idades seguiu o preconizado pelo Estatuto da Criança e do Adolescente (ECA) no Art. 2°</w:t>
      </w:r>
      <w:r w:rsidR="00731DB4" w:rsidRPr="00C66B6D">
        <w:rPr>
          <w:rFonts w:cs="Arial"/>
          <w:color w:val="FF0000"/>
          <w:szCs w:val="24"/>
        </w:rPr>
        <w:t xml:space="preserve">: </w:t>
      </w:r>
      <w:r w:rsidR="00A7133E" w:rsidRPr="00C66B6D">
        <w:rPr>
          <w:rFonts w:cs="Arial"/>
          <w:color w:val="FF0000"/>
          <w:szCs w:val="24"/>
        </w:rPr>
        <w:t>“</w:t>
      </w:r>
      <w:r w:rsidRPr="00C66B6D">
        <w:rPr>
          <w:rFonts w:cs="Arial"/>
          <w:color w:val="FF0000"/>
          <w:szCs w:val="24"/>
        </w:rPr>
        <w:t>considera-se criança, para os efeitos desta lei, a pessoa até 12 anos de idade incompletos, e adolescentes aqueles entre 12 e 18 anos de idade</w:t>
      </w:r>
      <w:r w:rsidR="00731DB4" w:rsidRPr="00C66B6D">
        <w:rPr>
          <w:rFonts w:cs="Arial"/>
          <w:color w:val="FF0000"/>
          <w:szCs w:val="24"/>
        </w:rPr>
        <w:t>”</w:t>
      </w:r>
      <w:r w:rsidRPr="00C66B6D">
        <w:rPr>
          <w:rFonts w:cs="Arial"/>
          <w:color w:val="FF0000"/>
          <w:szCs w:val="24"/>
        </w:rPr>
        <w:t xml:space="preserve">. </w:t>
      </w:r>
    </w:p>
    <w:p w:rsidR="00C17F15" w:rsidRPr="00C66B6D" w:rsidRDefault="00C17F15" w:rsidP="00C17F15">
      <w:pPr>
        <w:spacing w:after="0" w:line="360" w:lineRule="auto"/>
        <w:ind w:firstLine="851"/>
        <w:jc w:val="both"/>
        <w:rPr>
          <w:rFonts w:cs="Arial"/>
          <w:color w:val="FF0000"/>
          <w:szCs w:val="24"/>
        </w:rPr>
      </w:pPr>
      <w:r w:rsidRPr="00C66B6D">
        <w:rPr>
          <w:rFonts w:cs="Arial"/>
          <w:color w:val="FF0000"/>
          <w:szCs w:val="24"/>
        </w:rPr>
        <w:t xml:space="preserve">Os sujeitos estudados são moradores de um bairro periférico da cidade de Cruz das </w:t>
      </w:r>
      <w:proofErr w:type="spellStart"/>
      <w:r w:rsidR="00731DB4" w:rsidRPr="00C66B6D">
        <w:rPr>
          <w:rFonts w:cs="Arial"/>
          <w:color w:val="FF0000"/>
          <w:szCs w:val="24"/>
        </w:rPr>
        <w:t>A</w:t>
      </w:r>
      <w:r w:rsidRPr="00C66B6D">
        <w:rPr>
          <w:rFonts w:cs="Arial"/>
          <w:color w:val="FF0000"/>
          <w:szCs w:val="24"/>
        </w:rPr>
        <w:t>lmas-BA</w:t>
      </w:r>
      <w:proofErr w:type="spellEnd"/>
      <w:r w:rsidRPr="00C66B6D">
        <w:rPr>
          <w:rFonts w:cs="Arial"/>
          <w:color w:val="FF0000"/>
          <w:szCs w:val="24"/>
        </w:rPr>
        <w:t xml:space="preserve">, </w:t>
      </w:r>
      <w:r w:rsidR="00731DB4" w:rsidRPr="00C66B6D">
        <w:rPr>
          <w:rFonts w:cs="Arial"/>
          <w:color w:val="FF0000"/>
          <w:szCs w:val="24"/>
        </w:rPr>
        <w:t>que conta com</w:t>
      </w:r>
      <w:r w:rsidRPr="00C66B6D">
        <w:rPr>
          <w:rFonts w:cs="Arial"/>
          <w:color w:val="FF0000"/>
          <w:szCs w:val="24"/>
        </w:rPr>
        <w:t xml:space="preserve"> pouco apoio das pol</w:t>
      </w:r>
      <w:r w:rsidR="00DA45C2" w:rsidRPr="00C66B6D">
        <w:rPr>
          <w:rFonts w:cs="Arial"/>
          <w:color w:val="FF0000"/>
          <w:szCs w:val="24"/>
        </w:rPr>
        <w:t>í</w:t>
      </w:r>
      <w:r w:rsidRPr="00C66B6D">
        <w:rPr>
          <w:rFonts w:cs="Arial"/>
          <w:color w:val="FF0000"/>
          <w:szCs w:val="24"/>
        </w:rPr>
        <w:t>ticas p</w:t>
      </w:r>
      <w:r w:rsidR="00DA45C2" w:rsidRPr="00C66B6D">
        <w:rPr>
          <w:rFonts w:cs="Arial"/>
          <w:color w:val="FF0000"/>
          <w:szCs w:val="24"/>
        </w:rPr>
        <w:t>ú</w:t>
      </w:r>
      <w:r w:rsidRPr="00C66B6D">
        <w:rPr>
          <w:rFonts w:cs="Arial"/>
          <w:color w:val="FF0000"/>
          <w:szCs w:val="24"/>
        </w:rPr>
        <w:t xml:space="preserve">blicas </w:t>
      </w:r>
      <w:r w:rsidR="00F37581" w:rsidRPr="00C66B6D">
        <w:rPr>
          <w:rFonts w:cs="Arial"/>
          <w:color w:val="FF0000"/>
          <w:szCs w:val="24"/>
        </w:rPr>
        <w:t xml:space="preserve">para melhorar as </w:t>
      </w:r>
      <w:r w:rsidRPr="00C66B6D">
        <w:rPr>
          <w:rFonts w:cs="Arial"/>
          <w:color w:val="FF0000"/>
          <w:szCs w:val="24"/>
        </w:rPr>
        <w:t xml:space="preserve">condições de moradia e saúde, além de possuir um alto índice </w:t>
      </w:r>
      <w:r w:rsidR="00DA45C2" w:rsidRPr="00C66B6D">
        <w:rPr>
          <w:rFonts w:cs="Arial"/>
          <w:color w:val="FF0000"/>
          <w:szCs w:val="24"/>
        </w:rPr>
        <w:t xml:space="preserve">de </w:t>
      </w:r>
      <w:r w:rsidR="00A33D13" w:rsidRPr="00C66B6D">
        <w:rPr>
          <w:rFonts w:cs="Arial"/>
          <w:color w:val="FF0000"/>
          <w:szCs w:val="24"/>
        </w:rPr>
        <w:t>criminalidade</w:t>
      </w:r>
      <w:r w:rsidRPr="00C66B6D">
        <w:rPr>
          <w:rFonts w:cs="Arial"/>
          <w:color w:val="FF0000"/>
          <w:szCs w:val="24"/>
        </w:rPr>
        <w:t xml:space="preserve"> como</w:t>
      </w:r>
      <w:r w:rsidR="00A33D13" w:rsidRPr="00C66B6D">
        <w:rPr>
          <w:rFonts w:cs="Arial"/>
          <w:color w:val="FF0000"/>
          <w:szCs w:val="24"/>
        </w:rPr>
        <w:t xml:space="preserve"> </w:t>
      </w:r>
      <w:proofErr w:type="gramStart"/>
      <w:r w:rsidRPr="00C66B6D">
        <w:rPr>
          <w:rFonts w:cs="Arial"/>
          <w:color w:val="FF0000"/>
          <w:szCs w:val="24"/>
        </w:rPr>
        <w:t>uso</w:t>
      </w:r>
      <w:proofErr w:type="gramEnd"/>
      <w:r w:rsidRPr="00C66B6D">
        <w:rPr>
          <w:rFonts w:cs="Arial"/>
          <w:color w:val="FF0000"/>
          <w:szCs w:val="24"/>
        </w:rPr>
        <w:t xml:space="preserve"> de drogas, agressões físicas e verbais, homicídios e confrontos com a polícia. </w:t>
      </w:r>
    </w:p>
    <w:p w:rsidR="00E044F2" w:rsidRPr="00C66B6D" w:rsidRDefault="00E044F2" w:rsidP="00E044F2">
      <w:pPr>
        <w:spacing w:after="0" w:line="360" w:lineRule="auto"/>
        <w:jc w:val="both"/>
        <w:rPr>
          <w:rFonts w:cs="Arial"/>
          <w:color w:val="FF0000"/>
          <w:szCs w:val="24"/>
        </w:rPr>
      </w:pPr>
    </w:p>
    <w:p w:rsidR="00E044F2" w:rsidRPr="00C66B6D" w:rsidRDefault="00A7133E" w:rsidP="00E044F2">
      <w:pPr>
        <w:spacing w:after="0" w:line="240" w:lineRule="auto"/>
        <w:jc w:val="both"/>
        <w:rPr>
          <w:rFonts w:cs="Arial"/>
          <w:color w:val="FF0000"/>
          <w:sz w:val="20"/>
          <w:szCs w:val="20"/>
        </w:rPr>
      </w:pPr>
      <w:r w:rsidRPr="00C66B6D">
        <w:rPr>
          <w:rFonts w:cs="Arial"/>
          <w:b/>
          <w:color w:val="FF0000"/>
          <w:sz w:val="20"/>
          <w:szCs w:val="20"/>
        </w:rPr>
        <w:t>Tabela 1 –</w:t>
      </w:r>
      <w:r w:rsidR="00683DAD" w:rsidRPr="00C66B6D">
        <w:rPr>
          <w:rFonts w:cs="Arial"/>
          <w:b/>
          <w:color w:val="FF0000"/>
          <w:sz w:val="20"/>
          <w:szCs w:val="20"/>
        </w:rPr>
        <w:t xml:space="preserve"> </w:t>
      </w:r>
      <w:r w:rsidRPr="00C66B6D">
        <w:rPr>
          <w:rFonts w:cs="Arial"/>
          <w:color w:val="FF0000"/>
          <w:sz w:val="20"/>
          <w:szCs w:val="20"/>
        </w:rPr>
        <w:t xml:space="preserve">Perfil das crianças e pré-adolescentes participantes do estudo, Cruz das </w:t>
      </w:r>
      <w:proofErr w:type="gramStart"/>
      <w:r w:rsidRPr="00C66B6D">
        <w:rPr>
          <w:rFonts w:cs="Arial"/>
          <w:color w:val="FF0000"/>
          <w:sz w:val="20"/>
          <w:szCs w:val="20"/>
        </w:rPr>
        <w:t>Almas -BA</w:t>
      </w:r>
      <w:proofErr w:type="gramEnd"/>
      <w:r w:rsidRPr="00C66B6D">
        <w:rPr>
          <w:rFonts w:cs="Arial"/>
          <w:color w:val="FF0000"/>
          <w:sz w:val="20"/>
          <w:szCs w:val="20"/>
        </w:rPr>
        <w:t>, 2017.</w:t>
      </w:r>
    </w:p>
    <w:p w:rsidR="00683DAD" w:rsidRPr="00C66B6D" w:rsidRDefault="00683DAD" w:rsidP="00E044F2">
      <w:pPr>
        <w:spacing w:after="0" w:line="240" w:lineRule="auto"/>
        <w:jc w:val="both"/>
        <w:rPr>
          <w:rFonts w:cs="Arial"/>
          <w:color w:val="FF0000"/>
          <w:sz w:val="20"/>
          <w:szCs w:val="20"/>
        </w:rPr>
      </w:pPr>
    </w:p>
    <w:tbl>
      <w:tblPr>
        <w:tblStyle w:val="TabelaSimples21"/>
        <w:tblW w:w="0" w:type="auto"/>
        <w:jc w:val="center"/>
        <w:tblLook w:val="04A0"/>
      </w:tblPr>
      <w:tblGrid>
        <w:gridCol w:w="1286"/>
        <w:gridCol w:w="1063"/>
        <w:gridCol w:w="1348"/>
        <w:gridCol w:w="1482"/>
        <w:gridCol w:w="1607"/>
        <w:gridCol w:w="1367"/>
        <w:gridCol w:w="1052"/>
      </w:tblGrid>
      <w:tr w:rsidR="00683DAD" w:rsidRPr="00C66B6D" w:rsidTr="00683DAD">
        <w:trPr>
          <w:cnfStyle w:val="100000000000"/>
          <w:jc w:val="center"/>
        </w:trPr>
        <w:tc>
          <w:tcPr>
            <w:cnfStyle w:val="001000000000"/>
            <w:tcW w:w="1286" w:type="dxa"/>
          </w:tcPr>
          <w:p w:rsidR="00683DAD" w:rsidRPr="00C66B6D" w:rsidRDefault="00A7133E" w:rsidP="00652742">
            <w:pPr>
              <w:autoSpaceDE w:val="0"/>
              <w:autoSpaceDN w:val="0"/>
              <w:adjustRightInd w:val="0"/>
              <w:spacing w:after="0" w:line="360" w:lineRule="auto"/>
              <w:rPr>
                <w:rFonts w:cs="Arial"/>
                <w:b w:val="0"/>
                <w:color w:val="FF0000"/>
                <w:sz w:val="20"/>
                <w:szCs w:val="20"/>
                <w:lang w:eastAsia="pt-BR"/>
              </w:rPr>
            </w:pPr>
            <w:r w:rsidRPr="00C66B6D">
              <w:rPr>
                <w:rFonts w:cs="Arial"/>
                <w:color w:val="FF0000"/>
                <w:sz w:val="20"/>
                <w:szCs w:val="20"/>
                <w:lang w:eastAsia="pt-BR"/>
              </w:rPr>
              <w:t>Data das</w:t>
            </w:r>
          </w:p>
          <w:p w:rsidR="00683DAD" w:rsidRPr="00C66B6D" w:rsidRDefault="00A7133E" w:rsidP="00652742">
            <w:pPr>
              <w:autoSpaceDE w:val="0"/>
              <w:autoSpaceDN w:val="0"/>
              <w:adjustRightInd w:val="0"/>
              <w:spacing w:after="0" w:line="360" w:lineRule="auto"/>
              <w:rPr>
                <w:rFonts w:cs="Arial"/>
                <w:b w:val="0"/>
                <w:color w:val="FF0000"/>
                <w:sz w:val="20"/>
                <w:szCs w:val="20"/>
              </w:rPr>
            </w:pPr>
            <w:r w:rsidRPr="00C66B6D">
              <w:rPr>
                <w:rFonts w:cs="Arial"/>
                <w:color w:val="FF0000"/>
                <w:sz w:val="20"/>
                <w:szCs w:val="20"/>
                <w:lang w:eastAsia="pt-BR"/>
              </w:rPr>
              <w:t>Coletas (2017)</w:t>
            </w:r>
          </w:p>
        </w:tc>
        <w:tc>
          <w:tcPr>
            <w:tcW w:w="1063" w:type="dxa"/>
          </w:tcPr>
          <w:p w:rsidR="00683DAD" w:rsidRPr="00C66B6D" w:rsidRDefault="00A7133E" w:rsidP="00652742">
            <w:pPr>
              <w:autoSpaceDE w:val="0"/>
              <w:autoSpaceDN w:val="0"/>
              <w:adjustRightInd w:val="0"/>
              <w:spacing w:after="0" w:line="360" w:lineRule="auto"/>
              <w:cnfStyle w:val="100000000000"/>
              <w:rPr>
                <w:rFonts w:cs="Arial"/>
                <w:b w:val="0"/>
                <w:color w:val="FF0000"/>
                <w:sz w:val="20"/>
                <w:szCs w:val="20"/>
                <w:lang w:eastAsia="pt-BR"/>
              </w:rPr>
            </w:pPr>
            <w:r w:rsidRPr="00C66B6D">
              <w:rPr>
                <w:rFonts w:cs="Arial"/>
                <w:color w:val="FF0000"/>
                <w:sz w:val="20"/>
                <w:szCs w:val="20"/>
                <w:lang w:eastAsia="pt-BR"/>
              </w:rPr>
              <w:t>Faixa</w:t>
            </w:r>
          </w:p>
          <w:p w:rsidR="00683DAD" w:rsidRPr="00C66B6D" w:rsidRDefault="00A7133E" w:rsidP="00652742">
            <w:pPr>
              <w:spacing w:after="0" w:line="360" w:lineRule="auto"/>
              <w:cnfStyle w:val="100000000000"/>
              <w:rPr>
                <w:rFonts w:cs="Arial"/>
                <w:b w:val="0"/>
                <w:color w:val="FF0000"/>
                <w:sz w:val="20"/>
                <w:szCs w:val="20"/>
              </w:rPr>
            </w:pPr>
            <w:r w:rsidRPr="00C66B6D">
              <w:rPr>
                <w:rFonts w:cs="Arial"/>
                <w:color w:val="FF0000"/>
                <w:sz w:val="20"/>
                <w:szCs w:val="20"/>
                <w:lang w:eastAsia="pt-BR"/>
              </w:rPr>
              <w:t>Etária</w:t>
            </w:r>
          </w:p>
        </w:tc>
        <w:tc>
          <w:tcPr>
            <w:tcW w:w="1348" w:type="dxa"/>
          </w:tcPr>
          <w:p w:rsidR="00683DAD" w:rsidRPr="00C66B6D" w:rsidRDefault="00A7133E" w:rsidP="00652742">
            <w:pPr>
              <w:autoSpaceDE w:val="0"/>
              <w:autoSpaceDN w:val="0"/>
              <w:adjustRightInd w:val="0"/>
              <w:spacing w:after="0" w:line="360" w:lineRule="auto"/>
              <w:cnfStyle w:val="100000000000"/>
              <w:rPr>
                <w:rFonts w:cs="Arial"/>
                <w:b w:val="0"/>
                <w:color w:val="FF0000"/>
                <w:sz w:val="20"/>
                <w:szCs w:val="20"/>
                <w:lang w:eastAsia="pt-BR"/>
              </w:rPr>
            </w:pPr>
            <w:r w:rsidRPr="00C66B6D">
              <w:rPr>
                <w:rFonts w:cs="Arial"/>
                <w:color w:val="FF0000"/>
                <w:sz w:val="20"/>
                <w:szCs w:val="20"/>
                <w:lang w:eastAsia="pt-BR"/>
              </w:rPr>
              <w:t>Número de</w:t>
            </w:r>
          </w:p>
          <w:p w:rsidR="00683DAD" w:rsidRPr="00C66B6D" w:rsidRDefault="00A7133E" w:rsidP="00652742">
            <w:pPr>
              <w:spacing w:after="0" w:line="360" w:lineRule="auto"/>
              <w:cnfStyle w:val="100000000000"/>
              <w:rPr>
                <w:rFonts w:cs="Arial"/>
                <w:b w:val="0"/>
                <w:color w:val="FF0000"/>
                <w:sz w:val="20"/>
                <w:szCs w:val="20"/>
              </w:rPr>
            </w:pPr>
            <w:r w:rsidRPr="00C66B6D">
              <w:rPr>
                <w:rFonts w:cs="Arial"/>
                <w:color w:val="FF0000"/>
                <w:sz w:val="20"/>
                <w:szCs w:val="20"/>
                <w:lang w:eastAsia="pt-BR"/>
              </w:rPr>
              <w:t>Crianças</w:t>
            </w:r>
          </w:p>
        </w:tc>
        <w:tc>
          <w:tcPr>
            <w:tcW w:w="1348" w:type="dxa"/>
          </w:tcPr>
          <w:p w:rsidR="00683DAD" w:rsidRPr="00C66B6D" w:rsidRDefault="00A7133E" w:rsidP="00652742">
            <w:pPr>
              <w:autoSpaceDE w:val="0"/>
              <w:autoSpaceDN w:val="0"/>
              <w:adjustRightInd w:val="0"/>
              <w:spacing w:after="0" w:line="360" w:lineRule="auto"/>
              <w:cnfStyle w:val="100000000000"/>
              <w:rPr>
                <w:rFonts w:cs="Arial"/>
                <w:b w:val="0"/>
                <w:color w:val="FF0000"/>
                <w:sz w:val="20"/>
                <w:szCs w:val="20"/>
                <w:lang w:eastAsia="pt-BR"/>
              </w:rPr>
            </w:pPr>
            <w:r w:rsidRPr="00C66B6D">
              <w:rPr>
                <w:rFonts w:cs="Arial"/>
                <w:color w:val="FF0000"/>
                <w:sz w:val="20"/>
                <w:szCs w:val="20"/>
                <w:lang w:eastAsia="pt-BR"/>
              </w:rPr>
              <w:t>Gênero das</w:t>
            </w:r>
          </w:p>
          <w:p w:rsidR="00683DAD" w:rsidRPr="00C66B6D" w:rsidRDefault="00A7133E" w:rsidP="00652742">
            <w:pPr>
              <w:autoSpaceDE w:val="0"/>
              <w:autoSpaceDN w:val="0"/>
              <w:adjustRightInd w:val="0"/>
              <w:spacing w:after="0" w:line="360" w:lineRule="auto"/>
              <w:cnfStyle w:val="100000000000"/>
              <w:rPr>
                <w:rFonts w:cs="Arial"/>
                <w:b w:val="0"/>
                <w:color w:val="FF0000"/>
                <w:sz w:val="20"/>
                <w:szCs w:val="20"/>
                <w:lang w:eastAsia="pt-BR"/>
              </w:rPr>
            </w:pPr>
            <w:r w:rsidRPr="00C66B6D">
              <w:rPr>
                <w:rFonts w:cs="Arial"/>
                <w:color w:val="FF0000"/>
                <w:sz w:val="20"/>
                <w:szCs w:val="20"/>
                <w:lang w:eastAsia="pt-BR"/>
              </w:rPr>
              <w:t>Crianças</w:t>
            </w:r>
          </w:p>
          <w:p w:rsidR="00683DAD" w:rsidRPr="00C66B6D" w:rsidRDefault="00A7133E" w:rsidP="00652742">
            <w:pPr>
              <w:autoSpaceDE w:val="0"/>
              <w:autoSpaceDN w:val="0"/>
              <w:adjustRightInd w:val="0"/>
              <w:spacing w:after="0" w:line="360" w:lineRule="auto"/>
              <w:cnfStyle w:val="100000000000"/>
              <w:rPr>
                <w:rFonts w:cs="Arial"/>
                <w:b w:val="0"/>
                <w:color w:val="FF0000"/>
                <w:sz w:val="20"/>
                <w:szCs w:val="20"/>
                <w:lang w:eastAsia="pt-BR"/>
              </w:rPr>
            </w:pPr>
            <w:r w:rsidRPr="00C66B6D">
              <w:rPr>
                <w:rFonts w:cs="Arial"/>
                <w:color w:val="FF0000"/>
                <w:sz w:val="20"/>
                <w:szCs w:val="20"/>
                <w:lang w:eastAsia="pt-BR"/>
              </w:rPr>
              <w:t>-------------------</w:t>
            </w:r>
          </w:p>
          <w:p w:rsidR="00683DAD" w:rsidRPr="00C66B6D" w:rsidRDefault="00A7133E" w:rsidP="00652742">
            <w:pPr>
              <w:autoSpaceDE w:val="0"/>
              <w:autoSpaceDN w:val="0"/>
              <w:adjustRightInd w:val="0"/>
              <w:spacing w:after="0" w:line="360" w:lineRule="auto"/>
              <w:cnfStyle w:val="100000000000"/>
              <w:rPr>
                <w:rFonts w:cs="Arial"/>
                <w:b w:val="0"/>
                <w:color w:val="FF0000"/>
                <w:sz w:val="20"/>
                <w:szCs w:val="20"/>
                <w:lang w:eastAsia="pt-BR"/>
              </w:rPr>
            </w:pPr>
            <w:r w:rsidRPr="00C66B6D">
              <w:rPr>
                <w:rFonts w:cs="Arial"/>
                <w:color w:val="FF0000"/>
                <w:sz w:val="20"/>
                <w:szCs w:val="20"/>
                <w:lang w:eastAsia="pt-BR"/>
              </w:rPr>
              <w:t>M</w:t>
            </w:r>
            <w:proofErr w:type="gramStart"/>
            <w:r w:rsidRPr="00C66B6D">
              <w:rPr>
                <w:rFonts w:cs="Arial"/>
                <w:color w:val="FF0000"/>
                <w:sz w:val="20"/>
                <w:szCs w:val="20"/>
                <w:lang w:eastAsia="pt-BR"/>
              </w:rPr>
              <w:t xml:space="preserve">    </w:t>
            </w:r>
            <w:proofErr w:type="gramEnd"/>
            <w:r w:rsidRPr="00C66B6D">
              <w:rPr>
                <w:rFonts w:cs="Arial"/>
                <w:color w:val="FF0000"/>
                <w:sz w:val="20"/>
                <w:szCs w:val="20"/>
                <w:lang w:eastAsia="pt-BR"/>
              </w:rPr>
              <w:t>F</w:t>
            </w:r>
          </w:p>
        </w:tc>
        <w:tc>
          <w:tcPr>
            <w:tcW w:w="1607" w:type="dxa"/>
          </w:tcPr>
          <w:p w:rsidR="00683DAD" w:rsidRPr="00C66B6D" w:rsidRDefault="00A7133E" w:rsidP="00652742">
            <w:pPr>
              <w:autoSpaceDE w:val="0"/>
              <w:autoSpaceDN w:val="0"/>
              <w:adjustRightInd w:val="0"/>
              <w:spacing w:after="0" w:line="360" w:lineRule="auto"/>
              <w:cnfStyle w:val="100000000000"/>
              <w:rPr>
                <w:rFonts w:cs="Arial"/>
                <w:b w:val="0"/>
                <w:color w:val="FF0000"/>
                <w:sz w:val="20"/>
                <w:szCs w:val="20"/>
                <w:lang w:eastAsia="pt-BR"/>
              </w:rPr>
            </w:pPr>
            <w:r w:rsidRPr="00C66B6D">
              <w:rPr>
                <w:rFonts w:cs="Arial"/>
                <w:color w:val="FF0000"/>
                <w:sz w:val="20"/>
                <w:szCs w:val="20"/>
                <w:lang w:eastAsia="pt-BR"/>
              </w:rPr>
              <w:t>Número das Crianças que</w:t>
            </w:r>
          </w:p>
          <w:p w:rsidR="00683DAD" w:rsidRPr="00C66B6D" w:rsidRDefault="00A7133E" w:rsidP="00652742">
            <w:pPr>
              <w:spacing w:after="0" w:line="360" w:lineRule="auto"/>
              <w:cnfStyle w:val="100000000000"/>
              <w:rPr>
                <w:rFonts w:cs="Arial"/>
                <w:b w:val="0"/>
                <w:color w:val="FF0000"/>
                <w:sz w:val="20"/>
                <w:szCs w:val="20"/>
              </w:rPr>
            </w:pPr>
            <w:proofErr w:type="gramStart"/>
            <w:r w:rsidRPr="00C66B6D">
              <w:rPr>
                <w:rFonts w:cs="Arial"/>
                <w:color w:val="FF0000"/>
                <w:sz w:val="20"/>
                <w:szCs w:val="20"/>
                <w:lang w:eastAsia="pt-BR"/>
              </w:rPr>
              <w:t>não</w:t>
            </w:r>
            <w:proofErr w:type="gramEnd"/>
            <w:r w:rsidRPr="00C66B6D">
              <w:rPr>
                <w:rFonts w:cs="Arial"/>
                <w:color w:val="FF0000"/>
                <w:sz w:val="20"/>
                <w:szCs w:val="20"/>
                <w:lang w:eastAsia="pt-BR"/>
              </w:rPr>
              <w:t xml:space="preserve"> Coincidiram nas Visitas</w:t>
            </w:r>
          </w:p>
        </w:tc>
        <w:tc>
          <w:tcPr>
            <w:tcW w:w="1367" w:type="dxa"/>
          </w:tcPr>
          <w:p w:rsidR="00683DAD" w:rsidRPr="00C66B6D" w:rsidRDefault="00A7133E" w:rsidP="00652742">
            <w:pPr>
              <w:autoSpaceDE w:val="0"/>
              <w:autoSpaceDN w:val="0"/>
              <w:adjustRightInd w:val="0"/>
              <w:spacing w:after="0" w:line="360" w:lineRule="auto"/>
              <w:cnfStyle w:val="100000000000"/>
              <w:rPr>
                <w:rFonts w:cs="Arial"/>
                <w:b w:val="0"/>
                <w:color w:val="FF0000"/>
                <w:sz w:val="20"/>
                <w:szCs w:val="20"/>
                <w:lang w:eastAsia="pt-BR"/>
              </w:rPr>
            </w:pPr>
            <w:r w:rsidRPr="00C66B6D">
              <w:rPr>
                <w:rFonts w:cs="Arial"/>
                <w:color w:val="FF0000"/>
                <w:sz w:val="20"/>
                <w:szCs w:val="20"/>
                <w:lang w:eastAsia="pt-BR"/>
              </w:rPr>
              <w:t>Número de Crianças Comuns às duas Visitas</w:t>
            </w:r>
          </w:p>
        </w:tc>
        <w:tc>
          <w:tcPr>
            <w:tcW w:w="1052" w:type="dxa"/>
          </w:tcPr>
          <w:p w:rsidR="00683DAD" w:rsidRPr="00C66B6D" w:rsidRDefault="00683DAD" w:rsidP="00652742">
            <w:pPr>
              <w:autoSpaceDE w:val="0"/>
              <w:autoSpaceDN w:val="0"/>
              <w:adjustRightInd w:val="0"/>
              <w:spacing w:after="0" w:line="360" w:lineRule="auto"/>
              <w:cnfStyle w:val="100000000000"/>
              <w:rPr>
                <w:rFonts w:cs="Arial"/>
                <w:b w:val="0"/>
                <w:color w:val="FF0000"/>
                <w:sz w:val="20"/>
                <w:szCs w:val="20"/>
                <w:lang w:eastAsia="pt-BR"/>
              </w:rPr>
            </w:pPr>
          </w:p>
        </w:tc>
      </w:tr>
      <w:tr w:rsidR="00683DAD" w:rsidRPr="00C66B6D" w:rsidTr="00683DAD">
        <w:trPr>
          <w:cnfStyle w:val="000000100000"/>
          <w:jc w:val="center"/>
        </w:trPr>
        <w:tc>
          <w:tcPr>
            <w:cnfStyle w:val="001000000000"/>
            <w:tcW w:w="1286" w:type="dxa"/>
          </w:tcPr>
          <w:p w:rsidR="00683DAD" w:rsidRPr="00C66B6D" w:rsidRDefault="00A7133E" w:rsidP="00652742">
            <w:pPr>
              <w:autoSpaceDE w:val="0"/>
              <w:autoSpaceDN w:val="0"/>
              <w:adjustRightInd w:val="0"/>
              <w:spacing w:after="0" w:line="360" w:lineRule="auto"/>
              <w:rPr>
                <w:rFonts w:cs="Arial"/>
                <w:b w:val="0"/>
                <w:color w:val="FF0000"/>
                <w:sz w:val="20"/>
                <w:szCs w:val="20"/>
                <w:lang w:eastAsia="pt-BR"/>
              </w:rPr>
            </w:pPr>
            <w:r w:rsidRPr="00C66B6D">
              <w:rPr>
                <w:rFonts w:cs="Arial"/>
                <w:color w:val="FF0000"/>
                <w:sz w:val="20"/>
                <w:szCs w:val="20"/>
                <w:lang w:eastAsia="pt-BR"/>
              </w:rPr>
              <w:t>03/06</w:t>
            </w:r>
          </w:p>
          <w:p w:rsidR="00683DAD" w:rsidRPr="00C66B6D" w:rsidRDefault="00A7133E" w:rsidP="00652742">
            <w:pPr>
              <w:spacing w:after="0" w:line="360" w:lineRule="auto"/>
              <w:rPr>
                <w:rFonts w:cs="Arial"/>
                <w:b w:val="0"/>
                <w:color w:val="FF0000"/>
                <w:sz w:val="20"/>
                <w:szCs w:val="20"/>
              </w:rPr>
            </w:pPr>
            <w:r w:rsidRPr="00C66B6D">
              <w:rPr>
                <w:rFonts w:cs="Arial"/>
                <w:color w:val="FF0000"/>
                <w:sz w:val="20"/>
                <w:szCs w:val="20"/>
                <w:lang w:eastAsia="pt-BR"/>
              </w:rPr>
              <w:t>31/10</w:t>
            </w:r>
          </w:p>
        </w:tc>
        <w:tc>
          <w:tcPr>
            <w:tcW w:w="1063" w:type="dxa"/>
          </w:tcPr>
          <w:p w:rsidR="00683DAD" w:rsidRPr="00C66B6D" w:rsidRDefault="00A7133E" w:rsidP="00652742">
            <w:pPr>
              <w:spacing w:after="0" w:line="360" w:lineRule="auto"/>
              <w:cnfStyle w:val="000000100000"/>
              <w:rPr>
                <w:rFonts w:cs="Arial"/>
                <w:color w:val="FF0000"/>
                <w:sz w:val="20"/>
                <w:szCs w:val="20"/>
              </w:rPr>
            </w:pPr>
            <w:r w:rsidRPr="00C66B6D">
              <w:rPr>
                <w:rFonts w:cs="Arial"/>
                <w:color w:val="FF0000"/>
                <w:sz w:val="20"/>
                <w:szCs w:val="20"/>
              </w:rPr>
              <w:t>9 -16</w:t>
            </w:r>
          </w:p>
          <w:p w:rsidR="00683DAD" w:rsidRPr="00C66B6D" w:rsidRDefault="00A7133E" w:rsidP="00652742">
            <w:pPr>
              <w:spacing w:after="0" w:line="360" w:lineRule="auto"/>
              <w:cnfStyle w:val="000000100000"/>
              <w:rPr>
                <w:rFonts w:cs="Arial"/>
                <w:color w:val="FF0000"/>
                <w:sz w:val="20"/>
                <w:szCs w:val="20"/>
              </w:rPr>
            </w:pPr>
            <w:r w:rsidRPr="00C66B6D">
              <w:rPr>
                <w:rFonts w:cs="Arial"/>
                <w:color w:val="FF0000"/>
                <w:sz w:val="20"/>
                <w:szCs w:val="20"/>
              </w:rPr>
              <w:t>9 -16</w:t>
            </w:r>
          </w:p>
        </w:tc>
        <w:tc>
          <w:tcPr>
            <w:tcW w:w="1348" w:type="dxa"/>
          </w:tcPr>
          <w:p w:rsidR="00683DAD" w:rsidRPr="00C66B6D" w:rsidRDefault="00A7133E" w:rsidP="00652742">
            <w:pPr>
              <w:tabs>
                <w:tab w:val="left" w:pos="335"/>
                <w:tab w:val="center" w:pos="671"/>
              </w:tabs>
              <w:spacing w:after="0" w:line="360" w:lineRule="auto"/>
              <w:cnfStyle w:val="000000100000"/>
              <w:rPr>
                <w:rFonts w:cs="Arial"/>
                <w:color w:val="FF0000"/>
                <w:sz w:val="20"/>
                <w:szCs w:val="20"/>
              </w:rPr>
            </w:pPr>
            <w:r w:rsidRPr="00C66B6D">
              <w:rPr>
                <w:rFonts w:cs="Arial"/>
                <w:color w:val="FF0000"/>
                <w:sz w:val="20"/>
                <w:szCs w:val="20"/>
              </w:rPr>
              <w:t>25</w:t>
            </w:r>
          </w:p>
          <w:p w:rsidR="00683DAD" w:rsidRPr="00C66B6D" w:rsidRDefault="00A7133E" w:rsidP="00652742">
            <w:pPr>
              <w:spacing w:after="0" w:line="360" w:lineRule="auto"/>
              <w:cnfStyle w:val="000000100000"/>
              <w:rPr>
                <w:rFonts w:cs="Arial"/>
                <w:color w:val="FF0000"/>
                <w:sz w:val="20"/>
                <w:szCs w:val="20"/>
              </w:rPr>
            </w:pPr>
            <w:r w:rsidRPr="00C66B6D">
              <w:rPr>
                <w:rFonts w:cs="Arial"/>
                <w:color w:val="FF0000"/>
                <w:sz w:val="20"/>
                <w:szCs w:val="20"/>
              </w:rPr>
              <w:t>14</w:t>
            </w:r>
          </w:p>
        </w:tc>
        <w:tc>
          <w:tcPr>
            <w:tcW w:w="1348" w:type="dxa"/>
          </w:tcPr>
          <w:p w:rsidR="00683DAD" w:rsidRPr="00C66B6D" w:rsidRDefault="00A7133E" w:rsidP="00652742">
            <w:pPr>
              <w:spacing w:after="0" w:line="360" w:lineRule="auto"/>
              <w:cnfStyle w:val="000000100000"/>
              <w:rPr>
                <w:rFonts w:cs="Arial"/>
                <w:color w:val="FF0000"/>
                <w:sz w:val="20"/>
                <w:szCs w:val="20"/>
              </w:rPr>
            </w:pPr>
            <w:r w:rsidRPr="00C66B6D">
              <w:rPr>
                <w:rFonts w:cs="Arial"/>
                <w:color w:val="FF0000"/>
                <w:sz w:val="20"/>
                <w:szCs w:val="20"/>
              </w:rPr>
              <w:t>M</w:t>
            </w:r>
          </w:p>
          <w:p w:rsidR="00683DAD" w:rsidRPr="00C66B6D" w:rsidRDefault="00A7133E" w:rsidP="00652742">
            <w:pPr>
              <w:spacing w:after="0" w:line="360" w:lineRule="auto"/>
              <w:cnfStyle w:val="000000100000"/>
              <w:rPr>
                <w:rFonts w:cs="Arial"/>
                <w:color w:val="FF0000"/>
                <w:sz w:val="20"/>
                <w:szCs w:val="20"/>
              </w:rPr>
            </w:pPr>
            <w:r w:rsidRPr="00C66B6D">
              <w:rPr>
                <w:rFonts w:cs="Arial"/>
                <w:color w:val="FF0000"/>
                <w:sz w:val="20"/>
                <w:szCs w:val="20"/>
              </w:rPr>
              <w:t>M</w:t>
            </w:r>
          </w:p>
        </w:tc>
        <w:tc>
          <w:tcPr>
            <w:tcW w:w="1607" w:type="dxa"/>
          </w:tcPr>
          <w:p w:rsidR="00683DAD" w:rsidRPr="00C66B6D" w:rsidRDefault="00A7133E" w:rsidP="00652742">
            <w:pPr>
              <w:spacing w:after="0" w:line="360" w:lineRule="auto"/>
              <w:cnfStyle w:val="000000100000"/>
              <w:rPr>
                <w:rFonts w:cs="Arial"/>
                <w:color w:val="FF0000"/>
                <w:sz w:val="20"/>
                <w:szCs w:val="20"/>
              </w:rPr>
            </w:pPr>
            <w:r w:rsidRPr="00C66B6D">
              <w:rPr>
                <w:rFonts w:cs="Arial"/>
                <w:color w:val="FF0000"/>
                <w:sz w:val="20"/>
                <w:szCs w:val="20"/>
              </w:rPr>
              <w:t>11</w:t>
            </w:r>
          </w:p>
        </w:tc>
        <w:tc>
          <w:tcPr>
            <w:tcW w:w="1367" w:type="dxa"/>
          </w:tcPr>
          <w:p w:rsidR="00683DAD" w:rsidRPr="00C66B6D" w:rsidRDefault="00A7133E" w:rsidP="00652742">
            <w:pPr>
              <w:spacing w:after="0" w:line="360" w:lineRule="auto"/>
              <w:cnfStyle w:val="000000100000"/>
              <w:rPr>
                <w:rFonts w:cs="Arial"/>
                <w:color w:val="FF0000"/>
                <w:sz w:val="20"/>
                <w:szCs w:val="20"/>
              </w:rPr>
            </w:pPr>
            <w:r w:rsidRPr="00C66B6D">
              <w:rPr>
                <w:rFonts w:cs="Arial"/>
                <w:color w:val="FF0000"/>
                <w:sz w:val="20"/>
                <w:szCs w:val="20"/>
              </w:rPr>
              <w:t>14</w:t>
            </w:r>
          </w:p>
        </w:tc>
        <w:tc>
          <w:tcPr>
            <w:tcW w:w="1052" w:type="dxa"/>
          </w:tcPr>
          <w:p w:rsidR="00683DAD" w:rsidRPr="00C66B6D" w:rsidRDefault="00683DAD" w:rsidP="00652742">
            <w:pPr>
              <w:spacing w:after="0" w:line="360" w:lineRule="auto"/>
              <w:cnfStyle w:val="000000100000"/>
              <w:rPr>
                <w:rFonts w:cs="Arial"/>
                <w:color w:val="FF0000"/>
                <w:sz w:val="20"/>
                <w:szCs w:val="20"/>
              </w:rPr>
            </w:pPr>
          </w:p>
        </w:tc>
      </w:tr>
    </w:tbl>
    <w:p w:rsidR="00E044F2" w:rsidRPr="00C66B6D" w:rsidRDefault="00E044F2" w:rsidP="00E044F2">
      <w:pPr>
        <w:spacing w:after="0" w:line="360" w:lineRule="auto"/>
        <w:jc w:val="both"/>
        <w:rPr>
          <w:rFonts w:cs="Arial"/>
          <w:color w:val="FF0000"/>
          <w:sz w:val="20"/>
          <w:szCs w:val="24"/>
        </w:rPr>
      </w:pPr>
      <w:r w:rsidRPr="00C66B6D">
        <w:rPr>
          <w:rFonts w:cs="Arial"/>
          <w:b/>
          <w:color w:val="FF0000"/>
          <w:sz w:val="20"/>
          <w:szCs w:val="24"/>
        </w:rPr>
        <w:t>Fonte:</w:t>
      </w:r>
      <w:r w:rsidRPr="00C66B6D">
        <w:rPr>
          <w:rFonts w:cs="Arial"/>
          <w:color w:val="FF0000"/>
          <w:sz w:val="20"/>
          <w:szCs w:val="24"/>
        </w:rPr>
        <w:t xml:space="preserve"> dados da pesquisa.</w:t>
      </w:r>
    </w:p>
    <w:p w:rsidR="00C17F15" w:rsidRPr="00C66B6D" w:rsidRDefault="00C17F15" w:rsidP="00652742">
      <w:pPr>
        <w:spacing w:after="0" w:line="360" w:lineRule="auto"/>
        <w:jc w:val="both"/>
        <w:rPr>
          <w:rFonts w:cs="Arial"/>
          <w:color w:val="FF0000"/>
          <w:szCs w:val="24"/>
        </w:rPr>
      </w:pPr>
    </w:p>
    <w:p w:rsidR="00C17F15" w:rsidRPr="00C66B6D" w:rsidRDefault="00C17F15" w:rsidP="00C17F15">
      <w:pPr>
        <w:pStyle w:val="Recuodecorpodetexto"/>
        <w:spacing w:before="0" w:after="0"/>
        <w:ind w:firstLine="851"/>
        <w:rPr>
          <w:rFonts w:cs="Arial"/>
          <w:color w:val="FF0000"/>
        </w:rPr>
      </w:pPr>
      <w:r w:rsidRPr="00C66B6D">
        <w:rPr>
          <w:rFonts w:cs="Arial"/>
          <w:color w:val="FF0000"/>
        </w:rPr>
        <w:t>Assim, foram adotados os seguintes critérios de inclusão e exclusão:</w:t>
      </w:r>
    </w:p>
    <w:p w:rsidR="00C17F15" w:rsidRPr="00C66B6D" w:rsidRDefault="00C17F15" w:rsidP="00C17F15">
      <w:pPr>
        <w:pStyle w:val="Recuodecorpodetexto"/>
        <w:spacing w:before="0" w:after="0"/>
        <w:ind w:firstLine="851"/>
        <w:rPr>
          <w:rFonts w:cs="Arial"/>
          <w:b/>
          <w:color w:val="FF0000"/>
        </w:rPr>
      </w:pPr>
      <w:r w:rsidRPr="00C66B6D">
        <w:rPr>
          <w:rFonts w:cs="Arial"/>
          <w:b/>
          <w:color w:val="FF0000"/>
        </w:rPr>
        <w:t>De inclusão:</w:t>
      </w:r>
    </w:p>
    <w:p w:rsidR="00C17F15" w:rsidRPr="00C66B6D" w:rsidRDefault="00C17F15" w:rsidP="00C17F15">
      <w:pPr>
        <w:pStyle w:val="Recuodecorpodetexto"/>
        <w:numPr>
          <w:ilvl w:val="0"/>
          <w:numId w:val="1"/>
        </w:numPr>
        <w:tabs>
          <w:tab w:val="left" w:pos="426"/>
        </w:tabs>
        <w:spacing w:before="0" w:after="0"/>
        <w:ind w:left="0" w:firstLine="851"/>
        <w:rPr>
          <w:rFonts w:cs="Arial"/>
          <w:color w:val="FF0000"/>
        </w:rPr>
      </w:pPr>
      <w:r w:rsidRPr="00C66B6D">
        <w:rPr>
          <w:rFonts w:cs="Arial"/>
          <w:color w:val="FF0000"/>
        </w:rPr>
        <w:t xml:space="preserve">Estudantes matriculados nas aulas de </w:t>
      </w:r>
      <w:r w:rsidR="00A33D13" w:rsidRPr="00C66B6D">
        <w:rPr>
          <w:rFonts w:cs="Arial"/>
          <w:color w:val="FF0000"/>
        </w:rPr>
        <w:t>F</w:t>
      </w:r>
      <w:r w:rsidRPr="00C66B6D">
        <w:rPr>
          <w:rFonts w:cs="Arial"/>
          <w:color w:val="FF0000"/>
        </w:rPr>
        <w:t xml:space="preserve">utebol </w:t>
      </w:r>
      <w:r w:rsidR="00A33D13" w:rsidRPr="00C66B6D">
        <w:rPr>
          <w:rFonts w:cs="Arial"/>
          <w:color w:val="FF0000"/>
        </w:rPr>
        <w:t>E</w:t>
      </w:r>
      <w:r w:rsidRPr="00C66B6D">
        <w:rPr>
          <w:rFonts w:cs="Arial"/>
          <w:color w:val="FF0000"/>
        </w:rPr>
        <w:t>ducacional.</w:t>
      </w:r>
    </w:p>
    <w:p w:rsidR="00C17F15" w:rsidRPr="00C66B6D" w:rsidRDefault="00C17F15" w:rsidP="00C17F15">
      <w:pPr>
        <w:pStyle w:val="Recuodecorpodetexto"/>
        <w:numPr>
          <w:ilvl w:val="0"/>
          <w:numId w:val="1"/>
        </w:numPr>
        <w:tabs>
          <w:tab w:val="left" w:pos="426"/>
        </w:tabs>
        <w:spacing w:before="0" w:after="0"/>
        <w:ind w:left="0" w:firstLine="851"/>
        <w:rPr>
          <w:rFonts w:cs="Arial"/>
          <w:color w:val="FF0000"/>
        </w:rPr>
      </w:pPr>
      <w:r w:rsidRPr="00C66B6D">
        <w:rPr>
          <w:rFonts w:cs="Arial"/>
          <w:color w:val="FF0000"/>
        </w:rPr>
        <w:t>Jovens que estejam na faixa de 9 a 16 anos.</w:t>
      </w:r>
    </w:p>
    <w:p w:rsidR="00C17F15" w:rsidRPr="00C66B6D" w:rsidRDefault="00C17F15" w:rsidP="00C17F15">
      <w:pPr>
        <w:pStyle w:val="Recuodecorpodetexto"/>
        <w:numPr>
          <w:ilvl w:val="0"/>
          <w:numId w:val="1"/>
        </w:numPr>
        <w:tabs>
          <w:tab w:val="left" w:pos="426"/>
        </w:tabs>
        <w:spacing w:before="0" w:after="0"/>
        <w:ind w:left="0" w:firstLine="851"/>
        <w:rPr>
          <w:rFonts w:cs="Arial"/>
          <w:color w:val="FF0000"/>
        </w:rPr>
      </w:pPr>
      <w:r w:rsidRPr="00C66B6D">
        <w:rPr>
          <w:rFonts w:cs="Arial"/>
          <w:color w:val="FF0000"/>
        </w:rPr>
        <w:t xml:space="preserve">Consentimento dos responsáveis para participar da pesquisa. </w:t>
      </w:r>
    </w:p>
    <w:p w:rsidR="00C17F15" w:rsidRPr="00C66B6D" w:rsidRDefault="00C17F15" w:rsidP="00C17F15">
      <w:pPr>
        <w:pStyle w:val="Recuodecorpodetexto"/>
        <w:spacing w:before="0" w:after="0"/>
        <w:ind w:firstLine="851"/>
        <w:rPr>
          <w:rFonts w:cs="Arial"/>
          <w:b/>
          <w:color w:val="FF0000"/>
        </w:rPr>
      </w:pPr>
    </w:p>
    <w:p w:rsidR="00C17F15" w:rsidRPr="00C66B6D" w:rsidRDefault="00C17F15" w:rsidP="00C17F15">
      <w:pPr>
        <w:pStyle w:val="Recuodecorpodetexto"/>
        <w:spacing w:before="0" w:after="0"/>
        <w:ind w:firstLine="851"/>
        <w:rPr>
          <w:rFonts w:cs="Arial"/>
          <w:b/>
          <w:color w:val="FF0000"/>
        </w:rPr>
      </w:pPr>
      <w:r w:rsidRPr="00C66B6D">
        <w:rPr>
          <w:rFonts w:cs="Arial"/>
          <w:b/>
          <w:color w:val="FF0000"/>
        </w:rPr>
        <w:t>De exclusão:</w:t>
      </w:r>
    </w:p>
    <w:p w:rsidR="00C17F15" w:rsidRPr="00C66B6D" w:rsidRDefault="00C17F15" w:rsidP="00C17F15">
      <w:pPr>
        <w:numPr>
          <w:ilvl w:val="0"/>
          <w:numId w:val="2"/>
        </w:numPr>
        <w:spacing w:after="0" w:line="360" w:lineRule="auto"/>
        <w:ind w:left="0" w:firstLine="851"/>
        <w:jc w:val="both"/>
        <w:rPr>
          <w:rFonts w:cs="Arial"/>
          <w:color w:val="FF0000"/>
          <w:szCs w:val="24"/>
        </w:rPr>
      </w:pPr>
      <w:r w:rsidRPr="00C66B6D">
        <w:rPr>
          <w:rFonts w:cs="Arial"/>
          <w:color w:val="FF0000"/>
          <w:szCs w:val="24"/>
        </w:rPr>
        <w:t>Fora da faixa etária de 9 a 16 anos.</w:t>
      </w:r>
    </w:p>
    <w:p w:rsidR="00C17F15" w:rsidRPr="00C66B6D" w:rsidRDefault="00C17F15" w:rsidP="00C17F15">
      <w:pPr>
        <w:numPr>
          <w:ilvl w:val="0"/>
          <w:numId w:val="2"/>
        </w:numPr>
        <w:spacing w:after="0" w:line="360" w:lineRule="auto"/>
        <w:ind w:left="0" w:firstLine="851"/>
        <w:jc w:val="both"/>
        <w:rPr>
          <w:rFonts w:cs="Arial"/>
          <w:color w:val="FF0000"/>
          <w:szCs w:val="24"/>
        </w:rPr>
      </w:pPr>
      <w:r w:rsidRPr="00C66B6D">
        <w:rPr>
          <w:rFonts w:cs="Arial"/>
          <w:color w:val="FF0000"/>
          <w:szCs w:val="24"/>
        </w:rPr>
        <w:t xml:space="preserve">Estudantes </w:t>
      </w:r>
      <w:r w:rsidR="00A33D13" w:rsidRPr="00C66B6D">
        <w:rPr>
          <w:rFonts w:cs="Arial"/>
          <w:color w:val="FF0000"/>
          <w:szCs w:val="24"/>
        </w:rPr>
        <w:t>cujos</w:t>
      </w:r>
      <w:r w:rsidRPr="00C66B6D">
        <w:rPr>
          <w:rFonts w:cs="Arial"/>
          <w:color w:val="FF0000"/>
          <w:szCs w:val="24"/>
        </w:rPr>
        <w:t xml:space="preserve"> pais não concordaram com a pesquisa.</w:t>
      </w:r>
    </w:p>
    <w:p w:rsidR="00C17F15" w:rsidRPr="00C66B6D" w:rsidRDefault="00C17F15" w:rsidP="00C17F15">
      <w:pPr>
        <w:numPr>
          <w:ilvl w:val="0"/>
          <w:numId w:val="2"/>
        </w:numPr>
        <w:spacing w:after="0" w:line="360" w:lineRule="auto"/>
        <w:ind w:left="0" w:firstLine="851"/>
        <w:jc w:val="both"/>
        <w:rPr>
          <w:rFonts w:cs="Arial"/>
          <w:color w:val="FF0000"/>
          <w:szCs w:val="24"/>
        </w:rPr>
      </w:pPr>
      <w:r w:rsidRPr="00C66B6D">
        <w:rPr>
          <w:rFonts w:cs="Arial"/>
          <w:color w:val="FF0000"/>
          <w:szCs w:val="24"/>
        </w:rPr>
        <w:t>Estudantes que faltaram o equivalente a oito aulas.</w:t>
      </w:r>
    </w:p>
    <w:p w:rsidR="00C17F15" w:rsidRPr="00C66B6D" w:rsidRDefault="00C17F15" w:rsidP="00C17F15">
      <w:pPr>
        <w:numPr>
          <w:ilvl w:val="0"/>
          <w:numId w:val="2"/>
        </w:numPr>
        <w:spacing w:after="0" w:line="360" w:lineRule="auto"/>
        <w:ind w:left="0" w:firstLine="851"/>
        <w:jc w:val="both"/>
        <w:rPr>
          <w:rFonts w:cs="Arial"/>
          <w:color w:val="FF0000"/>
          <w:szCs w:val="24"/>
        </w:rPr>
      </w:pPr>
      <w:r w:rsidRPr="00C66B6D">
        <w:rPr>
          <w:rFonts w:cs="Arial"/>
          <w:color w:val="FF0000"/>
          <w:szCs w:val="24"/>
        </w:rPr>
        <w:t>Estudantes que não participaram das duas entrevistas (An</w:t>
      </w:r>
      <w:r w:rsidR="00A33D13" w:rsidRPr="00C66B6D">
        <w:rPr>
          <w:rFonts w:cs="Arial"/>
          <w:color w:val="FF0000"/>
          <w:szCs w:val="24"/>
        </w:rPr>
        <w:t>á</w:t>
      </w:r>
      <w:r w:rsidRPr="00C66B6D">
        <w:rPr>
          <w:rFonts w:cs="Arial"/>
          <w:color w:val="FF0000"/>
          <w:szCs w:val="24"/>
        </w:rPr>
        <w:t>lise do grupo focal)</w:t>
      </w:r>
    </w:p>
    <w:p w:rsidR="00C17F15" w:rsidRPr="00C66B6D" w:rsidRDefault="00C17F15" w:rsidP="00C17F15">
      <w:pPr>
        <w:spacing w:after="0"/>
        <w:rPr>
          <w:rFonts w:cs="Arial"/>
          <w:color w:val="FF0000"/>
        </w:rPr>
      </w:pPr>
    </w:p>
    <w:p w:rsidR="00C17F15" w:rsidRPr="00C66B6D" w:rsidRDefault="00C17F15" w:rsidP="00C17F15">
      <w:pPr>
        <w:spacing w:after="0"/>
        <w:rPr>
          <w:rFonts w:cs="Arial"/>
          <w:color w:val="FF0000"/>
        </w:rPr>
      </w:pPr>
    </w:p>
    <w:p w:rsidR="00C17F15" w:rsidRPr="00C66B6D" w:rsidRDefault="00C17F15" w:rsidP="00C17F15">
      <w:pPr>
        <w:spacing w:after="0" w:line="360" w:lineRule="auto"/>
        <w:jc w:val="both"/>
        <w:rPr>
          <w:rFonts w:cs="Arial"/>
          <w:color w:val="FF0000"/>
          <w:szCs w:val="24"/>
        </w:rPr>
      </w:pPr>
      <w:r w:rsidRPr="00C66B6D">
        <w:rPr>
          <w:rFonts w:cs="Arial"/>
          <w:color w:val="FF0000"/>
          <w:szCs w:val="24"/>
        </w:rPr>
        <w:t>3.4 PROCEDIMENTOS E INSTRUMENTOS DE COLETA DE DADOS</w:t>
      </w:r>
    </w:p>
    <w:p w:rsidR="00C17F15" w:rsidRPr="00C66B6D" w:rsidRDefault="00C17F15" w:rsidP="00C17F15">
      <w:pPr>
        <w:spacing w:after="0" w:line="360" w:lineRule="auto"/>
        <w:jc w:val="both"/>
        <w:rPr>
          <w:rFonts w:cs="Arial"/>
          <w:color w:val="FF0000"/>
          <w:szCs w:val="24"/>
        </w:rPr>
      </w:pPr>
    </w:p>
    <w:p w:rsidR="00C17F15" w:rsidRPr="00C66B6D" w:rsidRDefault="00C17F15" w:rsidP="00C17F15">
      <w:pPr>
        <w:spacing w:after="0" w:line="360" w:lineRule="auto"/>
        <w:jc w:val="both"/>
        <w:rPr>
          <w:rFonts w:cs="Arial"/>
          <w:b/>
          <w:color w:val="FF0000"/>
          <w:szCs w:val="24"/>
        </w:rPr>
      </w:pPr>
      <w:r w:rsidRPr="00C66B6D">
        <w:rPr>
          <w:rFonts w:cs="Arial"/>
          <w:b/>
          <w:color w:val="FF0000"/>
          <w:szCs w:val="24"/>
        </w:rPr>
        <w:t xml:space="preserve">3.4.1 Aulas de </w:t>
      </w:r>
      <w:r w:rsidR="00164513" w:rsidRPr="00C66B6D">
        <w:rPr>
          <w:rFonts w:cs="Arial"/>
          <w:b/>
          <w:color w:val="FF0000"/>
          <w:szCs w:val="24"/>
        </w:rPr>
        <w:t>Futebol Educacional</w:t>
      </w:r>
    </w:p>
    <w:p w:rsidR="00C17F15" w:rsidRPr="00C66B6D" w:rsidRDefault="00C17F15" w:rsidP="00C17F15">
      <w:pPr>
        <w:spacing w:after="0" w:line="360" w:lineRule="auto"/>
        <w:jc w:val="both"/>
        <w:rPr>
          <w:rFonts w:cs="Arial"/>
          <w:color w:val="FF0000"/>
          <w:szCs w:val="24"/>
        </w:rPr>
      </w:pPr>
    </w:p>
    <w:p w:rsidR="00C17F15" w:rsidRPr="00C66B6D" w:rsidRDefault="00C17F15" w:rsidP="00C17F15">
      <w:pPr>
        <w:spacing w:after="0" w:line="360" w:lineRule="auto"/>
        <w:ind w:firstLine="851"/>
        <w:jc w:val="both"/>
        <w:rPr>
          <w:rFonts w:cs="Arial"/>
          <w:color w:val="FF0000"/>
          <w:szCs w:val="24"/>
        </w:rPr>
      </w:pPr>
      <w:r w:rsidRPr="00C66B6D">
        <w:rPr>
          <w:rFonts w:cs="Arial"/>
          <w:color w:val="FF0000"/>
          <w:szCs w:val="24"/>
        </w:rPr>
        <w:t xml:space="preserve">Em um período de cinco meses, duas vezes por semana, em aulas de duas horas, foram realizadas </w:t>
      </w:r>
      <w:r w:rsidR="00F37581" w:rsidRPr="00C66B6D">
        <w:rPr>
          <w:rFonts w:cs="Arial"/>
          <w:color w:val="FF0000"/>
          <w:szCs w:val="24"/>
        </w:rPr>
        <w:t>atividades</w:t>
      </w:r>
      <w:r w:rsidR="00A33D13" w:rsidRPr="00C66B6D">
        <w:rPr>
          <w:rFonts w:cs="Arial"/>
          <w:color w:val="FF0000"/>
          <w:szCs w:val="24"/>
        </w:rPr>
        <w:t>,</w:t>
      </w:r>
      <w:r w:rsidRPr="00C66B6D">
        <w:rPr>
          <w:rFonts w:cs="Arial"/>
          <w:color w:val="FF0000"/>
          <w:szCs w:val="24"/>
        </w:rPr>
        <w:t xml:space="preserve"> </w:t>
      </w:r>
      <w:r w:rsidR="00F37581" w:rsidRPr="00C66B6D">
        <w:rPr>
          <w:rFonts w:cs="Arial"/>
          <w:color w:val="FF0000"/>
          <w:szCs w:val="24"/>
        </w:rPr>
        <w:t>cuja</w:t>
      </w:r>
      <w:r w:rsidRPr="00C66B6D">
        <w:rPr>
          <w:rFonts w:cs="Arial"/>
          <w:color w:val="FF0000"/>
          <w:szCs w:val="24"/>
        </w:rPr>
        <w:t xml:space="preserve"> função </w:t>
      </w:r>
      <w:r w:rsidR="00F37581" w:rsidRPr="00C66B6D">
        <w:rPr>
          <w:rFonts w:cs="Arial"/>
          <w:color w:val="FF0000"/>
          <w:szCs w:val="24"/>
        </w:rPr>
        <w:t xml:space="preserve">foi </w:t>
      </w:r>
      <w:r w:rsidRPr="00C66B6D">
        <w:rPr>
          <w:rFonts w:cs="Arial"/>
          <w:color w:val="FF0000"/>
          <w:szCs w:val="24"/>
        </w:rPr>
        <w:t xml:space="preserve">transmitir conhecimentos relacionados ao futebol </w:t>
      </w:r>
      <w:r w:rsidR="00E057A7" w:rsidRPr="00C66B6D">
        <w:rPr>
          <w:rFonts w:cs="Arial"/>
          <w:color w:val="FF0000"/>
          <w:szCs w:val="24"/>
        </w:rPr>
        <w:t xml:space="preserve">aliado </w:t>
      </w:r>
      <w:r w:rsidR="00A33D13" w:rsidRPr="00C66B6D">
        <w:rPr>
          <w:rFonts w:cs="Arial"/>
          <w:color w:val="FF0000"/>
          <w:szCs w:val="24"/>
        </w:rPr>
        <w:t>à</w:t>
      </w:r>
      <w:r w:rsidR="00E057A7" w:rsidRPr="00C66B6D">
        <w:rPr>
          <w:rFonts w:cs="Arial"/>
          <w:color w:val="FF0000"/>
          <w:szCs w:val="24"/>
        </w:rPr>
        <w:t xml:space="preserve">s </w:t>
      </w:r>
      <w:r w:rsidRPr="00C66B6D">
        <w:rPr>
          <w:rFonts w:cs="Arial"/>
          <w:color w:val="FF0000"/>
          <w:szCs w:val="24"/>
        </w:rPr>
        <w:t>pr</w:t>
      </w:r>
      <w:r w:rsidR="00686A40" w:rsidRPr="00C66B6D">
        <w:rPr>
          <w:rFonts w:cs="Arial"/>
          <w:color w:val="FF0000"/>
          <w:szCs w:val="24"/>
        </w:rPr>
        <w:t>á</w:t>
      </w:r>
      <w:r w:rsidRPr="00C66B6D">
        <w:rPr>
          <w:rFonts w:cs="Arial"/>
          <w:color w:val="FF0000"/>
          <w:szCs w:val="24"/>
        </w:rPr>
        <w:t xml:space="preserve">ticas de </w:t>
      </w:r>
      <w:r w:rsidR="00DA45C2" w:rsidRPr="00C66B6D">
        <w:rPr>
          <w:rFonts w:cs="Arial"/>
          <w:color w:val="FF0000"/>
          <w:szCs w:val="24"/>
        </w:rPr>
        <w:t>Educação Ambiental</w:t>
      </w:r>
      <w:r w:rsidRPr="00C66B6D">
        <w:rPr>
          <w:rFonts w:cs="Arial"/>
          <w:color w:val="FF0000"/>
          <w:szCs w:val="24"/>
        </w:rPr>
        <w:t>.</w:t>
      </w:r>
    </w:p>
    <w:p w:rsidR="00C17F15" w:rsidRPr="00C66B6D" w:rsidRDefault="00C17F15" w:rsidP="00C17F15">
      <w:pPr>
        <w:spacing w:after="0" w:line="360" w:lineRule="auto"/>
        <w:ind w:firstLine="851"/>
        <w:jc w:val="both"/>
        <w:rPr>
          <w:rFonts w:cs="Arial"/>
          <w:color w:val="FF0000"/>
          <w:szCs w:val="24"/>
        </w:rPr>
      </w:pPr>
      <w:r w:rsidRPr="00C66B6D">
        <w:rPr>
          <w:rFonts w:cs="Arial"/>
          <w:color w:val="FF0000"/>
          <w:szCs w:val="24"/>
        </w:rPr>
        <w:t>O planejamento das aulas levou em consideração a realidade local e estrutural do ambiente. Para tal finalidade, o planejamento começou com a elaboração da sequência didática (APÊNDICE A), que foi baseada no material de A</w:t>
      </w:r>
      <w:r w:rsidR="00A33D13" w:rsidRPr="00C66B6D">
        <w:rPr>
          <w:rFonts w:cs="Arial"/>
          <w:color w:val="FF0000"/>
          <w:szCs w:val="24"/>
        </w:rPr>
        <w:t>lves e Esteves</w:t>
      </w:r>
      <w:r w:rsidRPr="00C66B6D">
        <w:rPr>
          <w:rFonts w:cs="Arial"/>
          <w:color w:val="FF0000"/>
          <w:szCs w:val="24"/>
        </w:rPr>
        <w:t xml:space="preserve"> </w:t>
      </w:r>
      <w:r w:rsidR="00A33D13" w:rsidRPr="00C66B6D">
        <w:rPr>
          <w:rFonts w:cs="Arial"/>
          <w:color w:val="FF0000"/>
          <w:szCs w:val="24"/>
        </w:rPr>
        <w:t>(</w:t>
      </w:r>
      <w:r w:rsidRPr="00C66B6D">
        <w:rPr>
          <w:rFonts w:cs="Arial"/>
          <w:color w:val="FF0000"/>
          <w:szCs w:val="24"/>
        </w:rPr>
        <w:t xml:space="preserve">2014) que </w:t>
      </w:r>
      <w:r w:rsidR="00A33D13" w:rsidRPr="00C66B6D">
        <w:rPr>
          <w:rFonts w:cs="Arial"/>
          <w:color w:val="FF0000"/>
          <w:szCs w:val="24"/>
        </w:rPr>
        <w:t xml:space="preserve">apresenta </w:t>
      </w:r>
      <w:r w:rsidRPr="00C66B6D">
        <w:rPr>
          <w:rFonts w:cs="Arial"/>
          <w:color w:val="FF0000"/>
          <w:szCs w:val="24"/>
        </w:rPr>
        <w:t xml:space="preserve">um plano de unidade que serve para nortear as atividades por um determinado tempo (bimestre, trimestre, semestre). </w:t>
      </w:r>
      <w:r w:rsidR="00A33D13" w:rsidRPr="00C66B6D">
        <w:rPr>
          <w:rFonts w:cs="Arial"/>
          <w:color w:val="FF0000"/>
          <w:szCs w:val="24"/>
        </w:rPr>
        <w:t>Esse plano</w:t>
      </w:r>
      <w:r w:rsidRPr="00C66B6D">
        <w:rPr>
          <w:rFonts w:cs="Arial"/>
          <w:color w:val="FF0000"/>
          <w:szCs w:val="24"/>
        </w:rPr>
        <w:t xml:space="preserve"> contém nome do professor, local de atuação, período da realização das atividades, tema, objetivo geral, expectativas de aprendizagem (conceitual, procedimental e </w:t>
      </w:r>
      <w:proofErr w:type="spellStart"/>
      <w:r w:rsidRPr="00C66B6D">
        <w:rPr>
          <w:rFonts w:cs="Arial"/>
          <w:color w:val="FF0000"/>
          <w:szCs w:val="24"/>
        </w:rPr>
        <w:t>atitudinal</w:t>
      </w:r>
      <w:proofErr w:type="spellEnd"/>
      <w:r w:rsidRPr="00C66B6D">
        <w:rPr>
          <w:rFonts w:cs="Arial"/>
          <w:color w:val="FF0000"/>
          <w:szCs w:val="24"/>
        </w:rPr>
        <w:t>), atividades e estratégias, indicadores</w:t>
      </w:r>
      <w:r w:rsidR="00F37581" w:rsidRPr="00C66B6D">
        <w:rPr>
          <w:rFonts w:cs="Arial"/>
          <w:color w:val="FF0000"/>
          <w:szCs w:val="24"/>
        </w:rPr>
        <w:t xml:space="preserve">, </w:t>
      </w:r>
      <w:r w:rsidRPr="00C66B6D">
        <w:rPr>
          <w:rFonts w:cs="Arial"/>
          <w:color w:val="FF0000"/>
          <w:szCs w:val="24"/>
        </w:rPr>
        <w:t xml:space="preserve">instrumentos de avaliação e resultados. </w:t>
      </w:r>
    </w:p>
    <w:p w:rsidR="00C17F15" w:rsidRPr="00C66B6D" w:rsidRDefault="00C17F15" w:rsidP="00C17F15">
      <w:pPr>
        <w:spacing w:after="0" w:line="360" w:lineRule="auto"/>
        <w:ind w:firstLine="851"/>
        <w:jc w:val="both"/>
        <w:rPr>
          <w:rFonts w:cs="Arial"/>
          <w:color w:val="FF0000"/>
          <w:szCs w:val="24"/>
        </w:rPr>
      </w:pPr>
      <w:r w:rsidRPr="00C66B6D">
        <w:rPr>
          <w:rFonts w:cs="Arial"/>
          <w:color w:val="FF0000"/>
          <w:szCs w:val="24"/>
        </w:rPr>
        <w:t xml:space="preserve">O outro instrumento de planejamento (APÊNDICE B) foi o plano de aula que serviu para nortear as atividades do professor durante o dia a dia. </w:t>
      </w:r>
      <w:r w:rsidR="00A33D13" w:rsidRPr="00C66B6D">
        <w:rPr>
          <w:rFonts w:cs="Arial"/>
          <w:color w:val="FF0000"/>
          <w:szCs w:val="24"/>
        </w:rPr>
        <w:t xml:space="preserve">Ele </w:t>
      </w:r>
      <w:r w:rsidRPr="00C66B6D">
        <w:rPr>
          <w:rFonts w:cs="Arial"/>
          <w:color w:val="FF0000"/>
          <w:szCs w:val="24"/>
        </w:rPr>
        <w:t xml:space="preserve">contém </w:t>
      </w:r>
      <w:proofErr w:type="gramStart"/>
      <w:r w:rsidRPr="00C66B6D">
        <w:rPr>
          <w:rFonts w:cs="Arial"/>
          <w:color w:val="FF0000"/>
          <w:szCs w:val="24"/>
        </w:rPr>
        <w:t>dados</w:t>
      </w:r>
      <w:proofErr w:type="gramEnd"/>
      <w:r w:rsidRPr="00C66B6D">
        <w:rPr>
          <w:rFonts w:cs="Arial"/>
          <w:color w:val="FF0000"/>
          <w:szCs w:val="24"/>
        </w:rPr>
        <w:t xml:space="preserve"> como: público, faixa etária, modalidade, tema de conhecimento e os objetivos </w:t>
      </w:r>
      <w:r w:rsidR="00A33D13" w:rsidRPr="00C66B6D">
        <w:rPr>
          <w:rFonts w:cs="Arial"/>
          <w:color w:val="FF0000"/>
          <w:szCs w:val="24"/>
        </w:rPr>
        <w:t>d</w:t>
      </w:r>
      <w:r w:rsidRPr="00C66B6D">
        <w:rPr>
          <w:rFonts w:cs="Arial"/>
          <w:color w:val="FF0000"/>
          <w:szCs w:val="24"/>
        </w:rPr>
        <w:t>a unidade didática.  Esta é dividida em seis momentos que são utilizados para garantir o aprendizado esportivo, social e ambiental.</w:t>
      </w:r>
    </w:p>
    <w:p w:rsidR="00C17F15" w:rsidRPr="00C66B6D" w:rsidRDefault="00C17F15" w:rsidP="00C17F15">
      <w:pPr>
        <w:spacing w:after="0" w:line="360" w:lineRule="auto"/>
        <w:ind w:firstLine="851"/>
        <w:jc w:val="both"/>
        <w:rPr>
          <w:rFonts w:cs="Arial"/>
          <w:color w:val="FF0000"/>
          <w:szCs w:val="24"/>
        </w:rPr>
      </w:pPr>
      <w:r w:rsidRPr="00C66B6D">
        <w:rPr>
          <w:rFonts w:cs="Arial"/>
          <w:color w:val="FF0000"/>
          <w:szCs w:val="24"/>
        </w:rPr>
        <w:t xml:space="preserve">O primeiro momento </w:t>
      </w:r>
      <w:r w:rsidR="00F37581" w:rsidRPr="00C66B6D">
        <w:rPr>
          <w:rFonts w:cs="Arial"/>
          <w:color w:val="FF0000"/>
          <w:szCs w:val="24"/>
        </w:rPr>
        <w:t>foi</w:t>
      </w:r>
      <w:proofErr w:type="gramStart"/>
      <w:r w:rsidR="00F37581" w:rsidRPr="00C66B6D">
        <w:rPr>
          <w:rFonts w:cs="Arial"/>
          <w:color w:val="FF0000"/>
          <w:szCs w:val="24"/>
        </w:rPr>
        <w:t xml:space="preserve"> </w:t>
      </w:r>
      <w:r w:rsidRPr="00C66B6D">
        <w:rPr>
          <w:rFonts w:cs="Arial"/>
          <w:color w:val="FF0000"/>
          <w:szCs w:val="24"/>
        </w:rPr>
        <w:t xml:space="preserve"> </w:t>
      </w:r>
      <w:proofErr w:type="gramEnd"/>
      <w:r w:rsidRPr="00C66B6D">
        <w:rPr>
          <w:rFonts w:cs="Arial"/>
          <w:color w:val="FF0000"/>
          <w:szCs w:val="24"/>
        </w:rPr>
        <w:t xml:space="preserve">chamado de tempo livre, com a duração de aproximadamente 10 </w:t>
      </w:r>
      <w:proofErr w:type="spellStart"/>
      <w:r w:rsidRPr="00C66B6D">
        <w:rPr>
          <w:rFonts w:cs="Arial"/>
          <w:color w:val="FF0000"/>
          <w:szCs w:val="24"/>
        </w:rPr>
        <w:t>min</w:t>
      </w:r>
      <w:proofErr w:type="spellEnd"/>
      <w:r w:rsidRPr="00C66B6D">
        <w:rPr>
          <w:rFonts w:cs="Arial"/>
          <w:color w:val="FF0000"/>
          <w:szCs w:val="24"/>
        </w:rPr>
        <w:t xml:space="preserve">, e tem o objetivo </w:t>
      </w:r>
      <w:r w:rsidR="00F37581" w:rsidRPr="00C66B6D">
        <w:rPr>
          <w:rFonts w:cs="Arial"/>
          <w:color w:val="FF0000"/>
          <w:szCs w:val="24"/>
        </w:rPr>
        <w:t>de observar</w:t>
      </w:r>
      <w:r w:rsidRPr="00C66B6D">
        <w:rPr>
          <w:rFonts w:cs="Arial"/>
          <w:color w:val="FF0000"/>
          <w:szCs w:val="24"/>
        </w:rPr>
        <w:t xml:space="preserve"> </w:t>
      </w:r>
      <w:r w:rsidR="00F37581" w:rsidRPr="00C66B6D">
        <w:rPr>
          <w:rFonts w:cs="Arial"/>
          <w:color w:val="FF0000"/>
          <w:szCs w:val="24"/>
        </w:rPr>
        <w:t xml:space="preserve">a </w:t>
      </w:r>
      <w:r w:rsidRPr="00C66B6D">
        <w:rPr>
          <w:rFonts w:cs="Arial"/>
          <w:color w:val="FF0000"/>
          <w:szCs w:val="24"/>
        </w:rPr>
        <w:t xml:space="preserve">atitude e o comportamento dos estudantes em uma atividade livre </w:t>
      </w:r>
      <w:r w:rsidR="00F37581" w:rsidRPr="00C66B6D">
        <w:rPr>
          <w:rFonts w:cs="Arial"/>
          <w:color w:val="FF0000"/>
          <w:szCs w:val="24"/>
        </w:rPr>
        <w:t>definida por eles</w:t>
      </w:r>
      <w:r w:rsidRPr="00C66B6D">
        <w:rPr>
          <w:rFonts w:cs="Arial"/>
          <w:color w:val="FF0000"/>
          <w:szCs w:val="24"/>
        </w:rPr>
        <w:t xml:space="preserve"> mesmos. </w:t>
      </w:r>
    </w:p>
    <w:p w:rsidR="00C17F15" w:rsidRPr="00C66B6D" w:rsidRDefault="00C17F15" w:rsidP="00C17F15">
      <w:pPr>
        <w:spacing w:after="0" w:line="360" w:lineRule="auto"/>
        <w:ind w:firstLine="851"/>
        <w:jc w:val="both"/>
        <w:rPr>
          <w:rFonts w:cs="Arial"/>
          <w:color w:val="FF0000"/>
          <w:szCs w:val="24"/>
        </w:rPr>
      </w:pPr>
      <w:r w:rsidRPr="00C66B6D">
        <w:rPr>
          <w:rFonts w:cs="Arial"/>
          <w:color w:val="FF0000"/>
          <w:szCs w:val="24"/>
        </w:rPr>
        <w:t>O segundo momento envolveu atividades relacionadas ao aspecto educacional dos estudantes. Assim, a roda de saberes constituiu-se como uma estratégia educativa para possibilitar o trato de assuntos pertinentes à educação socioambiental do participante.</w:t>
      </w:r>
    </w:p>
    <w:p w:rsidR="00C17F15" w:rsidRPr="00C66B6D" w:rsidRDefault="00C17F15" w:rsidP="00C17F15">
      <w:pPr>
        <w:spacing w:after="0" w:line="360" w:lineRule="auto"/>
        <w:ind w:firstLine="851"/>
        <w:jc w:val="both"/>
        <w:rPr>
          <w:rFonts w:cs="Arial"/>
          <w:color w:val="FF0000"/>
          <w:szCs w:val="24"/>
        </w:rPr>
      </w:pPr>
      <w:r w:rsidRPr="00C66B6D">
        <w:rPr>
          <w:rFonts w:cs="Arial"/>
          <w:color w:val="FF0000"/>
          <w:szCs w:val="24"/>
        </w:rPr>
        <w:t xml:space="preserve"> O terceiro momento </w:t>
      </w:r>
      <w:r w:rsidR="00A33D13" w:rsidRPr="00C66B6D">
        <w:rPr>
          <w:rFonts w:cs="Arial"/>
          <w:color w:val="FF0000"/>
          <w:szCs w:val="24"/>
        </w:rPr>
        <w:t>foi uma atividade lúdica com</w:t>
      </w:r>
      <w:r w:rsidRPr="00C66B6D">
        <w:rPr>
          <w:rFonts w:cs="Arial"/>
          <w:color w:val="FF0000"/>
          <w:szCs w:val="24"/>
        </w:rPr>
        <w:t xml:space="preserve"> jogos ambientais que procuraram proporcionar aprendizados ambientais de maneira </w:t>
      </w:r>
      <w:r w:rsidR="00A33D13" w:rsidRPr="00C66B6D">
        <w:rPr>
          <w:rFonts w:cs="Arial"/>
          <w:color w:val="FF0000"/>
          <w:szCs w:val="24"/>
        </w:rPr>
        <w:t>descontraída</w:t>
      </w:r>
      <w:r w:rsidRPr="00C66B6D">
        <w:rPr>
          <w:rFonts w:cs="Arial"/>
          <w:color w:val="FF0000"/>
          <w:szCs w:val="24"/>
        </w:rPr>
        <w:t>.</w:t>
      </w:r>
    </w:p>
    <w:p w:rsidR="00C17F15" w:rsidRPr="00C66B6D" w:rsidRDefault="00C17F15" w:rsidP="00C17F15">
      <w:pPr>
        <w:spacing w:after="0" w:line="360" w:lineRule="auto"/>
        <w:ind w:firstLine="851"/>
        <w:jc w:val="both"/>
        <w:rPr>
          <w:rFonts w:cs="Arial"/>
          <w:color w:val="FF0000"/>
          <w:szCs w:val="24"/>
        </w:rPr>
      </w:pPr>
      <w:r w:rsidRPr="00C66B6D">
        <w:rPr>
          <w:rFonts w:cs="Arial"/>
          <w:color w:val="FF0000"/>
          <w:szCs w:val="24"/>
        </w:rPr>
        <w:t xml:space="preserve">No momento seguinte, aconteceu </w:t>
      </w:r>
      <w:proofErr w:type="gramStart"/>
      <w:r w:rsidRPr="00C66B6D">
        <w:rPr>
          <w:rFonts w:cs="Arial"/>
          <w:color w:val="FF0000"/>
          <w:szCs w:val="24"/>
        </w:rPr>
        <w:t>a</w:t>
      </w:r>
      <w:proofErr w:type="gramEnd"/>
      <w:r w:rsidRPr="00C66B6D">
        <w:rPr>
          <w:rFonts w:cs="Arial"/>
          <w:color w:val="FF0000"/>
          <w:szCs w:val="24"/>
        </w:rPr>
        <w:t xml:space="preserve"> aula </w:t>
      </w:r>
      <w:r w:rsidR="00F37581" w:rsidRPr="00C66B6D">
        <w:rPr>
          <w:rFonts w:cs="Arial"/>
          <w:color w:val="FF0000"/>
          <w:szCs w:val="24"/>
        </w:rPr>
        <w:t xml:space="preserve">sobre </w:t>
      </w:r>
      <w:r w:rsidRPr="00C66B6D">
        <w:rPr>
          <w:rFonts w:cs="Arial"/>
          <w:color w:val="FF0000"/>
          <w:szCs w:val="24"/>
        </w:rPr>
        <w:t>os fundamentos específicos do esporte, elementos que garante</w:t>
      </w:r>
      <w:r w:rsidR="00A33D13" w:rsidRPr="00C66B6D">
        <w:rPr>
          <w:rFonts w:cs="Arial"/>
          <w:color w:val="FF0000"/>
          <w:szCs w:val="24"/>
        </w:rPr>
        <w:t>m</w:t>
      </w:r>
      <w:r w:rsidRPr="00C66B6D">
        <w:rPr>
          <w:rFonts w:cs="Arial"/>
          <w:color w:val="FF0000"/>
          <w:szCs w:val="24"/>
        </w:rPr>
        <w:t xml:space="preserve"> o aprendizado esportivo do aluno.  Em seguida, o quinto momento trouxe o jogo de futebol com regras definidas. Ao final, </w:t>
      </w:r>
      <w:r w:rsidR="00F37581" w:rsidRPr="00C66B6D">
        <w:rPr>
          <w:rFonts w:cs="Arial"/>
          <w:color w:val="FF0000"/>
          <w:szCs w:val="24"/>
        </w:rPr>
        <w:lastRenderedPageBreak/>
        <w:t>houve</w:t>
      </w:r>
      <w:r w:rsidR="00A33D13" w:rsidRPr="00C66B6D">
        <w:rPr>
          <w:rFonts w:cs="Arial"/>
          <w:color w:val="FF0000"/>
          <w:szCs w:val="24"/>
        </w:rPr>
        <w:t xml:space="preserve"> </w:t>
      </w:r>
      <w:r w:rsidRPr="00C66B6D">
        <w:rPr>
          <w:rFonts w:cs="Arial"/>
          <w:color w:val="FF0000"/>
          <w:szCs w:val="24"/>
        </w:rPr>
        <w:t xml:space="preserve">um momento reservado para que os alunos </w:t>
      </w:r>
      <w:r w:rsidR="00F37581" w:rsidRPr="00C66B6D">
        <w:rPr>
          <w:rFonts w:cs="Arial"/>
          <w:color w:val="FF0000"/>
          <w:szCs w:val="24"/>
        </w:rPr>
        <w:t xml:space="preserve">fizessem </w:t>
      </w:r>
      <w:r w:rsidRPr="00C66B6D">
        <w:rPr>
          <w:rFonts w:cs="Arial"/>
          <w:color w:val="FF0000"/>
          <w:szCs w:val="24"/>
        </w:rPr>
        <w:t xml:space="preserve">breves comentários sobre os seus principais aprendizados da aula. </w:t>
      </w:r>
    </w:p>
    <w:p w:rsidR="00C17F15" w:rsidRPr="00C66B6D" w:rsidRDefault="00C17F15" w:rsidP="00C17F15">
      <w:pPr>
        <w:spacing w:after="0" w:line="360" w:lineRule="auto"/>
        <w:jc w:val="both"/>
        <w:rPr>
          <w:rFonts w:cs="Arial"/>
          <w:color w:val="FF0000"/>
          <w:szCs w:val="24"/>
        </w:rPr>
      </w:pPr>
    </w:p>
    <w:p w:rsidR="00C17F15" w:rsidRPr="00C66B6D" w:rsidRDefault="00A7133E" w:rsidP="00C17F15">
      <w:pPr>
        <w:autoSpaceDE w:val="0"/>
        <w:autoSpaceDN w:val="0"/>
        <w:adjustRightInd w:val="0"/>
        <w:spacing w:after="0" w:line="360" w:lineRule="auto"/>
        <w:jc w:val="both"/>
        <w:rPr>
          <w:rFonts w:cs="Arial"/>
          <w:b/>
          <w:color w:val="FF0000"/>
          <w:szCs w:val="24"/>
        </w:rPr>
      </w:pPr>
      <w:r w:rsidRPr="00C66B6D">
        <w:rPr>
          <w:rFonts w:cs="Arial"/>
          <w:b/>
          <w:color w:val="FF0000"/>
          <w:szCs w:val="24"/>
        </w:rPr>
        <w:t xml:space="preserve">3.4.2 Entrevista </w:t>
      </w:r>
      <w:proofErr w:type="spellStart"/>
      <w:proofErr w:type="gramStart"/>
      <w:r w:rsidRPr="00C66B6D">
        <w:rPr>
          <w:rFonts w:cs="Arial"/>
          <w:b/>
          <w:color w:val="FF0000"/>
          <w:szCs w:val="24"/>
        </w:rPr>
        <w:t>semi-estruturada</w:t>
      </w:r>
      <w:proofErr w:type="spellEnd"/>
      <w:proofErr w:type="gramEnd"/>
    </w:p>
    <w:p w:rsidR="00C17F15" w:rsidRPr="00C66B6D" w:rsidRDefault="00C17F15" w:rsidP="00C17F15">
      <w:pPr>
        <w:autoSpaceDE w:val="0"/>
        <w:autoSpaceDN w:val="0"/>
        <w:adjustRightInd w:val="0"/>
        <w:spacing w:after="0" w:line="360" w:lineRule="auto"/>
        <w:ind w:firstLine="709"/>
        <w:jc w:val="both"/>
        <w:rPr>
          <w:rFonts w:cs="Arial"/>
          <w:color w:val="FF0000"/>
          <w:szCs w:val="24"/>
        </w:rPr>
      </w:pPr>
    </w:p>
    <w:p w:rsidR="00C17F15" w:rsidRPr="00C66B6D" w:rsidRDefault="00C17F15" w:rsidP="00C968B1">
      <w:pPr>
        <w:autoSpaceDE w:val="0"/>
        <w:autoSpaceDN w:val="0"/>
        <w:adjustRightInd w:val="0"/>
        <w:spacing w:after="0" w:line="360" w:lineRule="auto"/>
        <w:ind w:firstLine="709"/>
        <w:jc w:val="both"/>
        <w:rPr>
          <w:rFonts w:cs="Arial"/>
          <w:color w:val="FF0000"/>
          <w:szCs w:val="24"/>
        </w:rPr>
      </w:pPr>
      <w:r w:rsidRPr="00C66B6D">
        <w:rPr>
          <w:rFonts w:cs="Arial"/>
          <w:color w:val="FF0000"/>
          <w:szCs w:val="24"/>
        </w:rPr>
        <w:t xml:space="preserve">Com o intuito de compreender a percepção socioambiental dos estudantes inseridos nas aulas de </w:t>
      </w:r>
      <w:r w:rsidR="00164513" w:rsidRPr="00C66B6D">
        <w:rPr>
          <w:rFonts w:cs="Arial"/>
          <w:color w:val="FF0000"/>
          <w:szCs w:val="24"/>
        </w:rPr>
        <w:t>Futebol Educacional</w:t>
      </w:r>
      <w:r w:rsidRPr="00C66B6D">
        <w:rPr>
          <w:rFonts w:cs="Arial"/>
          <w:color w:val="FF0000"/>
          <w:szCs w:val="24"/>
        </w:rPr>
        <w:t>, fo</w:t>
      </w:r>
      <w:r w:rsidR="00A33D13" w:rsidRPr="00C66B6D">
        <w:rPr>
          <w:rFonts w:cs="Arial"/>
          <w:color w:val="FF0000"/>
          <w:szCs w:val="24"/>
        </w:rPr>
        <w:t>ram</w:t>
      </w:r>
      <w:r w:rsidRPr="00C66B6D">
        <w:rPr>
          <w:rFonts w:cs="Arial"/>
          <w:color w:val="FF0000"/>
          <w:szCs w:val="24"/>
        </w:rPr>
        <w:t xml:space="preserve"> realizada</w:t>
      </w:r>
      <w:r w:rsidR="00A33D13" w:rsidRPr="00C66B6D">
        <w:rPr>
          <w:rFonts w:cs="Arial"/>
          <w:color w:val="FF0000"/>
          <w:szCs w:val="24"/>
        </w:rPr>
        <w:t>s</w:t>
      </w:r>
      <w:r w:rsidRPr="00C66B6D">
        <w:rPr>
          <w:rFonts w:cs="Arial"/>
          <w:color w:val="FF0000"/>
          <w:szCs w:val="24"/>
        </w:rPr>
        <w:t xml:space="preserve"> entrevistas</w:t>
      </w:r>
      <w:r w:rsidR="00E057A7" w:rsidRPr="00C66B6D">
        <w:rPr>
          <w:rFonts w:cs="Arial"/>
          <w:color w:val="FF0000"/>
          <w:szCs w:val="24"/>
        </w:rPr>
        <w:t xml:space="preserve"> </w:t>
      </w:r>
      <w:proofErr w:type="spellStart"/>
      <w:r w:rsidR="00E057A7" w:rsidRPr="00C66B6D">
        <w:rPr>
          <w:rFonts w:cs="Arial"/>
          <w:color w:val="FF0000"/>
          <w:szCs w:val="24"/>
        </w:rPr>
        <w:t>semi-estruturadas</w:t>
      </w:r>
      <w:proofErr w:type="spellEnd"/>
      <w:r w:rsidRPr="00C66B6D">
        <w:rPr>
          <w:rFonts w:cs="Arial"/>
          <w:color w:val="FF0000"/>
          <w:szCs w:val="24"/>
        </w:rPr>
        <w:t xml:space="preserve"> com os alunos nas dependências do CRER-BA em dois períodos: no primeiro mês (antes do início das aulas de </w:t>
      </w:r>
      <w:r w:rsidR="00164513" w:rsidRPr="00C66B6D">
        <w:rPr>
          <w:rFonts w:cs="Arial"/>
          <w:color w:val="FF0000"/>
          <w:szCs w:val="24"/>
        </w:rPr>
        <w:t>Futebol Educacional</w:t>
      </w:r>
      <w:r w:rsidRPr="00C66B6D">
        <w:rPr>
          <w:rFonts w:cs="Arial"/>
          <w:color w:val="FF0000"/>
          <w:szCs w:val="24"/>
        </w:rPr>
        <w:t>) e</w:t>
      </w:r>
      <w:proofErr w:type="gramStart"/>
      <w:r w:rsidRPr="00C66B6D">
        <w:rPr>
          <w:rFonts w:cs="Arial"/>
          <w:color w:val="FF0000"/>
          <w:szCs w:val="24"/>
        </w:rPr>
        <w:t xml:space="preserve"> </w:t>
      </w:r>
      <w:r w:rsidR="00A33D13" w:rsidRPr="00C66B6D">
        <w:rPr>
          <w:rFonts w:cs="Arial"/>
          <w:color w:val="FF0000"/>
          <w:szCs w:val="24"/>
        </w:rPr>
        <w:t xml:space="preserve"> </w:t>
      </w:r>
      <w:proofErr w:type="gramEnd"/>
      <w:r w:rsidR="00A33D13" w:rsidRPr="00C66B6D">
        <w:rPr>
          <w:rFonts w:cs="Arial"/>
          <w:color w:val="FF0000"/>
          <w:szCs w:val="24"/>
        </w:rPr>
        <w:t xml:space="preserve">no </w:t>
      </w:r>
      <w:r w:rsidRPr="00C66B6D">
        <w:rPr>
          <w:rFonts w:cs="Arial"/>
          <w:color w:val="FF0000"/>
          <w:szCs w:val="24"/>
        </w:rPr>
        <w:t xml:space="preserve">quinto mês (após a última aula de </w:t>
      </w:r>
      <w:r w:rsidR="00A33D13" w:rsidRPr="00C66B6D">
        <w:rPr>
          <w:rFonts w:cs="Arial"/>
          <w:color w:val="FF0000"/>
          <w:szCs w:val="24"/>
        </w:rPr>
        <w:t>Fu</w:t>
      </w:r>
      <w:r w:rsidRPr="00C66B6D">
        <w:rPr>
          <w:rFonts w:cs="Arial"/>
          <w:color w:val="FF0000"/>
          <w:szCs w:val="24"/>
        </w:rPr>
        <w:t xml:space="preserve">tebol </w:t>
      </w:r>
      <w:r w:rsidR="00A33D13" w:rsidRPr="00C66B6D">
        <w:rPr>
          <w:rFonts w:cs="Arial"/>
          <w:color w:val="FF0000"/>
          <w:szCs w:val="24"/>
        </w:rPr>
        <w:t>E</w:t>
      </w:r>
      <w:r w:rsidRPr="00C66B6D">
        <w:rPr>
          <w:rFonts w:cs="Arial"/>
          <w:color w:val="FF0000"/>
          <w:szCs w:val="24"/>
        </w:rPr>
        <w:t xml:space="preserve">ducacional). </w:t>
      </w:r>
      <w:r w:rsidR="00A33D13" w:rsidRPr="00C66B6D">
        <w:rPr>
          <w:rFonts w:cs="Arial"/>
          <w:color w:val="FF0000"/>
          <w:szCs w:val="24"/>
        </w:rPr>
        <w:t>Para</w:t>
      </w:r>
      <w:r w:rsidRPr="00C66B6D">
        <w:rPr>
          <w:rFonts w:cs="Arial"/>
          <w:color w:val="FF0000"/>
          <w:szCs w:val="24"/>
        </w:rPr>
        <w:t xml:space="preserve"> possibilitar a análise dos dados, </w:t>
      </w:r>
      <w:r w:rsidR="00C968B1" w:rsidRPr="00C66B6D">
        <w:rPr>
          <w:rFonts w:cs="Arial"/>
          <w:color w:val="FF0000"/>
          <w:szCs w:val="24"/>
        </w:rPr>
        <w:t xml:space="preserve">os alunos </w:t>
      </w:r>
      <w:r w:rsidR="00A33D13" w:rsidRPr="00C66B6D">
        <w:rPr>
          <w:rFonts w:cs="Arial"/>
          <w:color w:val="FF0000"/>
          <w:szCs w:val="24"/>
        </w:rPr>
        <w:t>foram identificados com a letra</w:t>
      </w:r>
      <w:r w:rsidR="00C968B1" w:rsidRPr="00C66B6D">
        <w:rPr>
          <w:rFonts w:cs="Arial"/>
          <w:color w:val="FF0000"/>
          <w:szCs w:val="24"/>
        </w:rPr>
        <w:t xml:space="preserve"> </w:t>
      </w:r>
      <w:proofErr w:type="gramStart"/>
      <w:r w:rsidR="00C968B1" w:rsidRPr="00C66B6D">
        <w:rPr>
          <w:rFonts w:cs="Arial"/>
          <w:color w:val="FF0000"/>
          <w:szCs w:val="24"/>
        </w:rPr>
        <w:t>A</w:t>
      </w:r>
      <w:proofErr w:type="gramEnd"/>
      <w:r w:rsidR="00C968B1" w:rsidRPr="00C66B6D">
        <w:rPr>
          <w:rFonts w:cs="Arial"/>
          <w:color w:val="FF0000"/>
          <w:szCs w:val="24"/>
        </w:rPr>
        <w:t xml:space="preserve"> </w:t>
      </w:r>
      <w:r w:rsidR="00A33D13" w:rsidRPr="00C66B6D">
        <w:rPr>
          <w:rFonts w:cs="Arial"/>
          <w:color w:val="FF0000"/>
          <w:szCs w:val="24"/>
        </w:rPr>
        <w:t xml:space="preserve">seguida de </w:t>
      </w:r>
      <w:r w:rsidR="00C968B1" w:rsidRPr="00C66B6D">
        <w:rPr>
          <w:rFonts w:cs="Arial"/>
          <w:color w:val="FF0000"/>
          <w:szCs w:val="24"/>
        </w:rPr>
        <w:t>números</w:t>
      </w:r>
      <w:r w:rsidR="00A33D13" w:rsidRPr="00C66B6D">
        <w:rPr>
          <w:rFonts w:cs="Arial"/>
          <w:color w:val="FF0000"/>
          <w:szCs w:val="24"/>
        </w:rPr>
        <w:t xml:space="preserve"> e as entrevistas foram caracterizadas </w:t>
      </w:r>
      <w:r w:rsidR="00C968B1" w:rsidRPr="00C66B6D">
        <w:rPr>
          <w:rFonts w:cs="Arial"/>
          <w:color w:val="FF0000"/>
          <w:szCs w:val="24"/>
        </w:rPr>
        <w:t>com</w:t>
      </w:r>
      <w:r w:rsidR="00A33D13" w:rsidRPr="00C66B6D">
        <w:rPr>
          <w:rFonts w:cs="Arial"/>
          <w:color w:val="FF0000"/>
          <w:szCs w:val="24"/>
        </w:rPr>
        <w:t>o</w:t>
      </w:r>
      <w:r w:rsidR="00C968B1" w:rsidRPr="00C66B6D">
        <w:rPr>
          <w:rFonts w:cs="Arial"/>
          <w:color w:val="FF0000"/>
          <w:szCs w:val="24"/>
        </w:rPr>
        <w:t xml:space="preserve"> primeira e segunda entrevista</w:t>
      </w:r>
      <w:r w:rsidRPr="00C66B6D">
        <w:rPr>
          <w:rFonts w:cs="Arial"/>
          <w:color w:val="FF0000"/>
          <w:szCs w:val="24"/>
        </w:rPr>
        <w:t>.</w:t>
      </w:r>
      <w:r w:rsidR="00C968B1" w:rsidRPr="00C66B6D">
        <w:rPr>
          <w:rFonts w:cs="Arial"/>
          <w:color w:val="FF0000"/>
          <w:szCs w:val="24"/>
        </w:rPr>
        <w:t xml:space="preserve"> </w:t>
      </w:r>
      <w:r w:rsidRPr="00C66B6D">
        <w:rPr>
          <w:rFonts w:cs="Arial"/>
          <w:color w:val="FF0000"/>
          <w:szCs w:val="24"/>
        </w:rPr>
        <w:t xml:space="preserve">A estratégia citada se enquadra dentre as várias modalidades disponíveis </w:t>
      </w:r>
      <w:r w:rsidR="0052774F" w:rsidRPr="00C66B6D">
        <w:rPr>
          <w:rFonts w:cs="Arial"/>
          <w:color w:val="FF0000"/>
          <w:szCs w:val="24"/>
        </w:rPr>
        <w:t>para</w:t>
      </w:r>
      <w:r w:rsidRPr="00C66B6D">
        <w:rPr>
          <w:rFonts w:cs="Arial"/>
          <w:color w:val="FF0000"/>
          <w:szCs w:val="24"/>
        </w:rPr>
        <w:t xml:space="preserve"> obter informações de caráter qualitativo (BORGES E SANTOS,</w:t>
      </w:r>
      <w:r w:rsidR="00DA45C2" w:rsidRPr="00C66B6D">
        <w:rPr>
          <w:rFonts w:cs="Arial"/>
          <w:color w:val="FF0000"/>
          <w:szCs w:val="24"/>
        </w:rPr>
        <w:t xml:space="preserve"> </w:t>
      </w:r>
      <w:r w:rsidRPr="00C66B6D">
        <w:rPr>
          <w:rFonts w:cs="Arial"/>
          <w:color w:val="FF0000"/>
          <w:szCs w:val="24"/>
        </w:rPr>
        <w:t>2005).</w:t>
      </w:r>
    </w:p>
    <w:p w:rsidR="00C17F15" w:rsidRPr="00C66B6D" w:rsidRDefault="00C17F15" w:rsidP="00C968B1">
      <w:pPr>
        <w:spacing w:after="0" w:line="360" w:lineRule="auto"/>
        <w:ind w:firstLine="851"/>
        <w:jc w:val="both"/>
        <w:rPr>
          <w:rFonts w:cs="Arial"/>
          <w:color w:val="FF0000"/>
          <w:szCs w:val="24"/>
        </w:rPr>
      </w:pPr>
      <w:r w:rsidRPr="00C66B6D">
        <w:rPr>
          <w:rFonts w:cs="Arial"/>
          <w:color w:val="FF0000"/>
          <w:szCs w:val="24"/>
        </w:rPr>
        <w:t xml:space="preserve">Deve-se ressaltar que as entrevistas foram gravadas em áudio, </w:t>
      </w:r>
      <w:r w:rsidR="0052774F" w:rsidRPr="00C66B6D">
        <w:rPr>
          <w:rFonts w:cs="Arial"/>
          <w:color w:val="FF0000"/>
          <w:szCs w:val="24"/>
        </w:rPr>
        <w:t>guiadas</w:t>
      </w:r>
      <w:r w:rsidRPr="00C66B6D">
        <w:rPr>
          <w:rFonts w:cs="Arial"/>
          <w:color w:val="FF0000"/>
          <w:szCs w:val="24"/>
        </w:rPr>
        <w:t xml:space="preserve"> por um roteiro de questões (APÊNDICE C) </w:t>
      </w:r>
      <w:r w:rsidR="0052774F" w:rsidRPr="00C66B6D">
        <w:rPr>
          <w:rFonts w:cs="Arial"/>
          <w:color w:val="FF0000"/>
          <w:szCs w:val="24"/>
        </w:rPr>
        <w:t>que</w:t>
      </w:r>
      <w:r w:rsidRPr="00C66B6D">
        <w:rPr>
          <w:rFonts w:cs="Arial"/>
          <w:color w:val="FF0000"/>
          <w:szCs w:val="24"/>
        </w:rPr>
        <w:t xml:space="preserve"> abordou 04 eixos: caracterização do meio ambiente, recursos ambientais, </w:t>
      </w:r>
      <w:r w:rsidR="00DA45C2" w:rsidRPr="00C66B6D">
        <w:rPr>
          <w:rFonts w:cs="Arial"/>
          <w:color w:val="FF0000"/>
          <w:szCs w:val="24"/>
        </w:rPr>
        <w:t>Educação Ambiental</w:t>
      </w:r>
      <w:r w:rsidRPr="00C66B6D">
        <w:rPr>
          <w:rFonts w:cs="Arial"/>
          <w:color w:val="FF0000"/>
          <w:szCs w:val="24"/>
        </w:rPr>
        <w:t xml:space="preserve"> e </w:t>
      </w:r>
      <w:r w:rsidR="00164513" w:rsidRPr="00C66B6D">
        <w:rPr>
          <w:rFonts w:cs="Arial"/>
          <w:color w:val="FF0000"/>
          <w:szCs w:val="24"/>
        </w:rPr>
        <w:t>Futebol Educacional</w:t>
      </w:r>
      <w:r w:rsidRPr="00C66B6D">
        <w:rPr>
          <w:rFonts w:cs="Arial"/>
          <w:color w:val="FF0000"/>
          <w:szCs w:val="24"/>
        </w:rPr>
        <w:t>.</w:t>
      </w:r>
      <w:r w:rsidR="00C968B1" w:rsidRPr="00C66B6D">
        <w:rPr>
          <w:rFonts w:cs="Arial"/>
          <w:color w:val="FF0000"/>
          <w:szCs w:val="24"/>
        </w:rPr>
        <w:t xml:space="preserve"> </w:t>
      </w:r>
      <w:r w:rsidRPr="00C66B6D">
        <w:rPr>
          <w:rFonts w:cs="Arial"/>
          <w:color w:val="FF0000"/>
          <w:szCs w:val="24"/>
        </w:rPr>
        <w:t>As transcrições foram realizadas após o término das entrevistas para que a análise fosse iniciada o mais rápido possível, o que facilitou a compreensão do pesquisador. As gravações ficar</w:t>
      </w:r>
      <w:r w:rsidR="00C968B1" w:rsidRPr="00C66B6D">
        <w:rPr>
          <w:rFonts w:cs="Arial"/>
          <w:color w:val="FF0000"/>
          <w:szCs w:val="24"/>
        </w:rPr>
        <w:t>ão</w:t>
      </w:r>
      <w:r w:rsidRPr="00C66B6D">
        <w:rPr>
          <w:rFonts w:cs="Arial"/>
          <w:color w:val="FF0000"/>
          <w:szCs w:val="24"/>
        </w:rPr>
        <w:t xml:space="preserve"> sob a guarda do pesquisador até cinco anos após a pesquisa</w:t>
      </w:r>
      <w:r w:rsidR="0052774F" w:rsidRPr="00C66B6D">
        <w:rPr>
          <w:rFonts w:cs="Arial"/>
          <w:color w:val="FF0000"/>
          <w:szCs w:val="24"/>
        </w:rPr>
        <w:t xml:space="preserve"> e</w:t>
      </w:r>
      <w:r w:rsidRPr="00C66B6D">
        <w:rPr>
          <w:rFonts w:cs="Arial"/>
          <w:color w:val="FF0000"/>
          <w:szCs w:val="24"/>
        </w:rPr>
        <w:t>, ao fim desse período</w:t>
      </w:r>
      <w:r w:rsidR="0052774F" w:rsidRPr="00C66B6D">
        <w:rPr>
          <w:rFonts w:cs="Arial"/>
          <w:color w:val="FF0000"/>
          <w:szCs w:val="24"/>
        </w:rPr>
        <w:t>,</w:t>
      </w:r>
      <w:r w:rsidRPr="00C66B6D">
        <w:rPr>
          <w:rFonts w:cs="Arial"/>
          <w:color w:val="FF0000"/>
          <w:szCs w:val="24"/>
        </w:rPr>
        <w:t xml:space="preserve"> o material será apagado.</w:t>
      </w:r>
    </w:p>
    <w:p w:rsidR="00C17F15" w:rsidRPr="00C66B6D" w:rsidRDefault="00C17F15" w:rsidP="00652742">
      <w:pPr>
        <w:spacing w:after="0" w:line="360" w:lineRule="auto"/>
        <w:ind w:firstLine="851"/>
        <w:jc w:val="both"/>
        <w:rPr>
          <w:rFonts w:cs="Arial"/>
          <w:color w:val="FF0000"/>
          <w:szCs w:val="24"/>
        </w:rPr>
      </w:pPr>
      <w:r w:rsidRPr="00C66B6D">
        <w:rPr>
          <w:rFonts w:cs="Arial"/>
          <w:color w:val="FF0000"/>
          <w:szCs w:val="24"/>
        </w:rPr>
        <w:t xml:space="preserve">Deve-se salientar que previamente os responsáveis pelas crianças foram informados sobre o conteúdo da pesquisa e assinaram um termo de consentimento (APÊNDICE D). As crianças envolvidas, por sua vez, assinaram um termo de assentimento (APÊNDICE E). </w:t>
      </w:r>
    </w:p>
    <w:p w:rsidR="00652742" w:rsidRPr="00C66B6D" w:rsidRDefault="00652742" w:rsidP="00C17F15">
      <w:pPr>
        <w:autoSpaceDE w:val="0"/>
        <w:autoSpaceDN w:val="0"/>
        <w:adjustRightInd w:val="0"/>
        <w:spacing w:after="0" w:line="360" w:lineRule="auto"/>
        <w:jc w:val="both"/>
        <w:rPr>
          <w:rFonts w:cs="Arial"/>
          <w:b/>
          <w:color w:val="FF0000"/>
          <w:szCs w:val="24"/>
        </w:rPr>
      </w:pPr>
    </w:p>
    <w:p w:rsidR="00C17F15" w:rsidRPr="00C66B6D" w:rsidRDefault="00C17F15" w:rsidP="00C17F15">
      <w:pPr>
        <w:autoSpaceDE w:val="0"/>
        <w:autoSpaceDN w:val="0"/>
        <w:adjustRightInd w:val="0"/>
        <w:spacing w:after="0" w:line="360" w:lineRule="auto"/>
        <w:jc w:val="both"/>
        <w:rPr>
          <w:rFonts w:cs="Arial"/>
          <w:b/>
          <w:color w:val="FF0000"/>
          <w:szCs w:val="24"/>
        </w:rPr>
      </w:pPr>
      <w:r w:rsidRPr="00C66B6D">
        <w:rPr>
          <w:rFonts w:cs="Arial"/>
          <w:b/>
          <w:color w:val="FF0000"/>
          <w:szCs w:val="24"/>
        </w:rPr>
        <w:t>3.4.3 Percepção socioambiental retratada em desenho</w:t>
      </w:r>
      <w:r w:rsidR="00D12E45" w:rsidRPr="00C66B6D">
        <w:rPr>
          <w:rFonts w:cs="Arial"/>
          <w:b/>
          <w:color w:val="FF0000"/>
          <w:szCs w:val="24"/>
        </w:rPr>
        <w:t>s</w:t>
      </w:r>
    </w:p>
    <w:p w:rsidR="00C17F15" w:rsidRPr="00C66B6D" w:rsidRDefault="00C17F15" w:rsidP="00C17F15">
      <w:pPr>
        <w:autoSpaceDE w:val="0"/>
        <w:autoSpaceDN w:val="0"/>
        <w:adjustRightInd w:val="0"/>
        <w:spacing w:after="0" w:line="360" w:lineRule="auto"/>
        <w:ind w:firstLine="709"/>
        <w:jc w:val="both"/>
        <w:rPr>
          <w:rFonts w:cs="Arial"/>
          <w:color w:val="FF0000"/>
          <w:szCs w:val="24"/>
        </w:rPr>
      </w:pPr>
    </w:p>
    <w:p w:rsidR="00C17F15" w:rsidRPr="00C66B6D" w:rsidRDefault="00C17F15" w:rsidP="00C17F15">
      <w:pPr>
        <w:spacing w:after="0" w:line="360" w:lineRule="auto"/>
        <w:ind w:firstLine="708"/>
        <w:jc w:val="both"/>
        <w:rPr>
          <w:rFonts w:cs="Arial"/>
          <w:strike/>
          <w:color w:val="FF0000"/>
          <w:szCs w:val="24"/>
        </w:rPr>
      </w:pPr>
      <w:r w:rsidRPr="00C66B6D">
        <w:rPr>
          <w:rFonts w:cs="Arial"/>
          <w:color w:val="FF0000"/>
          <w:szCs w:val="24"/>
        </w:rPr>
        <w:t xml:space="preserve">Após a </w:t>
      </w:r>
      <w:r w:rsidR="00F0402B" w:rsidRPr="00C66B6D">
        <w:rPr>
          <w:rFonts w:cs="Arial"/>
          <w:color w:val="FF0000"/>
          <w:szCs w:val="24"/>
        </w:rPr>
        <w:t xml:space="preserve">primeira e a segunda entrevista, foi </w:t>
      </w:r>
      <w:r w:rsidRPr="00C66B6D">
        <w:rPr>
          <w:rFonts w:cs="Arial"/>
          <w:color w:val="FF0000"/>
          <w:szCs w:val="24"/>
        </w:rPr>
        <w:t xml:space="preserve">solicitado aos estudantes que realizassem desenhos sobre o que significa o meio ambiente em suas vidas em até 1 hora. A </w:t>
      </w:r>
      <w:r w:rsidR="00D12E45" w:rsidRPr="00C66B6D">
        <w:rPr>
          <w:rFonts w:cs="Arial"/>
          <w:color w:val="FF0000"/>
          <w:szCs w:val="24"/>
        </w:rPr>
        <w:t>atividade foi realizada em</w:t>
      </w:r>
      <w:r w:rsidRPr="00C66B6D">
        <w:rPr>
          <w:rFonts w:cs="Arial"/>
          <w:color w:val="FF0000"/>
          <w:szCs w:val="24"/>
        </w:rPr>
        <w:t xml:space="preserve"> um local calmo com mínima ocorrência de barulho externo e movimentação de terceiros. Os </w:t>
      </w:r>
      <w:r w:rsidR="0052774F" w:rsidRPr="00C66B6D">
        <w:rPr>
          <w:rFonts w:cs="Arial"/>
          <w:color w:val="FF0000"/>
          <w:szCs w:val="24"/>
        </w:rPr>
        <w:t xml:space="preserve">participantes </w:t>
      </w:r>
      <w:r w:rsidRPr="00C66B6D">
        <w:rPr>
          <w:rFonts w:cs="Arial"/>
          <w:color w:val="FF0000"/>
          <w:szCs w:val="24"/>
        </w:rPr>
        <w:t>foram separados de modo que não conseguissem ver o desenho do colega. O indivíduo expressou-se, portanto, sem a influência dos companheiros.</w:t>
      </w:r>
      <w:r w:rsidRPr="00C66B6D">
        <w:rPr>
          <w:rFonts w:cs="Arial"/>
          <w:strike/>
          <w:color w:val="FF0000"/>
          <w:szCs w:val="24"/>
        </w:rPr>
        <w:t xml:space="preserve"> </w:t>
      </w:r>
    </w:p>
    <w:p w:rsidR="00F0402B" w:rsidRPr="00C66B6D" w:rsidRDefault="00F0402B" w:rsidP="00C17F15">
      <w:pPr>
        <w:spacing w:after="0" w:line="360" w:lineRule="auto"/>
        <w:jc w:val="both"/>
        <w:rPr>
          <w:rFonts w:cs="Arial"/>
          <w:color w:val="FF0000"/>
          <w:szCs w:val="24"/>
        </w:rPr>
      </w:pPr>
    </w:p>
    <w:p w:rsidR="00C17F15" w:rsidRPr="00C66B6D" w:rsidRDefault="00C17F15" w:rsidP="00C17F15">
      <w:pPr>
        <w:spacing w:after="0" w:line="360" w:lineRule="auto"/>
        <w:jc w:val="both"/>
        <w:rPr>
          <w:rFonts w:cs="Arial"/>
          <w:color w:val="FF0000"/>
          <w:szCs w:val="24"/>
        </w:rPr>
      </w:pPr>
      <w:r w:rsidRPr="00C66B6D">
        <w:rPr>
          <w:rFonts w:cs="Arial"/>
          <w:color w:val="FF0000"/>
          <w:szCs w:val="24"/>
        </w:rPr>
        <w:t>3.5 ASPÉCTOS ÉTICOS</w:t>
      </w:r>
    </w:p>
    <w:p w:rsidR="00C17F15" w:rsidRPr="00C66B6D" w:rsidRDefault="00C17F15" w:rsidP="00C17F15">
      <w:pPr>
        <w:spacing w:after="0" w:line="360" w:lineRule="auto"/>
        <w:jc w:val="both"/>
        <w:rPr>
          <w:rFonts w:cs="Arial"/>
          <w:color w:val="FF0000"/>
          <w:szCs w:val="24"/>
        </w:rPr>
      </w:pPr>
    </w:p>
    <w:p w:rsidR="00C17F15" w:rsidRPr="00C66B6D" w:rsidRDefault="00C17F15" w:rsidP="00C17F15">
      <w:pPr>
        <w:spacing w:after="0" w:line="360" w:lineRule="auto"/>
        <w:ind w:firstLine="708"/>
        <w:jc w:val="both"/>
        <w:rPr>
          <w:rFonts w:cs="Arial"/>
          <w:color w:val="FF0000"/>
          <w:szCs w:val="24"/>
        </w:rPr>
      </w:pPr>
      <w:r w:rsidRPr="00C66B6D">
        <w:rPr>
          <w:rFonts w:cs="Arial"/>
          <w:color w:val="FF0000"/>
          <w:szCs w:val="24"/>
        </w:rPr>
        <w:t xml:space="preserve">A presente pesquisa possui aprovação pelo Comitê de Ética </w:t>
      </w:r>
      <w:r w:rsidR="0052774F" w:rsidRPr="00C66B6D">
        <w:rPr>
          <w:rFonts w:cs="Arial"/>
          <w:color w:val="FF0000"/>
          <w:szCs w:val="24"/>
        </w:rPr>
        <w:t xml:space="preserve">e </w:t>
      </w:r>
      <w:r w:rsidRPr="00C66B6D">
        <w:rPr>
          <w:rFonts w:cs="Arial"/>
          <w:color w:val="FF0000"/>
          <w:szCs w:val="24"/>
        </w:rPr>
        <w:t xml:space="preserve">Pesquisa da Faculdade Maria </w:t>
      </w:r>
      <w:proofErr w:type="spellStart"/>
      <w:r w:rsidRPr="00C66B6D">
        <w:rPr>
          <w:rFonts w:cs="Arial"/>
          <w:color w:val="FF0000"/>
          <w:szCs w:val="24"/>
        </w:rPr>
        <w:t>Milza</w:t>
      </w:r>
      <w:proofErr w:type="spellEnd"/>
      <w:r w:rsidRPr="00C66B6D">
        <w:rPr>
          <w:rFonts w:cs="Arial"/>
          <w:color w:val="FF0000"/>
          <w:szCs w:val="24"/>
        </w:rPr>
        <w:t xml:space="preserve"> (CEP-FAMAM), parecer 2037467 (ANEXO A). De acordo com todos os princípios éticos contidos na Resolução Nº 466/12 do Conselho Nacional de Saúde (CNS), o presente estudo assegura a confiabilidade, privacidade, anonimato e sigilo da identidade dos sujeitos da pesquisa e, ao mesmo tempo, garante a imparcialidade, impessoalidade e objetividade na condução do estudo e na redação dos relatórios técnicos.</w:t>
      </w:r>
    </w:p>
    <w:p w:rsidR="00C17F15" w:rsidRPr="00C66B6D" w:rsidRDefault="00C17F15" w:rsidP="00C17F15">
      <w:pPr>
        <w:spacing w:after="0" w:line="360" w:lineRule="auto"/>
        <w:ind w:firstLine="851"/>
        <w:jc w:val="both"/>
        <w:rPr>
          <w:rFonts w:cs="Arial"/>
          <w:color w:val="FF0000"/>
          <w:szCs w:val="24"/>
        </w:rPr>
      </w:pPr>
      <w:r w:rsidRPr="00C66B6D">
        <w:rPr>
          <w:rFonts w:cs="Arial"/>
          <w:color w:val="FF0000"/>
          <w:szCs w:val="24"/>
        </w:rPr>
        <w:t xml:space="preserve">Assim, primeiramente, foi requerido um termo de autorização da pesquisa e um termo de anuência à coordenadora do Centro de Referência em Esporte Educacional. Posteriormente, foi assinado um termo de compromisso dos pesquisadores e um termo de consentimento livre e esclarecido.  </w:t>
      </w:r>
    </w:p>
    <w:p w:rsidR="00C17F15" w:rsidRPr="00C66B6D" w:rsidRDefault="00C17F15" w:rsidP="00C17F15">
      <w:pPr>
        <w:tabs>
          <w:tab w:val="left" w:pos="2040"/>
        </w:tabs>
        <w:spacing w:after="0" w:line="360" w:lineRule="auto"/>
        <w:ind w:firstLine="851"/>
        <w:jc w:val="both"/>
        <w:rPr>
          <w:rFonts w:cs="Arial"/>
          <w:color w:val="FF0000"/>
          <w:szCs w:val="24"/>
        </w:rPr>
      </w:pPr>
      <w:r w:rsidRPr="00C66B6D">
        <w:rPr>
          <w:rFonts w:cs="Arial"/>
          <w:color w:val="FF0000"/>
          <w:szCs w:val="24"/>
        </w:rPr>
        <w:t>Após esta etapa, o projeto de pesquisa foi cadastrado no endereço eletrônico da Plataforma Brasil que encaminhou o mesmo ao Comitê de Ética e Pesquisa (CEP) da FAMAM para ser analisado. Somente após parecer favorável do CEP foi iniciada a coleta de dados. Em seguida, foram apresentados o objetivo da pesquisa, a metodologia e o termo de livre consentimento para os responsáveis dos pesquisados. O TCLE foi assinado em duas vias, ficando uma de posse do pesquisador e outra do volunt</w:t>
      </w:r>
      <w:r w:rsidR="0052774F" w:rsidRPr="00C66B6D">
        <w:rPr>
          <w:rFonts w:cs="Arial"/>
          <w:color w:val="FF0000"/>
          <w:szCs w:val="24"/>
        </w:rPr>
        <w:t>á</w:t>
      </w:r>
      <w:r w:rsidRPr="00C66B6D">
        <w:rPr>
          <w:rFonts w:cs="Arial"/>
          <w:color w:val="FF0000"/>
          <w:szCs w:val="24"/>
        </w:rPr>
        <w:t>rio. É relevante ressaltar que esse termo assegura a todos os participantes do estudo, total sigilo e anonimato.</w:t>
      </w:r>
    </w:p>
    <w:p w:rsidR="0052774F" w:rsidRPr="00C66B6D" w:rsidRDefault="0052774F" w:rsidP="00C17F15">
      <w:pPr>
        <w:tabs>
          <w:tab w:val="left" w:pos="2040"/>
        </w:tabs>
        <w:spacing w:after="0" w:line="360" w:lineRule="auto"/>
        <w:jc w:val="both"/>
        <w:rPr>
          <w:rFonts w:cs="Arial"/>
          <w:color w:val="FF0000"/>
          <w:szCs w:val="24"/>
        </w:rPr>
      </w:pPr>
    </w:p>
    <w:p w:rsidR="0052774F" w:rsidRPr="00C66B6D" w:rsidRDefault="0052774F" w:rsidP="00C17F15">
      <w:pPr>
        <w:tabs>
          <w:tab w:val="left" w:pos="2040"/>
        </w:tabs>
        <w:spacing w:after="0" w:line="360" w:lineRule="auto"/>
        <w:jc w:val="both"/>
        <w:rPr>
          <w:rFonts w:cs="Arial"/>
          <w:color w:val="FF0000"/>
          <w:szCs w:val="24"/>
        </w:rPr>
      </w:pPr>
    </w:p>
    <w:p w:rsidR="00C17F15" w:rsidRPr="00C66B6D" w:rsidRDefault="00C17F15" w:rsidP="00C17F15">
      <w:pPr>
        <w:tabs>
          <w:tab w:val="left" w:pos="2040"/>
        </w:tabs>
        <w:spacing w:after="0" w:line="360" w:lineRule="auto"/>
        <w:jc w:val="both"/>
        <w:rPr>
          <w:rFonts w:cs="Arial"/>
          <w:color w:val="FF0000"/>
          <w:szCs w:val="24"/>
        </w:rPr>
      </w:pPr>
      <w:proofErr w:type="gramStart"/>
      <w:r w:rsidRPr="00C66B6D">
        <w:rPr>
          <w:rFonts w:cs="Arial"/>
          <w:color w:val="FF0000"/>
          <w:szCs w:val="24"/>
        </w:rPr>
        <w:t>3.6 ANÁLISE</w:t>
      </w:r>
      <w:proofErr w:type="gramEnd"/>
      <w:r w:rsidRPr="00C66B6D">
        <w:rPr>
          <w:rFonts w:cs="Arial"/>
          <w:color w:val="FF0000"/>
          <w:szCs w:val="24"/>
        </w:rPr>
        <w:t xml:space="preserve"> DOS DADOS</w:t>
      </w:r>
    </w:p>
    <w:p w:rsidR="00C17F15" w:rsidRPr="00C66B6D" w:rsidRDefault="00C17F15" w:rsidP="00C17F15">
      <w:pPr>
        <w:tabs>
          <w:tab w:val="left" w:pos="2040"/>
        </w:tabs>
        <w:spacing w:after="0" w:line="360" w:lineRule="auto"/>
        <w:jc w:val="both"/>
        <w:rPr>
          <w:rFonts w:cs="Arial"/>
          <w:b/>
          <w:color w:val="FF0000"/>
          <w:szCs w:val="24"/>
        </w:rPr>
      </w:pPr>
    </w:p>
    <w:p w:rsidR="008D3C03" w:rsidRPr="00C66B6D" w:rsidRDefault="00E057A7" w:rsidP="00BE6030">
      <w:pPr>
        <w:spacing w:after="0" w:line="360" w:lineRule="auto"/>
        <w:ind w:firstLine="708"/>
        <w:jc w:val="both"/>
        <w:rPr>
          <w:rFonts w:cs="Arial"/>
          <w:b/>
          <w:color w:val="FF0000"/>
        </w:rPr>
      </w:pPr>
      <w:r w:rsidRPr="00C66B6D">
        <w:rPr>
          <w:rFonts w:cs="Arial"/>
          <w:color w:val="FF0000"/>
        </w:rPr>
        <w:t xml:space="preserve">A realização das entrevistas teve como objetivo identificar a concepção dos alunos </w:t>
      </w:r>
      <w:r w:rsidR="00D12E45" w:rsidRPr="00C66B6D">
        <w:rPr>
          <w:rFonts w:cs="Arial"/>
          <w:color w:val="FF0000"/>
        </w:rPr>
        <w:t>sobre</w:t>
      </w:r>
      <w:r w:rsidRPr="00C66B6D">
        <w:rPr>
          <w:rFonts w:cs="Arial"/>
          <w:color w:val="FF0000"/>
        </w:rPr>
        <w:t xml:space="preserve"> meio ambiente</w:t>
      </w:r>
      <w:r w:rsidR="00D12E45" w:rsidRPr="00C66B6D">
        <w:rPr>
          <w:rFonts w:cs="Arial"/>
          <w:color w:val="FF0000"/>
        </w:rPr>
        <w:t xml:space="preserve">, </w:t>
      </w:r>
      <w:r w:rsidR="00DA45C2" w:rsidRPr="00C66B6D">
        <w:rPr>
          <w:rFonts w:cs="Arial"/>
          <w:color w:val="FF0000"/>
        </w:rPr>
        <w:t>Educação Ambiental</w:t>
      </w:r>
      <w:r w:rsidRPr="00C66B6D">
        <w:rPr>
          <w:rFonts w:cs="Arial"/>
          <w:color w:val="FF0000"/>
        </w:rPr>
        <w:t xml:space="preserve"> e</w:t>
      </w:r>
      <w:proofErr w:type="gramStart"/>
      <w:r w:rsidRPr="00C66B6D">
        <w:rPr>
          <w:rFonts w:cs="Arial"/>
          <w:color w:val="FF0000"/>
        </w:rPr>
        <w:t xml:space="preserve">  </w:t>
      </w:r>
      <w:proofErr w:type="gramEnd"/>
      <w:r w:rsidR="00164513" w:rsidRPr="00C66B6D">
        <w:rPr>
          <w:rFonts w:cs="Arial"/>
          <w:color w:val="FF0000"/>
        </w:rPr>
        <w:t>Futebol Educacional</w:t>
      </w:r>
      <w:r w:rsidRPr="00C66B6D">
        <w:rPr>
          <w:rFonts w:cs="Arial"/>
          <w:color w:val="FF0000"/>
        </w:rPr>
        <w:t xml:space="preserve">, além do compartilhamento de conhecimento entre os entrevistados. </w:t>
      </w:r>
      <w:r w:rsidR="00A7133E" w:rsidRPr="00C66B6D">
        <w:rPr>
          <w:rFonts w:cs="Arial"/>
          <w:color w:val="FF0000"/>
        </w:rPr>
        <w:t>Para manter o sigilo dos participantes da pesquisa foram utilizados como identificação uma letra e um numeral. Quanto</w:t>
      </w:r>
      <w:r w:rsidR="00BE6030" w:rsidRPr="00C66B6D">
        <w:rPr>
          <w:rFonts w:cs="Arial"/>
          <w:b/>
          <w:color w:val="FF0000"/>
        </w:rPr>
        <w:t xml:space="preserve"> </w:t>
      </w:r>
      <w:proofErr w:type="gramStart"/>
      <w:r w:rsidR="00A7133E" w:rsidRPr="00C66B6D">
        <w:rPr>
          <w:rFonts w:cs="Arial"/>
          <w:color w:val="FF0000"/>
        </w:rPr>
        <w:t>a</w:t>
      </w:r>
      <w:proofErr w:type="gramEnd"/>
      <w:r w:rsidR="00BE6030" w:rsidRPr="00C66B6D">
        <w:rPr>
          <w:rFonts w:cs="Arial"/>
          <w:b/>
          <w:color w:val="FF0000"/>
        </w:rPr>
        <w:t xml:space="preserve"> </w:t>
      </w:r>
      <w:r w:rsidR="008D3C03" w:rsidRPr="00C66B6D">
        <w:rPr>
          <w:rFonts w:eastAsia="Times New Roman" w:cs="Arial"/>
          <w:color w:val="FF0000"/>
          <w:szCs w:val="24"/>
          <w:lang w:eastAsia="pt-BR"/>
        </w:rPr>
        <w:t>análise das entrevistas, foi u</w:t>
      </w:r>
      <w:r w:rsidR="00E044F2" w:rsidRPr="00C66B6D">
        <w:rPr>
          <w:rFonts w:eastAsia="Times New Roman" w:cs="Arial"/>
          <w:color w:val="FF0000"/>
          <w:szCs w:val="24"/>
          <w:lang w:eastAsia="pt-BR"/>
        </w:rPr>
        <w:t>tilizada a técnica de análise de</w:t>
      </w:r>
      <w:r w:rsidR="008D3C03" w:rsidRPr="00C66B6D">
        <w:rPr>
          <w:rFonts w:eastAsia="Times New Roman" w:cs="Arial"/>
          <w:color w:val="FF0000"/>
          <w:szCs w:val="24"/>
          <w:lang w:eastAsia="pt-BR"/>
        </w:rPr>
        <w:t xml:space="preserve"> </w:t>
      </w:r>
      <w:proofErr w:type="spellStart"/>
      <w:r w:rsidR="003075C1" w:rsidRPr="00C66B6D">
        <w:rPr>
          <w:rFonts w:eastAsia="Times New Roman" w:cs="Arial"/>
          <w:color w:val="FF0000"/>
          <w:szCs w:val="24"/>
          <w:lang w:eastAsia="pt-BR"/>
        </w:rPr>
        <w:t>Minayo</w:t>
      </w:r>
      <w:proofErr w:type="spellEnd"/>
      <w:r w:rsidR="003075C1" w:rsidRPr="00C66B6D">
        <w:rPr>
          <w:rFonts w:eastAsia="Times New Roman" w:cs="Arial"/>
          <w:color w:val="FF0000"/>
          <w:szCs w:val="24"/>
          <w:lang w:eastAsia="pt-BR"/>
        </w:rPr>
        <w:t xml:space="preserve"> </w:t>
      </w:r>
      <w:r w:rsidR="008D3C03" w:rsidRPr="00C66B6D">
        <w:rPr>
          <w:rFonts w:cs="Arial"/>
          <w:bCs/>
          <w:color w:val="FF0000"/>
          <w:szCs w:val="24"/>
        </w:rPr>
        <w:t>(201</w:t>
      </w:r>
      <w:r w:rsidR="003075C1" w:rsidRPr="00C66B6D">
        <w:rPr>
          <w:rFonts w:cs="Arial"/>
          <w:bCs/>
          <w:color w:val="FF0000"/>
          <w:szCs w:val="24"/>
        </w:rPr>
        <w:t>0</w:t>
      </w:r>
      <w:r w:rsidR="008D3C03" w:rsidRPr="00C66B6D">
        <w:rPr>
          <w:rFonts w:cs="Arial"/>
          <w:bCs/>
          <w:color w:val="FF0000"/>
          <w:szCs w:val="24"/>
        </w:rPr>
        <w:t xml:space="preserve">), que contempla </w:t>
      </w:r>
      <w:r w:rsidR="00FC221E" w:rsidRPr="00C66B6D">
        <w:rPr>
          <w:rFonts w:cs="Arial"/>
          <w:bCs/>
          <w:color w:val="FF0000"/>
          <w:szCs w:val="24"/>
        </w:rPr>
        <w:t xml:space="preserve">as seguintes </w:t>
      </w:r>
      <w:r w:rsidR="008D3C03" w:rsidRPr="00C66B6D">
        <w:rPr>
          <w:rFonts w:cs="Arial"/>
          <w:bCs/>
          <w:color w:val="FF0000"/>
          <w:szCs w:val="24"/>
        </w:rPr>
        <w:t>fases: pré-análise, exploração do material e tratamento dos resultados, inferência e interpretação.</w:t>
      </w:r>
    </w:p>
    <w:p w:rsidR="008D3C03" w:rsidRPr="00C66B6D" w:rsidRDefault="008D3C03" w:rsidP="008D3C03">
      <w:pPr>
        <w:spacing w:after="0" w:line="360" w:lineRule="auto"/>
        <w:ind w:firstLine="709"/>
        <w:jc w:val="both"/>
        <w:rPr>
          <w:rFonts w:cs="Arial"/>
          <w:bCs/>
          <w:color w:val="FF0000"/>
          <w:szCs w:val="24"/>
        </w:rPr>
      </w:pPr>
      <w:r w:rsidRPr="00C66B6D">
        <w:rPr>
          <w:rFonts w:cs="Arial"/>
          <w:bCs/>
          <w:color w:val="FF0000"/>
          <w:szCs w:val="24"/>
        </w:rPr>
        <w:lastRenderedPageBreak/>
        <w:t>Na primeira fase (pré</w:t>
      </w:r>
      <w:r w:rsidR="00FC221E" w:rsidRPr="00C66B6D">
        <w:rPr>
          <w:rFonts w:cs="Arial"/>
          <w:bCs/>
          <w:color w:val="FF0000"/>
          <w:szCs w:val="24"/>
        </w:rPr>
        <w:t>-</w:t>
      </w:r>
      <w:r w:rsidRPr="00C66B6D">
        <w:rPr>
          <w:rFonts w:cs="Arial"/>
          <w:bCs/>
          <w:color w:val="FF0000"/>
          <w:szCs w:val="24"/>
        </w:rPr>
        <w:t>an</w:t>
      </w:r>
      <w:r w:rsidR="00FC221E" w:rsidRPr="00C66B6D">
        <w:rPr>
          <w:rFonts w:cs="Arial"/>
          <w:bCs/>
          <w:color w:val="FF0000"/>
          <w:szCs w:val="24"/>
        </w:rPr>
        <w:t>á</w:t>
      </w:r>
      <w:r w:rsidRPr="00C66B6D">
        <w:rPr>
          <w:rFonts w:cs="Arial"/>
          <w:bCs/>
          <w:color w:val="FF0000"/>
          <w:szCs w:val="24"/>
        </w:rPr>
        <w:t>lise)</w:t>
      </w:r>
      <w:r w:rsidR="0052774F" w:rsidRPr="00C66B6D">
        <w:rPr>
          <w:rFonts w:cs="Arial"/>
          <w:bCs/>
          <w:color w:val="FF0000"/>
          <w:szCs w:val="24"/>
        </w:rPr>
        <w:t>,</w:t>
      </w:r>
      <w:r w:rsidRPr="00C66B6D">
        <w:rPr>
          <w:rFonts w:cs="Arial"/>
          <w:bCs/>
          <w:color w:val="FF0000"/>
          <w:szCs w:val="24"/>
        </w:rPr>
        <w:t xml:space="preserve"> as falas foram lidas, separadas e compiladas por questões norteadoras, para a apreensão do sentido do todo. </w:t>
      </w:r>
    </w:p>
    <w:p w:rsidR="008D3C03" w:rsidRPr="00C66B6D" w:rsidRDefault="008D3C03" w:rsidP="008D3C03">
      <w:pPr>
        <w:spacing w:after="0" w:line="360" w:lineRule="auto"/>
        <w:ind w:firstLine="709"/>
        <w:jc w:val="both"/>
        <w:rPr>
          <w:rFonts w:cs="Arial"/>
          <w:bCs/>
          <w:color w:val="FF0000"/>
          <w:szCs w:val="24"/>
        </w:rPr>
      </w:pPr>
      <w:r w:rsidRPr="00C66B6D">
        <w:rPr>
          <w:rFonts w:cs="Arial"/>
          <w:bCs/>
          <w:color w:val="FF0000"/>
          <w:szCs w:val="24"/>
        </w:rPr>
        <w:t>Em seguida, realizou-se a exploração das falas e, posteriormente, foram extraídas palavras e expressões que respondiam à questão norteadora, e foram iniciadas as</w:t>
      </w:r>
      <w:r w:rsidR="00E044F2" w:rsidRPr="00C66B6D">
        <w:rPr>
          <w:rFonts w:cs="Arial"/>
          <w:bCs/>
          <w:color w:val="FF0000"/>
          <w:szCs w:val="24"/>
        </w:rPr>
        <w:t xml:space="preserve"> inferências e a</w:t>
      </w:r>
      <w:r w:rsidR="0052774F" w:rsidRPr="00C66B6D">
        <w:rPr>
          <w:rFonts w:cs="Arial"/>
          <w:bCs/>
          <w:color w:val="FF0000"/>
          <w:szCs w:val="24"/>
        </w:rPr>
        <w:t>s</w:t>
      </w:r>
      <w:r w:rsidR="00E044F2" w:rsidRPr="00C66B6D">
        <w:rPr>
          <w:rFonts w:cs="Arial"/>
          <w:bCs/>
          <w:color w:val="FF0000"/>
          <w:szCs w:val="24"/>
        </w:rPr>
        <w:t xml:space="preserve"> interpretações.</w:t>
      </w:r>
    </w:p>
    <w:p w:rsidR="00C17F15" w:rsidRPr="00C66B6D" w:rsidRDefault="00C17F15" w:rsidP="00C17F15">
      <w:pPr>
        <w:spacing w:after="0" w:line="360" w:lineRule="auto"/>
        <w:jc w:val="both"/>
        <w:rPr>
          <w:rFonts w:eastAsia="Times New Roman" w:cs="Arial"/>
          <w:b/>
          <w:color w:val="FF0000"/>
          <w:szCs w:val="24"/>
          <w:lang w:eastAsia="pt-BR"/>
        </w:rPr>
      </w:pPr>
    </w:p>
    <w:p w:rsidR="00C17F15" w:rsidRPr="00C66B6D" w:rsidRDefault="00C17F15" w:rsidP="00C17F15">
      <w:pPr>
        <w:spacing w:after="0" w:line="360" w:lineRule="auto"/>
        <w:jc w:val="both"/>
        <w:rPr>
          <w:rFonts w:cs="Arial"/>
          <w:b/>
          <w:bCs/>
          <w:color w:val="FF0000"/>
          <w:szCs w:val="24"/>
        </w:rPr>
      </w:pPr>
      <w:r w:rsidRPr="00C66B6D">
        <w:rPr>
          <w:rFonts w:eastAsia="Times New Roman" w:cs="Arial"/>
          <w:b/>
          <w:color w:val="FF0000"/>
          <w:szCs w:val="24"/>
          <w:lang w:eastAsia="pt-BR"/>
        </w:rPr>
        <w:t>3.6.</w:t>
      </w:r>
      <w:r w:rsidR="00F0402B" w:rsidRPr="00C66B6D">
        <w:rPr>
          <w:rFonts w:eastAsia="Times New Roman" w:cs="Arial"/>
          <w:b/>
          <w:color w:val="FF0000"/>
          <w:szCs w:val="24"/>
          <w:lang w:eastAsia="pt-BR"/>
        </w:rPr>
        <w:t>1</w:t>
      </w:r>
      <w:r w:rsidRPr="00C66B6D">
        <w:rPr>
          <w:rFonts w:eastAsia="Times New Roman" w:cs="Arial"/>
          <w:b/>
          <w:color w:val="FF0000"/>
          <w:szCs w:val="24"/>
          <w:lang w:eastAsia="pt-BR"/>
        </w:rPr>
        <w:t xml:space="preserve"> Análise estatística dos desenhos</w:t>
      </w:r>
    </w:p>
    <w:p w:rsidR="00C17F15" w:rsidRPr="00C66B6D" w:rsidRDefault="00C17F15" w:rsidP="00C17F15">
      <w:pPr>
        <w:shd w:val="clear" w:color="auto" w:fill="FFFFFF"/>
        <w:spacing w:after="0" w:line="360" w:lineRule="auto"/>
        <w:jc w:val="both"/>
        <w:rPr>
          <w:rFonts w:eastAsia="Times New Roman" w:cs="Arial"/>
          <w:color w:val="FF0000"/>
          <w:szCs w:val="24"/>
          <w:lang w:eastAsia="pt-BR"/>
        </w:rPr>
      </w:pPr>
    </w:p>
    <w:p w:rsidR="00C17F15" w:rsidRPr="00C66B6D" w:rsidRDefault="00C17F15" w:rsidP="00C17F15">
      <w:pPr>
        <w:shd w:val="clear" w:color="auto" w:fill="FFFFFF"/>
        <w:spacing w:after="0" w:line="360" w:lineRule="auto"/>
        <w:ind w:firstLine="851"/>
        <w:jc w:val="both"/>
        <w:rPr>
          <w:rFonts w:cs="Arial"/>
          <w:color w:val="FF0000"/>
          <w:szCs w:val="24"/>
        </w:rPr>
      </w:pPr>
      <w:r w:rsidRPr="00C66B6D">
        <w:rPr>
          <w:rFonts w:eastAsia="Times New Roman" w:cs="Arial"/>
          <w:color w:val="FF0000"/>
          <w:szCs w:val="24"/>
          <w:lang w:eastAsia="pt-BR"/>
        </w:rPr>
        <w:t xml:space="preserve"> </w:t>
      </w:r>
      <w:r w:rsidRPr="00C66B6D">
        <w:rPr>
          <w:rFonts w:cs="Arial"/>
          <w:color w:val="FF0000"/>
          <w:szCs w:val="24"/>
        </w:rPr>
        <w:t xml:space="preserve">Para a análise dos desenhos, foi aplicada a metodologia proposta por </w:t>
      </w:r>
      <w:proofErr w:type="spellStart"/>
      <w:r w:rsidRPr="00C66B6D">
        <w:rPr>
          <w:rFonts w:cs="Arial"/>
          <w:color w:val="FF0000"/>
          <w:szCs w:val="24"/>
        </w:rPr>
        <w:t>Pedrini</w:t>
      </w:r>
      <w:proofErr w:type="spellEnd"/>
      <w:r w:rsidRPr="00C66B6D">
        <w:rPr>
          <w:rFonts w:cs="Arial"/>
          <w:color w:val="FF0000"/>
          <w:szCs w:val="24"/>
        </w:rPr>
        <w:t xml:space="preserve"> e </w:t>
      </w:r>
      <w:proofErr w:type="spellStart"/>
      <w:r w:rsidRPr="00C66B6D">
        <w:rPr>
          <w:rFonts w:cs="Arial"/>
          <w:color w:val="FF0000"/>
          <w:szCs w:val="24"/>
        </w:rPr>
        <w:t>De-Paula</w:t>
      </w:r>
      <w:proofErr w:type="spellEnd"/>
      <w:r w:rsidRPr="00C66B6D">
        <w:rPr>
          <w:rFonts w:cs="Arial"/>
          <w:color w:val="FF0000"/>
          <w:szCs w:val="24"/>
        </w:rPr>
        <w:t xml:space="preserve"> (2008) e </w:t>
      </w:r>
      <w:proofErr w:type="spellStart"/>
      <w:r w:rsidRPr="00C66B6D">
        <w:rPr>
          <w:rFonts w:cs="Arial"/>
          <w:color w:val="FF0000"/>
          <w:szCs w:val="24"/>
        </w:rPr>
        <w:t>Pedrini</w:t>
      </w:r>
      <w:proofErr w:type="spellEnd"/>
      <w:r w:rsidRPr="00C66B6D">
        <w:rPr>
          <w:rFonts w:cs="Arial"/>
          <w:color w:val="FF0000"/>
          <w:szCs w:val="24"/>
        </w:rPr>
        <w:t xml:space="preserve">, Costa e </w:t>
      </w:r>
      <w:proofErr w:type="spellStart"/>
      <w:r w:rsidRPr="00C66B6D">
        <w:rPr>
          <w:rFonts w:cs="Arial"/>
          <w:color w:val="FF0000"/>
          <w:szCs w:val="24"/>
        </w:rPr>
        <w:t>Ghilardi</w:t>
      </w:r>
      <w:proofErr w:type="spellEnd"/>
      <w:r w:rsidRPr="00C66B6D">
        <w:rPr>
          <w:rFonts w:cs="Arial"/>
          <w:color w:val="FF0000"/>
          <w:szCs w:val="24"/>
        </w:rPr>
        <w:t xml:space="preserve"> (2010) que utilizaram a identificação de presença/ausência de elementos socioambientais em desenhos para </w:t>
      </w:r>
      <w:r w:rsidR="0052774F" w:rsidRPr="00C66B6D">
        <w:rPr>
          <w:rFonts w:cs="Arial"/>
          <w:color w:val="FF0000"/>
          <w:szCs w:val="24"/>
        </w:rPr>
        <w:t>entender como o</w:t>
      </w:r>
      <w:r w:rsidRPr="00C66B6D">
        <w:rPr>
          <w:rFonts w:cs="Arial"/>
          <w:color w:val="FF0000"/>
          <w:szCs w:val="24"/>
        </w:rPr>
        <w:t xml:space="preserve"> sujeito estudado percebe seu meio e suas inter-relações de dependência. Cada um dos macrocompartimentos </w:t>
      </w:r>
      <w:r w:rsidR="00FC221E" w:rsidRPr="00C66B6D">
        <w:rPr>
          <w:rFonts w:cs="Arial"/>
          <w:color w:val="FF0000"/>
          <w:szCs w:val="24"/>
        </w:rPr>
        <w:t xml:space="preserve">foi </w:t>
      </w:r>
      <w:r w:rsidRPr="00C66B6D">
        <w:rPr>
          <w:rFonts w:cs="Arial"/>
          <w:color w:val="FF0000"/>
          <w:szCs w:val="24"/>
        </w:rPr>
        <w:t xml:space="preserve">detalhado no nível mais específico possível para identificar com mais especificidade os seus inter-relacionamentos. </w:t>
      </w:r>
    </w:p>
    <w:p w:rsidR="00C17F15" w:rsidRPr="00C66B6D" w:rsidRDefault="00C17F15" w:rsidP="00C17F15">
      <w:pPr>
        <w:shd w:val="clear" w:color="auto" w:fill="FFFFFF"/>
        <w:spacing w:after="0" w:line="360" w:lineRule="auto"/>
        <w:ind w:firstLine="851"/>
        <w:jc w:val="both"/>
        <w:rPr>
          <w:rFonts w:cs="Arial"/>
          <w:color w:val="FF0000"/>
          <w:szCs w:val="24"/>
        </w:rPr>
      </w:pPr>
      <w:r w:rsidRPr="00C66B6D">
        <w:rPr>
          <w:rFonts w:cs="Arial"/>
          <w:color w:val="FF0000"/>
          <w:szCs w:val="24"/>
        </w:rPr>
        <w:t xml:space="preserve">Quanto maior o número dessas conexões entre os macrocompartimentos, mais ficaria evidenciada a noção pressuposta de totalidade do conceito de meio ambiente, pois, no entendimento dessa proposta, o conceito do termo, no contexto da </w:t>
      </w:r>
      <w:r w:rsidR="00DA45C2" w:rsidRPr="00C66B6D">
        <w:rPr>
          <w:rFonts w:cs="Arial"/>
          <w:color w:val="FF0000"/>
          <w:szCs w:val="24"/>
        </w:rPr>
        <w:t>Educação Ambiental</w:t>
      </w:r>
      <w:r w:rsidRPr="00C66B6D">
        <w:rPr>
          <w:rFonts w:cs="Arial"/>
          <w:color w:val="FF0000"/>
          <w:szCs w:val="24"/>
        </w:rPr>
        <w:t xml:space="preserve"> para sociedades sustentáveis, é o da totalidade integralmente inter-relacionada e dependente disso para seu equilíbrio. Os elementos do meio </w:t>
      </w:r>
      <w:r w:rsidR="00FC221E" w:rsidRPr="00C66B6D">
        <w:rPr>
          <w:rFonts w:cs="Arial"/>
          <w:color w:val="FF0000"/>
          <w:szCs w:val="24"/>
        </w:rPr>
        <w:t xml:space="preserve">foram </w:t>
      </w:r>
      <w:r w:rsidRPr="00C66B6D">
        <w:rPr>
          <w:rFonts w:cs="Arial"/>
          <w:color w:val="FF0000"/>
          <w:szCs w:val="24"/>
        </w:rPr>
        <w:t xml:space="preserve">divididos em cinco eixos. São eles: </w:t>
      </w:r>
      <w:r w:rsidR="008A0820" w:rsidRPr="00C66B6D">
        <w:rPr>
          <w:rFonts w:cs="Arial"/>
          <w:color w:val="FF0000"/>
          <w:szCs w:val="24"/>
        </w:rPr>
        <w:t>c</w:t>
      </w:r>
      <w:r w:rsidRPr="00C66B6D">
        <w:rPr>
          <w:rFonts w:cs="Arial"/>
          <w:color w:val="FF0000"/>
          <w:szCs w:val="24"/>
        </w:rPr>
        <w:t xml:space="preserve">oncreto, abstrato, natural, artificial e </w:t>
      </w:r>
      <w:r w:rsidR="008A0820" w:rsidRPr="00C66B6D">
        <w:rPr>
          <w:rFonts w:cs="Arial"/>
          <w:color w:val="FF0000"/>
          <w:szCs w:val="24"/>
        </w:rPr>
        <w:t>h</w:t>
      </w:r>
      <w:r w:rsidRPr="00C66B6D">
        <w:rPr>
          <w:rFonts w:cs="Arial"/>
          <w:color w:val="FF0000"/>
          <w:szCs w:val="24"/>
        </w:rPr>
        <w:t xml:space="preserve">omem. A análise dos dados/informações foi </w:t>
      </w:r>
      <w:proofErr w:type="spellStart"/>
      <w:r w:rsidRPr="00C66B6D">
        <w:rPr>
          <w:rFonts w:cs="Arial"/>
          <w:color w:val="FF0000"/>
          <w:szCs w:val="24"/>
        </w:rPr>
        <w:t>quali-quantitativa</w:t>
      </w:r>
      <w:proofErr w:type="spellEnd"/>
      <w:r w:rsidRPr="00C66B6D">
        <w:rPr>
          <w:rFonts w:cs="Arial"/>
          <w:color w:val="FF0000"/>
          <w:szCs w:val="24"/>
        </w:rPr>
        <w:t>. Qualitativamente, cada símbolo desenhado que possa representar um item socioambiental foi identificado como parte de um macrocompartimento, listado e analisado em termos de variabilidade (variação qualitativa entre os símbolos) nos dois períodos estudados. Quantitativamente, foi avaliado o número de símbolos e variabilidade (variação quantitativa entre os macroelementos dentro de alguns macrocompartimentos).</w:t>
      </w:r>
    </w:p>
    <w:p w:rsidR="00C17F15" w:rsidRPr="00C66B6D" w:rsidRDefault="00C17F15" w:rsidP="00C17F15">
      <w:pPr>
        <w:spacing w:after="0" w:line="360" w:lineRule="auto"/>
        <w:ind w:firstLine="851"/>
        <w:jc w:val="both"/>
        <w:rPr>
          <w:rFonts w:cs="Arial"/>
          <w:color w:val="FF0000"/>
          <w:szCs w:val="24"/>
        </w:rPr>
      </w:pPr>
      <w:r w:rsidRPr="00C66B6D">
        <w:rPr>
          <w:rFonts w:cs="Arial"/>
          <w:color w:val="FF0000"/>
          <w:szCs w:val="24"/>
        </w:rPr>
        <w:t>Para verificar se exist</w:t>
      </w:r>
      <w:r w:rsidR="00FC221E" w:rsidRPr="00C66B6D">
        <w:rPr>
          <w:rFonts w:cs="Arial"/>
          <w:color w:val="FF0000"/>
          <w:szCs w:val="24"/>
        </w:rPr>
        <w:t>ia</w:t>
      </w:r>
      <w:r w:rsidRPr="00C66B6D">
        <w:rPr>
          <w:rFonts w:cs="Arial"/>
          <w:color w:val="FF0000"/>
          <w:szCs w:val="24"/>
        </w:rPr>
        <w:t xml:space="preserve"> diferença entre o número de macroelementos dentro de cada macrocompartimento, antes e depois da aplicação da metodologia de </w:t>
      </w:r>
      <w:r w:rsidR="008A0820" w:rsidRPr="00C66B6D">
        <w:rPr>
          <w:rFonts w:cs="Arial"/>
          <w:color w:val="FF0000"/>
          <w:szCs w:val="24"/>
        </w:rPr>
        <w:t>F</w:t>
      </w:r>
      <w:r w:rsidRPr="00C66B6D">
        <w:rPr>
          <w:rFonts w:cs="Arial"/>
          <w:color w:val="FF0000"/>
          <w:szCs w:val="24"/>
        </w:rPr>
        <w:t xml:space="preserve">utebol </w:t>
      </w:r>
      <w:r w:rsidR="008A0820" w:rsidRPr="00C66B6D">
        <w:rPr>
          <w:rFonts w:cs="Arial"/>
          <w:color w:val="FF0000"/>
          <w:szCs w:val="24"/>
        </w:rPr>
        <w:t>E</w:t>
      </w:r>
      <w:r w:rsidRPr="00C66B6D">
        <w:rPr>
          <w:rFonts w:cs="Arial"/>
          <w:color w:val="FF0000"/>
          <w:szCs w:val="24"/>
        </w:rPr>
        <w:t xml:space="preserve">ducacional proposta, foi </w:t>
      </w:r>
      <w:r w:rsidR="008A0820" w:rsidRPr="00C66B6D">
        <w:rPr>
          <w:rFonts w:cs="Arial"/>
          <w:color w:val="FF0000"/>
          <w:szCs w:val="24"/>
        </w:rPr>
        <w:t xml:space="preserve">calculada </w:t>
      </w:r>
      <w:r w:rsidRPr="00C66B6D">
        <w:rPr>
          <w:rFonts w:cs="Arial"/>
          <w:color w:val="FF0000"/>
          <w:szCs w:val="24"/>
        </w:rPr>
        <w:t xml:space="preserve">a média e o intervalo de confiança dentro de cada macrocompartimento </w:t>
      </w:r>
      <w:r w:rsidR="00E41E0E" w:rsidRPr="00C66B6D">
        <w:rPr>
          <w:rFonts w:cs="Arial"/>
          <w:color w:val="FF0000"/>
          <w:szCs w:val="24"/>
        </w:rPr>
        <w:t xml:space="preserve">através do programa </w:t>
      </w:r>
      <w:proofErr w:type="spellStart"/>
      <w:proofErr w:type="gramStart"/>
      <w:r w:rsidR="00E41E0E" w:rsidRPr="00C66B6D">
        <w:rPr>
          <w:rFonts w:cs="Arial"/>
          <w:color w:val="FF0000"/>
        </w:rPr>
        <w:t>BioEstat</w:t>
      </w:r>
      <w:proofErr w:type="spellEnd"/>
      <w:proofErr w:type="gramEnd"/>
      <w:r w:rsidR="00E41E0E" w:rsidRPr="00C66B6D">
        <w:rPr>
          <w:rFonts w:cs="Arial"/>
          <w:color w:val="FF0000"/>
        </w:rPr>
        <w:t xml:space="preserve">® 5.0 (Instituto </w:t>
      </w:r>
      <w:proofErr w:type="spellStart"/>
      <w:r w:rsidR="00E41E0E" w:rsidRPr="00C66B6D">
        <w:rPr>
          <w:rFonts w:cs="Arial"/>
          <w:color w:val="FF0000"/>
        </w:rPr>
        <w:t>Mamirauá</w:t>
      </w:r>
      <w:proofErr w:type="spellEnd"/>
      <w:r w:rsidR="00E41E0E" w:rsidRPr="00C66B6D">
        <w:rPr>
          <w:rFonts w:cs="Arial"/>
          <w:color w:val="FF0000"/>
        </w:rPr>
        <w:t>, Tefé, AM, Brasil).</w:t>
      </w:r>
    </w:p>
    <w:p w:rsidR="00C17F15" w:rsidRPr="00E41E0E" w:rsidRDefault="00C17F15" w:rsidP="00C17F15">
      <w:pPr>
        <w:shd w:val="clear" w:color="auto" w:fill="FFFFFF"/>
        <w:spacing w:after="0" w:line="360" w:lineRule="auto"/>
        <w:ind w:firstLine="851"/>
        <w:jc w:val="both"/>
        <w:rPr>
          <w:rFonts w:cs="Arial"/>
          <w:b/>
          <w:color w:val="000000" w:themeColor="text1"/>
          <w:szCs w:val="24"/>
        </w:rPr>
      </w:pPr>
    </w:p>
    <w:p w:rsidR="00152BA6" w:rsidRPr="00E41E0E" w:rsidRDefault="00152BA6" w:rsidP="00DD3080">
      <w:pPr>
        <w:spacing w:after="0" w:line="360" w:lineRule="auto"/>
        <w:jc w:val="both"/>
        <w:rPr>
          <w:rFonts w:cs="Arial"/>
          <w:b/>
          <w:color w:val="000000" w:themeColor="text1"/>
          <w:szCs w:val="24"/>
        </w:rPr>
      </w:pPr>
    </w:p>
    <w:p w:rsidR="003075C1" w:rsidRPr="00E41E0E" w:rsidRDefault="003075C1" w:rsidP="00DD3080">
      <w:pPr>
        <w:spacing w:after="0" w:line="360" w:lineRule="auto"/>
        <w:jc w:val="both"/>
        <w:rPr>
          <w:rFonts w:cs="Arial"/>
          <w:b/>
          <w:color w:val="000000" w:themeColor="text1"/>
          <w:szCs w:val="24"/>
        </w:rPr>
      </w:pPr>
    </w:p>
    <w:p w:rsidR="00E044F2" w:rsidRPr="00E41E0E" w:rsidRDefault="00E044F2">
      <w:pPr>
        <w:spacing w:after="0" w:line="360" w:lineRule="auto"/>
        <w:jc w:val="both"/>
        <w:rPr>
          <w:rFonts w:cs="Arial"/>
          <w:b/>
          <w:color w:val="000000" w:themeColor="text1"/>
        </w:rPr>
      </w:pPr>
      <w:r w:rsidRPr="00E41E0E">
        <w:rPr>
          <w:rFonts w:cs="Arial"/>
          <w:b/>
          <w:color w:val="000000" w:themeColor="text1"/>
        </w:rPr>
        <w:br w:type="page"/>
      </w:r>
    </w:p>
    <w:p w:rsidR="00920091" w:rsidRPr="00C66B6D" w:rsidRDefault="00920091" w:rsidP="00920091">
      <w:pPr>
        <w:spacing w:after="0" w:line="360" w:lineRule="auto"/>
        <w:jc w:val="both"/>
        <w:rPr>
          <w:rFonts w:cs="Arial"/>
          <w:b/>
          <w:color w:val="FF0000"/>
        </w:rPr>
      </w:pPr>
      <w:proofErr w:type="gramStart"/>
      <w:r w:rsidRPr="00C66B6D">
        <w:rPr>
          <w:rFonts w:cs="Arial"/>
          <w:b/>
          <w:color w:val="FF0000"/>
        </w:rPr>
        <w:lastRenderedPageBreak/>
        <w:t>4</w:t>
      </w:r>
      <w:proofErr w:type="gramEnd"/>
      <w:r w:rsidRPr="00C66B6D">
        <w:rPr>
          <w:rFonts w:cs="Arial"/>
          <w:b/>
          <w:color w:val="FF0000"/>
        </w:rPr>
        <w:t xml:space="preserve"> RESULTADOS</w:t>
      </w:r>
    </w:p>
    <w:p w:rsidR="00920091" w:rsidRPr="00C66B6D" w:rsidRDefault="00920091" w:rsidP="00920091">
      <w:pPr>
        <w:spacing w:after="0" w:line="360" w:lineRule="auto"/>
        <w:jc w:val="both"/>
        <w:rPr>
          <w:rFonts w:cs="Arial"/>
          <w:b/>
          <w:color w:val="FF0000"/>
        </w:rPr>
      </w:pPr>
    </w:p>
    <w:p w:rsidR="00920091" w:rsidRPr="00C66B6D" w:rsidRDefault="00920091" w:rsidP="00920091">
      <w:pPr>
        <w:spacing w:after="0" w:line="360" w:lineRule="auto"/>
        <w:jc w:val="both"/>
        <w:rPr>
          <w:rFonts w:cs="Arial"/>
          <w:color w:val="FF0000"/>
        </w:rPr>
      </w:pPr>
      <w:r w:rsidRPr="00C66B6D">
        <w:rPr>
          <w:rFonts w:cs="Arial"/>
          <w:color w:val="FF0000"/>
        </w:rPr>
        <w:t>4.</w:t>
      </w:r>
      <w:r w:rsidR="005F60FC" w:rsidRPr="00C66B6D">
        <w:rPr>
          <w:rFonts w:cs="Arial"/>
          <w:color w:val="FF0000"/>
        </w:rPr>
        <w:t>1</w:t>
      </w:r>
      <w:r w:rsidRPr="00C66B6D">
        <w:rPr>
          <w:rFonts w:cs="Arial"/>
          <w:color w:val="FF0000"/>
        </w:rPr>
        <w:t xml:space="preserve"> APRESENTAÇÃO E ANÁLISE DOS RESULTADOS</w:t>
      </w:r>
    </w:p>
    <w:p w:rsidR="00E057A7" w:rsidRPr="00C66B6D" w:rsidRDefault="00E057A7" w:rsidP="00920091">
      <w:pPr>
        <w:spacing w:after="0" w:line="360" w:lineRule="auto"/>
        <w:jc w:val="both"/>
        <w:rPr>
          <w:rFonts w:cs="Arial"/>
          <w:color w:val="FF0000"/>
        </w:rPr>
      </w:pPr>
    </w:p>
    <w:p w:rsidR="00E057A7" w:rsidRPr="00C66B6D" w:rsidRDefault="00E057A7" w:rsidP="00E057A7">
      <w:pPr>
        <w:spacing w:after="0" w:line="360" w:lineRule="auto"/>
        <w:ind w:firstLine="709"/>
        <w:jc w:val="both"/>
        <w:rPr>
          <w:rFonts w:cs="Arial"/>
          <w:color w:val="FF0000"/>
          <w:szCs w:val="24"/>
        </w:rPr>
      </w:pPr>
      <w:r w:rsidRPr="00C66B6D">
        <w:rPr>
          <w:rFonts w:cs="Arial"/>
          <w:color w:val="FF0000"/>
          <w:szCs w:val="24"/>
          <w:shd w:val="clear" w:color="auto" w:fill="FFFFFF"/>
        </w:rPr>
        <w:t xml:space="preserve">A coleta e a organização dos dados foram realizadas a partir </w:t>
      </w:r>
      <w:r w:rsidR="00FC221E" w:rsidRPr="00C66B6D">
        <w:rPr>
          <w:rFonts w:cs="Arial"/>
          <w:color w:val="FF0000"/>
          <w:szCs w:val="24"/>
          <w:shd w:val="clear" w:color="auto" w:fill="FFFFFF"/>
        </w:rPr>
        <w:t>dos seguintes</w:t>
      </w:r>
      <w:r w:rsidRPr="00C66B6D">
        <w:rPr>
          <w:rFonts w:cs="Arial"/>
          <w:color w:val="FF0000"/>
          <w:szCs w:val="24"/>
          <w:shd w:val="clear" w:color="auto" w:fill="FFFFFF"/>
        </w:rPr>
        <w:t xml:space="preserve"> eixos analíticos: caracterização do ambiente, recursos ambientais, </w:t>
      </w:r>
      <w:r w:rsidR="00DA45C2" w:rsidRPr="00C66B6D">
        <w:rPr>
          <w:rFonts w:cs="Arial"/>
          <w:color w:val="FF0000"/>
          <w:szCs w:val="24"/>
          <w:shd w:val="clear" w:color="auto" w:fill="FFFFFF"/>
        </w:rPr>
        <w:t>Educação Ambiental</w:t>
      </w:r>
      <w:r w:rsidRPr="00C66B6D">
        <w:rPr>
          <w:rFonts w:cs="Arial"/>
          <w:color w:val="FF0000"/>
          <w:szCs w:val="24"/>
          <w:shd w:val="clear" w:color="auto" w:fill="FFFFFF"/>
        </w:rPr>
        <w:t xml:space="preserve"> e </w:t>
      </w:r>
      <w:r w:rsidR="00164513" w:rsidRPr="00C66B6D">
        <w:rPr>
          <w:rFonts w:cs="Arial"/>
          <w:color w:val="FF0000"/>
          <w:szCs w:val="24"/>
          <w:shd w:val="clear" w:color="auto" w:fill="FFFFFF"/>
        </w:rPr>
        <w:t>Futebol Educacional</w:t>
      </w:r>
      <w:r w:rsidRPr="00C66B6D">
        <w:rPr>
          <w:rFonts w:cs="Arial"/>
          <w:color w:val="FF0000"/>
          <w:szCs w:val="24"/>
          <w:shd w:val="clear" w:color="auto" w:fill="FFFFFF"/>
        </w:rPr>
        <w:t>.</w:t>
      </w:r>
    </w:p>
    <w:p w:rsidR="00920091" w:rsidRPr="00E41E0E" w:rsidRDefault="00920091" w:rsidP="00920091">
      <w:pPr>
        <w:spacing w:after="0" w:line="360" w:lineRule="auto"/>
        <w:jc w:val="both"/>
        <w:rPr>
          <w:rFonts w:cs="Arial"/>
          <w:color w:val="000000" w:themeColor="text1"/>
        </w:rPr>
      </w:pPr>
    </w:p>
    <w:p w:rsidR="00920091" w:rsidRPr="00E41E0E" w:rsidRDefault="00920091" w:rsidP="00920091">
      <w:pPr>
        <w:spacing w:after="0" w:line="360" w:lineRule="auto"/>
        <w:jc w:val="both"/>
        <w:rPr>
          <w:rFonts w:cs="Arial"/>
          <w:b/>
          <w:color w:val="000000" w:themeColor="text1"/>
        </w:rPr>
      </w:pPr>
      <w:r w:rsidRPr="00E41E0E">
        <w:rPr>
          <w:rFonts w:cs="Arial"/>
          <w:b/>
          <w:color w:val="000000" w:themeColor="text1"/>
        </w:rPr>
        <w:t>4.</w:t>
      </w:r>
      <w:r w:rsidR="005F60FC" w:rsidRPr="00E41E0E">
        <w:rPr>
          <w:rFonts w:cs="Arial"/>
          <w:b/>
          <w:color w:val="000000" w:themeColor="text1"/>
        </w:rPr>
        <w:t>1</w:t>
      </w:r>
      <w:r w:rsidRPr="00E41E0E">
        <w:rPr>
          <w:rFonts w:cs="Arial"/>
          <w:b/>
          <w:color w:val="000000" w:themeColor="text1"/>
        </w:rPr>
        <w:t>.1 Caracterização do meio ambiente</w:t>
      </w:r>
    </w:p>
    <w:p w:rsidR="00920091" w:rsidRPr="00E41E0E" w:rsidRDefault="00920091" w:rsidP="00920091">
      <w:pPr>
        <w:spacing w:after="0" w:line="360" w:lineRule="auto"/>
        <w:jc w:val="both"/>
        <w:rPr>
          <w:rFonts w:cs="Arial"/>
          <w:color w:val="000000" w:themeColor="text1"/>
        </w:rPr>
      </w:pPr>
    </w:p>
    <w:p w:rsidR="00920091" w:rsidRPr="00E41E0E" w:rsidRDefault="00920091" w:rsidP="00B03434">
      <w:pPr>
        <w:spacing w:after="0" w:line="360" w:lineRule="auto"/>
        <w:ind w:firstLine="708"/>
        <w:jc w:val="both"/>
        <w:rPr>
          <w:rFonts w:cs="Arial"/>
          <w:color w:val="000000" w:themeColor="text1"/>
          <w:szCs w:val="24"/>
        </w:rPr>
      </w:pPr>
      <w:r w:rsidRPr="00E41E0E">
        <w:rPr>
          <w:rFonts w:cs="Arial"/>
          <w:color w:val="000000" w:themeColor="text1"/>
          <w:szCs w:val="24"/>
        </w:rPr>
        <w:t>Esse tópico apresenta os resultados obtidos através da entrevista com os alunos sobre o meio ambiente. Ao serem questionados sobre o que é meio ambiente</w:t>
      </w:r>
      <w:r w:rsidR="000B4366">
        <w:rPr>
          <w:rFonts w:cs="Arial"/>
          <w:color w:val="000000" w:themeColor="text1"/>
          <w:szCs w:val="24"/>
        </w:rPr>
        <w:t>,</w:t>
      </w:r>
      <w:r w:rsidRPr="00E41E0E">
        <w:rPr>
          <w:rFonts w:cs="Arial"/>
          <w:color w:val="000000" w:themeColor="text1"/>
          <w:szCs w:val="24"/>
        </w:rPr>
        <w:t xml:space="preserve"> foi notado que, inicialmente, os alunos que participaram da entrevista apresentaram uma noção vaga sobre o tema e as respostas se repetiam ao longo da conversa como </w:t>
      </w:r>
      <w:r w:rsidR="000B4366">
        <w:rPr>
          <w:rFonts w:cs="Arial"/>
          <w:color w:val="000000" w:themeColor="text1"/>
          <w:szCs w:val="24"/>
        </w:rPr>
        <w:t>é</w:t>
      </w:r>
      <w:r w:rsidRPr="00E41E0E">
        <w:rPr>
          <w:rFonts w:cs="Arial"/>
          <w:color w:val="000000" w:themeColor="text1"/>
          <w:szCs w:val="24"/>
        </w:rPr>
        <w:t xml:space="preserve"> visto nas respostas: </w:t>
      </w:r>
    </w:p>
    <w:p w:rsidR="00B03434" w:rsidRPr="00E41E0E" w:rsidRDefault="00B03434" w:rsidP="00B03434">
      <w:pPr>
        <w:spacing w:after="0" w:line="240" w:lineRule="auto"/>
        <w:ind w:firstLine="708"/>
        <w:jc w:val="both"/>
        <w:rPr>
          <w:rFonts w:cs="Arial"/>
          <w:color w:val="000000" w:themeColor="text1"/>
          <w:szCs w:val="24"/>
        </w:rPr>
      </w:pPr>
    </w:p>
    <w:p w:rsidR="00920091" w:rsidRPr="00E41E0E" w:rsidRDefault="00920091" w:rsidP="00616D63">
      <w:pPr>
        <w:spacing w:after="0" w:line="240" w:lineRule="auto"/>
        <w:ind w:left="2268"/>
        <w:jc w:val="both"/>
        <w:rPr>
          <w:rFonts w:cs="Arial"/>
          <w:b/>
          <w:color w:val="000000" w:themeColor="text1"/>
          <w:sz w:val="20"/>
          <w:szCs w:val="24"/>
        </w:rPr>
      </w:pPr>
      <w:r w:rsidRPr="00E41E0E">
        <w:rPr>
          <w:rFonts w:cs="Arial"/>
          <w:color w:val="000000" w:themeColor="text1"/>
          <w:sz w:val="20"/>
          <w:szCs w:val="24"/>
        </w:rPr>
        <w:t xml:space="preserve">“meio ambiente é a árvore, postes casas fazendas” </w:t>
      </w:r>
      <w:r w:rsidRPr="00E41E0E">
        <w:rPr>
          <w:rFonts w:cs="Arial"/>
          <w:b/>
          <w:color w:val="000000" w:themeColor="text1"/>
          <w:sz w:val="20"/>
          <w:szCs w:val="24"/>
        </w:rPr>
        <w:t>(A1).</w:t>
      </w:r>
    </w:p>
    <w:p w:rsidR="003075C1" w:rsidRPr="00E41E0E" w:rsidRDefault="003075C1" w:rsidP="00616D63">
      <w:pPr>
        <w:spacing w:after="0" w:line="240" w:lineRule="auto"/>
        <w:ind w:left="2268"/>
        <w:jc w:val="both"/>
        <w:rPr>
          <w:rFonts w:cs="Arial"/>
          <w:b/>
          <w:color w:val="000000" w:themeColor="text1"/>
          <w:sz w:val="20"/>
          <w:szCs w:val="24"/>
        </w:rPr>
      </w:pPr>
    </w:p>
    <w:p w:rsidR="00920091" w:rsidRPr="00E41E0E" w:rsidRDefault="00920091" w:rsidP="00B03434">
      <w:pPr>
        <w:spacing w:after="0" w:line="240" w:lineRule="auto"/>
        <w:ind w:left="2268"/>
        <w:jc w:val="both"/>
        <w:rPr>
          <w:rFonts w:cs="Arial"/>
          <w:color w:val="000000" w:themeColor="text1"/>
          <w:sz w:val="20"/>
          <w:szCs w:val="24"/>
        </w:rPr>
      </w:pPr>
      <w:r w:rsidRPr="00E41E0E">
        <w:rPr>
          <w:rFonts w:cs="Arial"/>
          <w:color w:val="000000" w:themeColor="text1"/>
          <w:sz w:val="20"/>
          <w:szCs w:val="24"/>
        </w:rPr>
        <w:t xml:space="preserve">“acho que meio ambiente é todas as plantas e os frutos” </w:t>
      </w:r>
      <w:r w:rsidRPr="00E41E0E">
        <w:rPr>
          <w:rFonts w:cs="Arial"/>
          <w:b/>
          <w:color w:val="000000" w:themeColor="text1"/>
          <w:sz w:val="20"/>
          <w:szCs w:val="24"/>
        </w:rPr>
        <w:t>(A4).</w:t>
      </w:r>
    </w:p>
    <w:p w:rsidR="00920091" w:rsidRPr="00E41E0E" w:rsidRDefault="00920091" w:rsidP="00616D63">
      <w:pPr>
        <w:spacing w:after="0" w:line="240" w:lineRule="auto"/>
        <w:ind w:left="2268"/>
        <w:jc w:val="both"/>
        <w:rPr>
          <w:rFonts w:cs="Arial"/>
          <w:b/>
          <w:i/>
          <w:color w:val="000000" w:themeColor="text1"/>
          <w:sz w:val="20"/>
          <w:szCs w:val="24"/>
        </w:rPr>
      </w:pPr>
      <w:r w:rsidRPr="00E41E0E">
        <w:rPr>
          <w:rFonts w:cs="Arial"/>
          <w:color w:val="000000" w:themeColor="text1"/>
          <w:sz w:val="20"/>
          <w:szCs w:val="24"/>
        </w:rPr>
        <w:t xml:space="preserve">“Os passarinhos e os rios, os índios. Não jogar lixo na rua, não cortar </w:t>
      </w:r>
      <w:r w:rsidR="00683DAD">
        <w:rPr>
          <w:rFonts w:cs="Arial"/>
          <w:color w:val="000000" w:themeColor="text1"/>
          <w:sz w:val="20"/>
          <w:szCs w:val="24"/>
        </w:rPr>
        <w:t>árvore</w:t>
      </w:r>
      <w:r w:rsidRPr="00E41E0E">
        <w:rPr>
          <w:rFonts w:cs="Arial"/>
          <w:color w:val="000000" w:themeColor="text1"/>
          <w:sz w:val="20"/>
          <w:szCs w:val="24"/>
        </w:rPr>
        <w:t xml:space="preserve">s, não jogar lixo na água. Futebol, poluição... agora pegou” </w:t>
      </w:r>
      <w:r w:rsidRPr="00E41E0E">
        <w:rPr>
          <w:rFonts w:cs="Arial"/>
          <w:b/>
          <w:i/>
          <w:color w:val="000000" w:themeColor="text1"/>
          <w:sz w:val="20"/>
          <w:szCs w:val="24"/>
        </w:rPr>
        <w:t xml:space="preserve">(A2, A3, A5, </w:t>
      </w:r>
      <w:proofErr w:type="gramStart"/>
      <w:r w:rsidRPr="00E41E0E">
        <w:rPr>
          <w:rFonts w:cs="Arial"/>
          <w:b/>
          <w:i/>
          <w:color w:val="000000" w:themeColor="text1"/>
          <w:sz w:val="20"/>
          <w:szCs w:val="24"/>
        </w:rPr>
        <w:t>A8)</w:t>
      </w:r>
      <w:proofErr w:type="gramEnd"/>
    </w:p>
    <w:p w:rsidR="00920091" w:rsidRPr="00E41E0E" w:rsidRDefault="00920091" w:rsidP="00920091">
      <w:pPr>
        <w:spacing w:after="0" w:line="360" w:lineRule="auto"/>
        <w:jc w:val="both"/>
        <w:rPr>
          <w:rFonts w:cs="Arial"/>
          <w:b/>
          <w:i/>
          <w:color w:val="000000" w:themeColor="text1"/>
          <w:sz w:val="20"/>
          <w:szCs w:val="24"/>
        </w:rPr>
      </w:pPr>
    </w:p>
    <w:p w:rsidR="00616D63" w:rsidRPr="00E41E0E" w:rsidRDefault="00920091" w:rsidP="003075C1">
      <w:pPr>
        <w:spacing w:after="0" w:line="360" w:lineRule="auto"/>
        <w:ind w:firstLine="708"/>
        <w:jc w:val="both"/>
        <w:rPr>
          <w:rFonts w:cs="Arial"/>
          <w:color w:val="000000" w:themeColor="text1"/>
          <w:szCs w:val="24"/>
        </w:rPr>
      </w:pPr>
      <w:r w:rsidRPr="00E41E0E">
        <w:rPr>
          <w:rFonts w:cs="Arial"/>
          <w:color w:val="000000" w:themeColor="text1"/>
          <w:szCs w:val="24"/>
        </w:rPr>
        <w:t xml:space="preserve">Quando </w:t>
      </w:r>
      <w:r w:rsidR="00FC221E">
        <w:rPr>
          <w:rFonts w:cs="Arial"/>
          <w:color w:val="000000" w:themeColor="text1"/>
          <w:szCs w:val="24"/>
        </w:rPr>
        <w:t>solicitados</w:t>
      </w:r>
      <w:r w:rsidR="00FC221E" w:rsidRPr="00E41E0E">
        <w:rPr>
          <w:rFonts w:cs="Arial"/>
          <w:color w:val="000000" w:themeColor="text1"/>
          <w:szCs w:val="24"/>
        </w:rPr>
        <w:t xml:space="preserve"> </w:t>
      </w:r>
      <w:r w:rsidRPr="00E41E0E">
        <w:rPr>
          <w:rFonts w:cs="Arial"/>
          <w:color w:val="000000" w:themeColor="text1"/>
          <w:szCs w:val="24"/>
        </w:rPr>
        <w:t xml:space="preserve">a </w:t>
      </w:r>
      <w:r w:rsidR="00FC221E">
        <w:rPr>
          <w:rFonts w:cs="Arial"/>
          <w:color w:val="000000" w:themeColor="text1"/>
          <w:szCs w:val="24"/>
        </w:rPr>
        <w:t>dar</w:t>
      </w:r>
      <w:r w:rsidR="00FC221E" w:rsidRPr="00E41E0E">
        <w:rPr>
          <w:rFonts w:cs="Arial"/>
          <w:color w:val="000000" w:themeColor="text1"/>
          <w:szCs w:val="24"/>
        </w:rPr>
        <w:t xml:space="preserve"> </w:t>
      </w:r>
      <w:r w:rsidRPr="00E41E0E">
        <w:rPr>
          <w:rFonts w:cs="Arial"/>
          <w:color w:val="000000" w:themeColor="text1"/>
          <w:szCs w:val="24"/>
        </w:rPr>
        <w:t>mais</w:t>
      </w:r>
      <w:r w:rsidR="00FC221E">
        <w:rPr>
          <w:rFonts w:cs="Arial"/>
          <w:color w:val="000000" w:themeColor="text1"/>
          <w:szCs w:val="24"/>
        </w:rPr>
        <w:t xml:space="preserve"> informações</w:t>
      </w:r>
      <w:r w:rsidRPr="00E41E0E">
        <w:rPr>
          <w:rFonts w:cs="Arial"/>
          <w:color w:val="000000" w:themeColor="text1"/>
          <w:szCs w:val="24"/>
        </w:rPr>
        <w:t xml:space="preserve"> sobre o que era meio ambiente</w:t>
      </w:r>
      <w:r w:rsidR="000B4366">
        <w:rPr>
          <w:rFonts w:cs="Arial"/>
          <w:color w:val="000000" w:themeColor="text1"/>
          <w:szCs w:val="24"/>
        </w:rPr>
        <w:t>,</w:t>
      </w:r>
      <w:r w:rsidRPr="00E41E0E">
        <w:rPr>
          <w:rFonts w:cs="Arial"/>
          <w:color w:val="000000" w:themeColor="text1"/>
          <w:szCs w:val="24"/>
        </w:rPr>
        <w:t xml:space="preserve"> perceb</w:t>
      </w:r>
      <w:r w:rsidR="00FC221E">
        <w:rPr>
          <w:rFonts w:cs="Arial"/>
          <w:color w:val="000000" w:themeColor="text1"/>
          <w:szCs w:val="24"/>
        </w:rPr>
        <w:t>eu-se</w:t>
      </w:r>
      <w:r w:rsidRPr="00E41E0E">
        <w:rPr>
          <w:rFonts w:cs="Arial"/>
          <w:color w:val="000000" w:themeColor="text1"/>
          <w:szCs w:val="24"/>
        </w:rPr>
        <w:t xml:space="preserve"> que os entrevistados queriam que o mediador explicasse </w:t>
      </w:r>
      <w:r w:rsidR="00FC221E">
        <w:rPr>
          <w:rFonts w:cs="Arial"/>
          <w:color w:val="000000" w:themeColor="text1"/>
          <w:szCs w:val="24"/>
        </w:rPr>
        <w:t xml:space="preserve">mais sobre o assunto </w:t>
      </w:r>
      <w:r w:rsidRPr="00E41E0E">
        <w:rPr>
          <w:rFonts w:cs="Arial"/>
          <w:color w:val="000000" w:themeColor="text1"/>
          <w:szCs w:val="24"/>
        </w:rPr>
        <w:t xml:space="preserve">para que </w:t>
      </w:r>
      <w:r w:rsidR="000B4366">
        <w:rPr>
          <w:rFonts w:cs="Arial"/>
          <w:color w:val="000000" w:themeColor="text1"/>
          <w:szCs w:val="24"/>
        </w:rPr>
        <w:t>eles</w:t>
      </w:r>
      <w:r w:rsidR="000B4366" w:rsidRPr="00E41E0E">
        <w:rPr>
          <w:rFonts w:cs="Arial"/>
          <w:color w:val="000000" w:themeColor="text1"/>
          <w:szCs w:val="24"/>
        </w:rPr>
        <w:t xml:space="preserve"> </w:t>
      </w:r>
      <w:r w:rsidRPr="00E41E0E">
        <w:rPr>
          <w:rFonts w:cs="Arial"/>
          <w:color w:val="000000" w:themeColor="text1"/>
          <w:szCs w:val="24"/>
        </w:rPr>
        <w:t xml:space="preserve">pudessem compreender melhor </w:t>
      </w:r>
      <w:r w:rsidR="00FC221E">
        <w:rPr>
          <w:rFonts w:cs="Arial"/>
          <w:color w:val="000000" w:themeColor="text1"/>
          <w:szCs w:val="24"/>
        </w:rPr>
        <w:t>o conceito</w:t>
      </w:r>
      <w:r w:rsidR="00DA45C2">
        <w:rPr>
          <w:rFonts w:cs="Arial"/>
          <w:color w:val="000000" w:themeColor="text1"/>
          <w:szCs w:val="24"/>
        </w:rPr>
        <w:t>,</w:t>
      </w:r>
      <w:proofErr w:type="gramStart"/>
      <w:r w:rsidR="00DA45C2">
        <w:rPr>
          <w:rFonts w:cs="Arial"/>
          <w:color w:val="000000" w:themeColor="text1"/>
          <w:szCs w:val="24"/>
        </w:rPr>
        <w:t xml:space="preserve">  </w:t>
      </w:r>
      <w:proofErr w:type="gramEnd"/>
      <w:r w:rsidR="00DA45C2">
        <w:rPr>
          <w:rFonts w:cs="Arial"/>
          <w:color w:val="000000" w:themeColor="text1"/>
          <w:szCs w:val="24"/>
        </w:rPr>
        <w:t>c</w:t>
      </w:r>
      <w:r w:rsidRPr="00E41E0E">
        <w:rPr>
          <w:rFonts w:cs="Arial"/>
          <w:color w:val="000000" w:themeColor="text1"/>
          <w:szCs w:val="24"/>
        </w:rPr>
        <w:t>omo é observado nas falas dos alunos A6, A7 e A9:</w:t>
      </w:r>
    </w:p>
    <w:p w:rsidR="003075C1" w:rsidRPr="00E41E0E" w:rsidRDefault="003075C1" w:rsidP="003075C1">
      <w:pPr>
        <w:spacing w:after="0" w:line="240" w:lineRule="auto"/>
        <w:ind w:firstLine="708"/>
        <w:jc w:val="both"/>
        <w:rPr>
          <w:rFonts w:cs="Arial"/>
          <w:color w:val="000000" w:themeColor="text1"/>
          <w:szCs w:val="24"/>
        </w:rPr>
      </w:pPr>
    </w:p>
    <w:p w:rsidR="00920091" w:rsidRPr="00E41E0E" w:rsidRDefault="00920091" w:rsidP="00616D63">
      <w:pPr>
        <w:spacing w:after="0" w:line="240" w:lineRule="auto"/>
        <w:ind w:left="2268"/>
        <w:jc w:val="both"/>
        <w:rPr>
          <w:rFonts w:cs="Arial"/>
          <w:color w:val="000000" w:themeColor="text1"/>
          <w:sz w:val="20"/>
          <w:szCs w:val="24"/>
        </w:rPr>
      </w:pPr>
      <w:r w:rsidRPr="00E41E0E">
        <w:rPr>
          <w:rFonts w:cs="Arial"/>
          <w:color w:val="000000" w:themeColor="text1"/>
          <w:sz w:val="20"/>
          <w:szCs w:val="24"/>
        </w:rPr>
        <w:t>“professor fala alguma coisa ai rapaz</w:t>
      </w:r>
      <w:proofErr w:type="gramStart"/>
      <w:r w:rsidRPr="00E41E0E">
        <w:rPr>
          <w:rFonts w:cs="Arial"/>
          <w:color w:val="000000" w:themeColor="text1"/>
          <w:sz w:val="20"/>
          <w:szCs w:val="24"/>
        </w:rPr>
        <w:t>....</w:t>
      </w:r>
      <w:proofErr w:type="gramEnd"/>
      <w:r w:rsidRPr="00E41E0E">
        <w:rPr>
          <w:rFonts w:cs="Arial"/>
          <w:color w:val="000000" w:themeColor="text1"/>
          <w:sz w:val="20"/>
          <w:szCs w:val="24"/>
        </w:rPr>
        <w:t xml:space="preserve"> o meio ambiente é todos os seres vivos, tudo que deus criou”.</w:t>
      </w:r>
    </w:p>
    <w:p w:rsidR="00920091" w:rsidRPr="00E41E0E" w:rsidRDefault="00920091" w:rsidP="003075C1">
      <w:pPr>
        <w:spacing w:after="0" w:line="240" w:lineRule="auto"/>
        <w:ind w:left="2268"/>
        <w:jc w:val="both"/>
        <w:rPr>
          <w:rFonts w:cs="Arial"/>
          <w:color w:val="000000" w:themeColor="text1"/>
          <w:szCs w:val="24"/>
        </w:rPr>
      </w:pPr>
    </w:p>
    <w:p w:rsidR="00920091" w:rsidRPr="00E41E0E" w:rsidRDefault="00920091" w:rsidP="00920091">
      <w:pPr>
        <w:spacing w:after="0" w:line="360" w:lineRule="auto"/>
        <w:ind w:firstLine="708"/>
        <w:jc w:val="both"/>
        <w:rPr>
          <w:rFonts w:cs="Arial"/>
          <w:color w:val="000000" w:themeColor="text1"/>
          <w:szCs w:val="24"/>
        </w:rPr>
      </w:pPr>
      <w:r w:rsidRPr="00E41E0E">
        <w:rPr>
          <w:rFonts w:cs="Arial"/>
          <w:color w:val="000000" w:themeColor="text1"/>
          <w:szCs w:val="24"/>
        </w:rPr>
        <w:t>Assim, para aprimorar o conhecimento d</w:t>
      </w:r>
      <w:r w:rsidR="00FC221E">
        <w:rPr>
          <w:rFonts w:cs="Arial"/>
          <w:color w:val="000000" w:themeColor="text1"/>
          <w:szCs w:val="24"/>
        </w:rPr>
        <w:t>e</w:t>
      </w:r>
      <w:r w:rsidRPr="00E41E0E">
        <w:rPr>
          <w:rFonts w:cs="Arial"/>
          <w:color w:val="000000" w:themeColor="text1"/>
          <w:szCs w:val="24"/>
        </w:rPr>
        <w:t xml:space="preserve"> meio ambiente, </w:t>
      </w:r>
      <w:r w:rsidR="00FC221E">
        <w:rPr>
          <w:rFonts w:cs="Arial"/>
          <w:color w:val="000000" w:themeColor="text1"/>
          <w:szCs w:val="24"/>
        </w:rPr>
        <w:t>no</w:t>
      </w:r>
      <w:r w:rsidRPr="00E41E0E">
        <w:rPr>
          <w:rFonts w:cs="Arial"/>
          <w:color w:val="000000" w:themeColor="text1"/>
          <w:szCs w:val="24"/>
        </w:rPr>
        <w:t xml:space="preserve"> intervalo das entrevistas os alunos participaram de aulas teóricas e após a aplicação das aulas de </w:t>
      </w:r>
      <w:r w:rsidR="00164513">
        <w:rPr>
          <w:rFonts w:cs="Arial"/>
          <w:color w:val="000000" w:themeColor="text1"/>
          <w:szCs w:val="24"/>
        </w:rPr>
        <w:t>Futebol Educacional</w:t>
      </w:r>
      <w:r w:rsidRPr="00E41E0E">
        <w:rPr>
          <w:rFonts w:cs="Arial"/>
          <w:color w:val="000000" w:themeColor="text1"/>
          <w:szCs w:val="24"/>
        </w:rPr>
        <w:t>, os estudantes deixa</w:t>
      </w:r>
      <w:r w:rsidR="000B4366">
        <w:rPr>
          <w:rFonts w:cs="Arial"/>
          <w:color w:val="000000" w:themeColor="text1"/>
          <w:szCs w:val="24"/>
        </w:rPr>
        <w:t>ram</w:t>
      </w:r>
      <w:r w:rsidRPr="00E41E0E">
        <w:rPr>
          <w:rFonts w:cs="Arial"/>
          <w:color w:val="000000" w:themeColor="text1"/>
          <w:szCs w:val="24"/>
        </w:rPr>
        <w:t xml:space="preserve"> de conceber o meio ambiente como território com presença única de elementos naturais e </w:t>
      </w:r>
      <w:proofErr w:type="gramStart"/>
      <w:r w:rsidRPr="00E41E0E">
        <w:rPr>
          <w:rFonts w:cs="Arial"/>
          <w:color w:val="000000" w:themeColor="text1"/>
          <w:szCs w:val="24"/>
        </w:rPr>
        <w:t>mostra</w:t>
      </w:r>
      <w:r w:rsidR="000B4366">
        <w:rPr>
          <w:rFonts w:cs="Arial"/>
          <w:color w:val="000000" w:themeColor="text1"/>
          <w:szCs w:val="24"/>
        </w:rPr>
        <w:t>ra</w:t>
      </w:r>
      <w:r w:rsidRPr="00E41E0E">
        <w:rPr>
          <w:rFonts w:cs="Arial"/>
          <w:color w:val="000000" w:themeColor="text1"/>
          <w:szCs w:val="24"/>
        </w:rPr>
        <w:t>m</w:t>
      </w:r>
      <w:proofErr w:type="gramEnd"/>
      <w:r w:rsidRPr="00E41E0E">
        <w:rPr>
          <w:rFonts w:cs="Arial"/>
          <w:color w:val="000000" w:themeColor="text1"/>
          <w:szCs w:val="24"/>
        </w:rPr>
        <w:t xml:space="preserve"> </w:t>
      </w:r>
      <w:r w:rsidR="000B4366">
        <w:rPr>
          <w:rFonts w:cs="Arial"/>
          <w:color w:val="000000" w:themeColor="text1"/>
          <w:szCs w:val="24"/>
        </w:rPr>
        <w:t>uma melhor e mais ampla compreensão</w:t>
      </w:r>
      <w:r w:rsidRPr="00E41E0E">
        <w:rPr>
          <w:rFonts w:cs="Arial"/>
          <w:color w:val="000000" w:themeColor="text1"/>
          <w:szCs w:val="24"/>
        </w:rPr>
        <w:t xml:space="preserve"> do conceito, na medida em que passam a citar os macroelementos home</w:t>
      </w:r>
      <w:r w:rsidR="000B4366">
        <w:rPr>
          <w:rFonts w:cs="Arial"/>
          <w:color w:val="000000" w:themeColor="text1"/>
          <w:szCs w:val="24"/>
        </w:rPr>
        <w:t>m</w:t>
      </w:r>
      <w:r w:rsidRPr="00E41E0E">
        <w:rPr>
          <w:rFonts w:cs="Arial"/>
          <w:color w:val="000000" w:themeColor="text1"/>
          <w:szCs w:val="24"/>
        </w:rPr>
        <w:t>, meio ambiente artificial e natural na mesma caracterização. Esta evolução pode ser comprovada a seguir:</w:t>
      </w:r>
    </w:p>
    <w:p w:rsidR="00920091" w:rsidRPr="00E41E0E" w:rsidRDefault="00920091" w:rsidP="00616D63">
      <w:pPr>
        <w:spacing w:after="0" w:line="240" w:lineRule="auto"/>
        <w:jc w:val="both"/>
        <w:rPr>
          <w:rFonts w:cs="Arial"/>
          <w:color w:val="000000" w:themeColor="text1"/>
          <w:sz w:val="20"/>
          <w:szCs w:val="24"/>
        </w:rPr>
      </w:pPr>
    </w:p>
    <w:p w:rsidR="00920091" w:rsidRPr="00E41E0E" w:rsidRDefault="00920091" w:rsidP="00616D63">
      <w:pPr>
        <w:spacing w:after="0" w:line="240" w:lineRule="auto"/>
        <w:ind w:left="2268"/>
        <w:jc w:val="both"/>
        <w:rPr>
          <w:rFonts w:cs="Arial"/>
          <w:b/>
          <w:color w:val="000000" w:themeColor="text1"/>
          <w:sz w:val="20"/>
          <w:szCs w:val="24"/>
        </w:rPr>
      </w:pPr>
      <w:r w:rsidRPr="00E41E0E">
        <w:rPr>
          <w:rFonts w:cs="Arial"/>
          <w:color w:val="000000" w:themeColor="text1"/>
          <w:sz w:val="20"/>
          <w:szCs w:val="24"/>
        </w:rPr>
        <w:t xml:space="preserve">“atmosfera... </w:t>
      </w:r>
      <w:proofErr w:type="gramStart"/>
      <w:r w:rsidRPr="00E41E0E">
        <w:rPr>
          <w:rFonts w:cs="Arial"/>
          <w:color w:val="000000" w:themeColor="text1"/>
          <w:sz w:val="20"/>
          <w:szCs w:val="24"/>
        </w:rPr>
        <w:t>existe</w:t>
      </w:r>
      <w:proofErr w:type="gramEnd"/>
      <w:r w:rsidRPr="00E41E0E">
        <w:rPr>
          <w:rFonts w:cs="Arial"/>
          <w:color w:val="000000" w:themeColor="text1"/>
          <w:sz w:val="20"/>
          <w:szCs w:val="24"/>
        </w:rPr>
        <w:t xml:space="preserve"> dois tipos de meio ambiente, o urbano e o natural, o urbano é tudo aquilo que o ser humano modificou e o natural é tudo aquilo que representa o natural”</w:t>
      </w:r>
      <w:r w:rsidRPr="00E41E0E">
        <w:rPr>
          <w:rFonts w:cs="Arial"/>
          <w:b/>
          <w:color w:val="000000" w:themeColor="text1"/>
          <w:sz w:val="20"/>
          <w:szCs w:val="24"/>
        </w:rPr>
        <w:t xml:space="preserve"> (A3).</w:t>
      </w:r>
    </w:p>
    <w:p w:rsidR="00920091" w:rsidRPr="00E41E0E" w:rsidRDefault="00920091" w:rsidP="00616D63">
      <w:pPr>
        <w:spacing w:after="0" w:line="240" w:lineRule="auto"/>
        <w:ind w:left="2268"/>
        <w:jc w:val="both"/>
        <w:rPr>
          <w:rFonts w:cs="Arial"/>
          <w:color w:val="000000" w:themeColor="text1"/>
          <w:sz w:val="20"/>
          <w:szCs w:val="24"/>
        </w:rPr>
      </w:pPr>
    </w:p>
    <w:p w:rsidR="00920091" w:rsidRPr="00E41E0E" w:rsidRDefault="00920091" w:rsidP="00616D63">
      <w:pPr>
        <w:spacing w:after="0" w:line="240" w:lineRule="auto"/>
        <w:ind w:left="2268"/>
        <w:jc w:val="both"/>
        <w:rPr>
          <w:rFonts w:cs="Arial"/>
          <w:b/>
          <w:color w:val="000000" w:themeColor="text1"/>
          <w:sz w:val="20"/>
          <w:szCs w:val="24"/>
        </w:rPr>
      </w:pPr>
      <w:r w:rsidRPr="00E41E0E">
        <w:rPr>
          <w:rFonts w:cs="Arial"/>
          <w:color w:val="000000" w:themeColor="text1"/>
          <w:sz w:val="20"/>
          <w:szCs w:val="24"/>
        </w:rPr>
        <w:t xml:space="preserve">“tudo que nos cerca é meio ambiente, as </w:t>
      </w:r>
      <w:r w:rsidR="00683DAD">
        <w:rPr>
          <w:rFonts w:cs="Arial"/>
          <w:color w:val="000000" w:themeColor="text1"/>
          <w:sz w:val="20"/>
          <w:szCs w:val="24"/>
        </w:rPr>
        <w:t>árvore</w:t>
      </w:r>
      <w:r w:rsidRPr="00E41E0E">
        <w:rPr>
          <w:rFonts w:cs="Arial"/>
          <w:color w:val="000000" w:themeColor="text1"/>
          <w:sz w:val="20"/>
          <w:szCs w:val="24"/>
        </w:rPr>
        <w:t xml:space="preserve">s, mares, casa. O ginásio” </w:t>
      </w:r>
      <w:r w:rsidRPr="00E41E0E">
        <w:rPr>
          <w:rFonts w:cs="Arial"/>
          <w:b/>
          <w:color w:val="000000" w:themeColor="text1"/>
          <w:sz w:val="20"/>
          <w:szCs w:val="24"/>
        </w:rPr>
        <w:t>(A2).</w:t>
      </w:r>
    </w:p>
    <w:p w:rsidR="00920091" w:rsidRPr="00E41E0E" w:rsidRDefault="00920091" w:rsidP="00616D63">
      <w:pPr>
        <w:spacing w:after="0" w:line="240" w:lineRule="auto"/>
        <w:jc w:val="both"/>
        <w:rPr>
          <w:rFonts w:cs="Arial"/>
          <w:color w:val="000000" w:themeColor="text1"/>
          <w:sz w:val="20"/>
          <w:szCs w:val="24"/>
        </w:rPr>
      </w:pPr>
    </w:p>
    <w:p w:rsidR="00920091" w:rsidRPr="00E41E0E" w:rsidRDefault="00920091" w:rsidP="00616D63">
      <w:pPr>
        <w:spacing w:after="0" w:line="240" w:lineRule="auto"/>
        <w:ind w:left="2268"/>
        <w:jc w:val="both"/>
        <w:rPr>
          <w:rFonts w:cs="Arial"/>
          <w:color w:val="000000" w:themeColor="text1"/>
          <w:sz w:val="20"/>
          <w:szCs w:val="24"/>
        </w:rPr>
      </w:pPr>
      <w:r w:rsidRPr="00E41E0E">
        <w:rPr>
          <w:rFonts w:cs="Arial"/>
          <w:color w:val="000000" w:themeColor="text1"/>
          <w:sz w:val="20"/>
          <w:szCs w:val="24"/>
        </w:rPr>
        <w:t xml:space="preserve">“Meio ambiente é todos seres vivos e não vivos que estão ao nosso redor incluindo carros, casas e animais que estão na terra” </w:t>
      </w:r>
      <w:r w:rsidRPr="00E41E0E">
        <w:rPr>
          <w:rFonts w:cs="Arial"/>
          <w:b/>
          <w:color w:val="000000" w:themeColor="text1"/>
          <w:sz w:val="20"/>
          <w:szCs w:val="24"/>
        </w:rPr>
        <w:t>(A7).</w:t>
      </w:r>
    </w:p>
    <w:p w:rsidR="00920091" w:rsidRPr="00E41E0E" w:rsidRDefault="00920091" w:rsidP="00616D63">
      <w:pPr>
        <w:spacing w:after="0" w:line="240" w:lineRule="auto"/>
        <w:ind w:left="2268"/>
        <w:jc w:val="both"/>
        <w:rPr>
          <w:rFonts w:cs="Arial"/>
          <w:color w:val="000000" w:themeColor="text1"/>
          <w:sz w:val="20"/>
          <w:szCs w:val="24"/>
        </w:rPr>
      </w:pPr>
    </w:p>
    <w:p w:rsidR="00920091" w:rsidRPr="00E41E0E" w:rsidRDefault="00920091" w:rsidP="00616D63">
      <w:pPr>
        <w:spacing w:after="0" w:line="240" w:lineRule="auto"/>
        <w:ind w:left="2268"/>
        <w:jc w:val="both"/>
        <w:rPr>
          <w:rFonts w:cs="Arial"/>
          <w:color w:val="000000" w:themeColor="text1"/>
          <w:sz w:val="20"/>
        </w:rPr>
      </w:pPr>
      <w:r w:rsidRPr="00E41E0E">
        <w:rPr>
          <w:rFonts w:cs="Arial"/>
          <w:color w:val="000000" w:themeColor="text1"/>
          <w:sz w:val="20"/>
          <w:szCs w:val="24"/>
        </w:rPr>
        <w:t xml:space="preserve">“Para mim o meio ambiente é a nossa moradia, por que temos comida e a nossa família, além do porco, cachorro, carros, água, </w:t>
      </w:r>
      <w:r w:rsidR="00683DAD">
        <w:rPr>
          <w:rFonts w:cs="Arial"/>
          <w:color w:val="000000" w:themeColor="text1"/>
          <w:sz w:val="20"/>
          <w:szCs w:val="24"/>
        </w:rPr>
        <w:t>árvore</w:t>
      </w:r>
      <w:r w:rsidRPr="00E41E0E">
        <w:rPr>
          <w:rFonts w:cs="Arial"/>
          <w:color w:val="000000" w:themeColor="text1"/>
          <w:sz w:val="20"/>
          <w:szCs w:val="24"/>
        </w:rPr>
        <w:t xml:space="preserve">s, prédios, </w:t>
      </w:r>
      <w:r w:rsidR="00683DAD">
        <w:rPr>
          <w:rFonts w:cs="Arial"/>
          <w:color w:val="000000" w:themeColor="text1"/>
          <w:sz w:val="20"/>
          <w:szCs w:val="24"/>
        </w:rPr>
        <w:t>árvore</w:t>
      </w:r>
      <w:r w:rsidRPr="00E41E0E">
        <w:rPr>
          <w:rFonts w:cs="Arial"/>
          <w:color w:val="000000" w:themeColor="text1"/>
          <w:sz w:val="20"/>
          <w:szCs w:val="24"/>
        </w:rPr>
        <w:t xml:space="preserve">s” </w:t>
      </w:r>
      <w:r w:rsidRPr="00E41E0E">
        <w:rPr>
          <w:rFonts w:cs="Arial"/>
          <w:b/>
          <w:color w:val="000000" w:themeColor="text1"/>
          <w:sz w:val="20"/>
          <w:szCs w:val="24"/>
        </w:rPr>
        <w:t>(A8).</w:t>
      </w:r>
      <w:r w:rsidRPr="00E41E0E">
        <w:rPr>
          <w:rFonts w:cs="Arial"/>
          <w:color w:val="000000" w:themeColor="text1"/>
          <w:sz w:val="20"/>
        </w:rPr>
        <w:t xml:space="preserve"> </w:t>
      </w:r>
    </w:p>
    <w:p w:rsidR="00920091" w:rsidRPr="00E41E0E" w:rsidRDefault="00920091" w:rsidP="00920091">
      <w:pPr>
        <w:spacing w:after="0" w:line="360" w:lineRule="auto"/>
        <w:jc w:val="both"/>
        <w:rPr>
          <w:rFonts w:cs="Arial"/>
          <w:color w:val="000000" w:themeColor="text1"/>
          <w:szCs w:val="24"/>
        </w:rPr>
      </w:pPr>
    </w:p>
    <w:p w:rsidR="00920091" w:rsidRPr="00E41E0E" w:rsidRDefault="000B4366" w:rsidP="00920091">
      <w:pPr>
        <w:spacing w:after="0" w:line="360" w:lineRule="auto"/>
        <w:ind w:firstLine="708"/>
        <w:jc w:val="both"/>
        <w:rPr>
          <w:rFonts w:cs="Arial"/>
          <w:color w:val="000000" w:themeColor="text1"/>
          <w:szCs w:val="24"/>
        </w:rPr>
      </w:pPr>
      <w:r>
        <w:rPr>
          <w:rFonts w:cs="Arial"/>
          <w:color w:val="000000" w:themeColor="text1"/>
          <w:szCs w:val="24"/>
        </w:rPr>
        <w:t>Percebe-se</w:t>
      </w:r>
      <w:r w:rsidR="00920091" w:rsidRPr="00E41E0E">
        <w:rPr>
          <w:rFonts w:cs="Arial"/>
          <w:color w:val="000000" w:themeColor="text1"/>
          <w:szCs w:val="24"/>
        </w:rPr>
        <w:t xml:space="preserve"> a evolução dos alunos</w:t>
      </w:r>
      <w:r>
        <w:rPr>
          <w:rFonts w:cs="Arial"/>
          <w:color w:val="000000" w:themeColor="text1"/>
          <w:szCs w:val="24"/>
        </w:rPr>
        <w:t xml:space="preserve"> e, embora a </w:t>
      </w:r>
      <w:r w:rsidR="00920091" w:rsidRPr="00E41E0E">
        <w:rPr>
          <w:rFonts w:cs="Arial"/>
          <w:color w:val="000000" w:themeColor="text1"/>
          <w:szCs w:val="24"/>
        </w:rPr>
        <w:t>maioria permanece</w:t>
      </w:r>
      <w:r>
        <w:rPr>
          <w:rFonts w:cs="Arial"/>
          <w:color w:val="000000" w:themeColor="text1"/>
          <w:szCs w:val="24"/>
        </w:rPr>
        <w:t>sse</w:t>
      </w:r>
      <w:r w:rsidR="00920091" w:rsidRPr="00E41E0E">
        <w:rPr>
          <w:rFonts w:cs="Arial"/>
          <w:color w:val="000000" w:themeColor="text1"/>
          <w:szCs w:val="24"/>
        </w:rPr>
        <w:t xml:space="preserve"> com ideias parecidas (A1, A9, A12, A14)</w:t>
      </w:r>
      <w:r>
        <w:rPr>
          <w:rFonts w:cs="Arial"/>
          <w:color w:val="000000" w:themeColor="text1"/>
          <w:szCs w:val="24"/>
        </w:rPr>
        <w:t>,</w:t>
      </w:r>
      <w:r w:rsidR="00920091" w:rsidRPr="00E41E0E">
        <w:rPr>
          <w:rFonts w:cs="Arial"/>
          <w:color w:val="000000" w:themeColor="text1"/>
          <w:szCs w:val="24"/>
        </w:rPr>
        <w:t xml:space="preserve"> </w:t>
      </w:r>
      <w:r>
        <w:rPr>
          <w:rFonts w:cs="Arial"/>
          <w:color w:val="000000" w:themeColor="text1"/>
          <w:szCs w:val="24"/>
        </w:rPr>
        <w:t>sua</w:t>
      </w:r>
      <w:r w:rsidR="00920091" w:rsidRPr="00E41E0E">
        <w:rPr>
          <w:rFonts w:cs="Arial"/>
          <w:color w:val="000000" w:themeColor="text1"/>
          <w:szCs w:val="24"/>
        </w:rPr>
        <w:t xml:space="preserve"> percepção</w:t>
      </w:r>
      <w:r>
        <w:rPr>
          <w:rFonts w:cs="Arial"/>
          <w:color w:val="000000" w:themeColor="text1"/>
          <w:szCs w:val="24"/>
        </w:rPr>
        <w:t xml:space="preserve"> era</w:t>
      </w:r>
      <w:proofErr w:type="gramStart"/>
      <w:r>
        <w:rPr>
          <w:rFonts w:cs="Arial"/>
          <w:color w:val="000000" w:themeColor="text1"/>
          <w:szCs w:val="24"/>
        </w:rPr>
        <w:t xml:space="preserve"> </w:t>
      </w:r>
      <w:r w:rsidR="00920091" w:rsidRPr="00E41E0E">
        <w:rPr>
          <w:rFonts w:cs="Arial"/>
          <w:color w:val="000000" w:themeColor="text1"/>
          <w:szCs w:val="24"/>
        </w:rPr>
        <w:t xml:space="preserve"> </w:t>
      </w:r>
      <w:proofErr w:type="gramEnd"/>
      <w:r w:rsidR="00920091" w:rsidRPr="00E41E0E">
        <w:rPr>
          <w:rFonts w:cs="Arial"/>
          <w:color w:val="000000" w:themeColor="text1"/>
          <w:szCs w:val="24"/>
        </w:rPr>
        <w:t>mais aguçada</w:t>
      </w:r>
      <w:r>
        <w:rPr>
          <w:rFonts w:cs="Arial"/>
          <w:color w:val="000000" w:themeColor="text1"/>
          <w:szCs w:val="24"/>
        </w:rPr>
        <w:t xml:space="preserve"> e</w:t>
      </w:r>
      <w:r w:rsidR="00920091" w:rsidRPr="00E41E0E">
        <w:rPr>
          <w:rFonts w:cs="Arial"/>
          <w:color w:val="000000" w:themeColor="text1"/>
          <w:szCs w:val="24"/>
        </w:rPr>
        <w:t xml:space="preserve"> a relação </w:t>
      </w:r>
      <w:r>
        <w:rPr>
          <w:rFonts w:cs="Arial"/>
          <w:color w:val="000000" w:themeColor="text1"/>
          <w:szCs w:val="24"/>
        </w:rPr>
        <w:t>com o</w:t>
      </w:r>
      <w:r w:rsidRPr="00E41E0E">
        <w:rPr>
          <w:rFonts w:cs="Arial"/>
          <w:color w:val="000000" w:themeColor="text1"/>
          <w:szCs w:val="24"/>
        </w:rPr>
        <w:t xml:space="preserve"> </w:t>
      </w:r>
      <w:r w:rsidR="00920091" w:rsidRPr="00E41E0E">
        <w:rPr>
          <w:rFonts w:cs="Arial"/>
          <w:color w:val="000000" w:themeColor="text1"/>
          <w:szCs w:val="24"/>
        </w:rPr>
        <w:t xml:space="preserve">meio ambiente foi melhor identificada, </w:t>
      </w:r>
      <w:r>
        <w:rPr>
          <w:rFonts w:cs="Arial"/>
          <w:color w:val="000000" w:themeColor="text1"/>
          <w:szCs w:val="24"/>
        </w:rPr>
        <w:t>havendo</w:t>
      </w:r>
      <w:r w:rsidRPr="00E41E0E">
        <w:rPr>
          <w:rFonts w:cs="Arial"/>
          <w:color w:val="000000" w:themeColor="text1"/>
          <w:szCs w:val="24"/>
        </w:rPr>
        <w:t xml:space="preserve"> </w:t>
      </w:r>
      <w:r w:rsidR="00920091" w:rsidRPr="00E41E0E">
        <w:rPr>
          <w:rFonts w:cs="Arial"/>
          <w:color w:val="000000" w:themeColor="text1"/>
          <w:szCs w:val="24"/>
        </w:rPr>
        <w:t xml:space="preserve">maior associação </w:t>
      </w:r>
      <w:r w:rsidR="00FE4025">
        <w:rPr>
          <w:rFonts w:cs="Arial"/>
          <w:color w:val="000000" w:themeColor="text1"/>
          <w:szCs w:val="24"/>
        </w:rPr>
        <w:t>entre os</w:t>
      </w:r>
      <w:r w:rsidR="00FE4025" w:rsidRPr="00E41E0E">
        <w:rPr>
          <w:rFonts w:cs="Arial"/>
          <w:color w:val="000000" w:themeColor="text1"/>
          <w:szCs w:val="24"/>
        </w:rPr>
        <w:t xml:space="preserve"> </w:t>
      </w:r>
      <w:r w:rsidR="00920091" w:rsidRPr="00E41E0E">
        <w:rPr>
          <w:rFonts w:cs="Arial"/>
          <w:color w:val="000000" w:themeColor="text1"/>
          <w:szCs w:val="24"/>
        </w:rPr>
        <w:t xml:space="preserve">componentes. </w:t>
      </w:r>
    </w:p>
    <w:p w:rsidR="00920091" w:rsidRPr="00E41E0E" w:rsidRDefault="00920091" w:rsidP="00920091">
      <w:pPr>
        <w:spacing w:after="0" w:line="360" w:lineRule="auto"/>
        <w:ind w:firstLine="708"/>
        <w:jc w:val="both"/>
        <w:rPr>
          <w:rFonts w:cs="Arial"/>
          <w:color w:val="000000" w:themeColor="text1"/>
          <w:szCs w:val="24"/>
        </w:rPr>
      </w:pPr>
      <w:r w:rsidRPr="00E41E0E">
        <w:rPr>
          <w:rFonts w:cs="Arial"/>
          <w:color w:val="000000" w:themeColor="text1"/>
          <w:szCs w:val="24"/>
        </w:rPr>
        <w:t>Durante a entrevista os alunos foram questionados sobre quais os elementos que compõe</w:t>
      </w:r>
      <w:r w:rsidR="000B4366">
        <w:rPr>
          <w:rFonts w:cs="Arial"/>
          <w:color w:val="000000" w:themeColor="text1"/>
          <w:szCs w:val="24"/>
        </w:rPr>
        <w:t>m</w:t>
      </w:r>
      <w:r w:rsidRPr="00E41E0E">
        <w:rPr>
          <w:rFonts w:cs="Arial"/>
          <w:color w:val="000000" w:themeColor="text1"/>
          <w:szCs w:val="24"/>
        </w:rPr>
        <w:t xml:space="preserve"> o meio ambiente, e as respostas iniciais revelaram que os mesmos percebem a existência da poluição atmosférica no seu cotidiano como elementos do meio ambiente</w:t>
      </w:r>
      <w:r w:rsidR="000B4366">
        <w:rPr>
          <w:rFonts w:cs="Arial"/>
          <w:color w:val="000000" w:themeColor="text1"/>
          <w:szCs w:val="24"/>
        </w:rPr>
        <w:t>,</w:t>
      </w:r>
      <w:r w:rsidRPr="00E41E0E">
        <w:rPr>
          <w:rFonts w:cs="Arial"/>
          <w:color w:val="000000" w:themeColor="text1"/>
          <w:szCs w:val="24"/>
        </w:rPr>
        <w:t xml:space="preserve"> como </w:t>
      </w:r>
      <w:r w:rsidR="000B4366">
        <w:rPr>
          <w:rFonts w:cs="Arial"/>
          <w:color w:val="000000" w:themeColor="text1"/>
          <w:szCs w:val="24"/>
        </w:rPr>
        <w:t>mostram as</w:t>
      </w:r>
      <w:r w:rsidRPr="00E41E0E">
        <w:rPr>
          <w:rFonts w:cs="Arial"/>
          <w:color w:val="000000" w:themeColor="text1"/>
          <w:szCs w:val="24"/>
        </w:rPr>
        <w:t xml:space="preserve"> falas abaixo</w:t>
      </w:r>
      <w:r w:rsidR="000B4366">
        <w:rPr>
          <w:rFonts w:cs="Arial"/>
          <w:color w:val="000000" w:themeColor="text1"/>
          <w:szCs w:val="24"/>
        </w:rPr>
        <w:t>:</w:t>
      </w:r>
      <w:r w:rsidRPr="00E41E0E">
        <w:rPr>
          <w:rFonts w:cs="Arial"/>
          <w:color w:val="000000" w:themeColor="text1"/>
          <w:szCs w:val="24"/>
        </w:rPr>
        <w:t xml:space="preserve"> </w:t>
      </w:r>
    </w:p>
    <w:p w:rsidR="00920091" w:rsidRPr="00E41E0E" w:rsidRDefault="00920091" w:rsidP="00616D63">
      <w:pPr>
        <w:spacing w:after="0" w:line="240" w:lineRule="auto"/>
        <w:jc w:val="both"/>
        <w:rPr>
          <w:rFonts w:cs="Arial"/>
          <w:color w:val="000000" w:themeColor="text1"/>
          <w:sz w:val="20"/>
          <w:szCs w:val="24"/>
        </w:rPr>
      </w:pPr>
    </w:p>
    <w:p w:rsidR="00920091" w:rsidRPr="00E41E0E" w:rsidRDefault="00920091" w:rsidP="00616D63">
      <w:pPr>
        <w:spacing w:after="0" w:line="240" w:lineRule="auto"/>
        <w:ind w:left="2268"/>
        <w:jc w:val="both"/>
        <w:rPr>
          <w:rFonts w:cs="Arial"/>
          <w:b/>
          <w:color w:val="000000" w:themeColor="text1"/>
          <w:sz w:val="20"/>
          <w:szCs w:val="24"/>
        </w:rPr>
      </w:pPr>
      <w:r w:rsidRPr="00E41E0E">
        <w:rPr>
          <w:rFonts w:cs="Arial"/>
          <w:color w:val="000000" w:themeColor="text1"/>
          <w:sz w:val="20"/>
          <w:szCs w:val="24"/>
        </w:rPr>
        <w:t xml:space="preserve">“Pela natureza, quando eu saio de casa vejo um “bocado” de passarinhos cantando também vejo um bocado de plantas” </w:t>
      </w:r>
      <w:r w:rsidRPr="00E41E0E">
        <w:rPr>
          <w:rFonts w:cs="Arial"/>
          <w:b/>
          <w:color w:val="000000" w:themeColor="text1"/>
          <w:sz w:val="20"/>
          <w:szCs w:val="24"/>
        </w:rPr>
        <w:t>(A2, A3).</w:t>
      </w:r>
    </w:p>
    <w:p w:rsidR="00920091" w:rsidRPr="00E41E0E" w:rsidRDefault="00920091" w:rsidP="00616D63">
      <w:pPr>
        <w:spacing w:after="0" w:line="240" w:lineRule="auto"/>
        <w:ind w:left="2268"/>
        <w:jc w:val="both"/>
        <w:rPr>
          <w:rFonts w:cs="Arial"/>
          <w:color w:val="000000" w:themeColor="text1"/>
          <w:sz w:val="20"/>
          <w:szCs w:val="24"/>
        </w:rPr>
      </w:pPr>
    </w:p>
    <w:p w:rsidR="00920091" w:rsidRPr="00E41E0E" w:rsidRDefault="00920091" w:rsidP="00616D63">
      <w:pPr>
        <w:spacing w:after="0" w:line="240" w:lineRule="auto"/>
        <w:ind w:left="2268"/>
        <w:jc w:val="both"/>
        <w:rPr>
          <w:rFonts w:cs="Arial"/>
          <w:b/>
          <w:color w:val="000000" w:themeColor="text1"/>
          <w:sz w:val="20"/>
          <w:szCs w:val="24"/>
        </w:rPr>
      </w:pPr>
      <w:r w:rsidRPr="00E41E0E">
        <w:rPr>
          <w:rFonts w:cs="Arial"/>
          <w:color w:val="000000" w:themeColor="text1"/>
          <w:sz w:val="20"/>
          <w:szCs w:val="24"/>
        </w:rPr>
        <w:t xml:space="preserve">“lixo... árvores” </w:t>
      </w:r>
      <w:r w:rsidRPr="00E41E0E">
        <w:rPr>
          <w:rFonts w:cs="Arial"/>
          <w:b/>
          <w:color w:val="000000" w:themeColor="text1"/>
          <w:sz w:val="20"/>
          <w:szCs w:val="24"/>
        </w:rPr>
        <w:t>(A4, A5 e A7).</w:t>
      </w:r>
    </w:p>
    <w:p w:rsidR="00920091" w:rsidRPr="00E41E0E" w:rsidRDefault="00920091" w:rsidP="00920091">
      <w:pPr>
        <w:spacing w:after="0" w:line="360" w:lineRule="auto"/>
        <w:jc w:val="both"/>
        <w:rPr>
          <w:rFonts w:cs="Arial"/>
          <w:color w:val="000000" w:themeColor="text1"/>
          <w:sz w:val="20"/>
          <w:szCs w:val="24"/>
        </w:rPr>
      </w:pPr>
    </w:p>
    <w:p w:rsidR="00920091" w:rsidRPr="00E41E0E" w:rsidRDefault="00920091" w:rsidP="00920091">
      <w:pPr>
        <w:spacing w:after="0" w:line="360" w:lineRule="auto"/>
        <w:ind w:firstLine="708"/>
        <w:jc w:val="both"/>
        <w:rPr>
          <w:rFonts w:cs="Arial"/>
          <w:color w:val="000000" w:themeColor="text1"/>
          <w:szCs w:val="24"/>
        </w:rPr>
      </w:pPr>
      <w:r w:rsidRPr="00E41E0E">
        <w:rPr>
          <w:rFonts w:cs="Arial"/>
          <w:color w:val="000000" w:themeColor="text1"/>
          <w:szCs w:val="24"/>
        </w:rPr>
        <w:t xml:space="preserve">Os alunos só enxergavam como elementos do meio ambiente os animais, </w:t>
      </w:r>
      <w:r w:rsidR="00204031">
        <w:rPr>
          <w:rFonts w:cs="Arial"/>
          <w:color w:val="000000" w:themeColor="text1"/>
          <w:szCs w:val="24"/>
        </w:rPr>
        <w:t xml:space="preserve">as </w:t>
      </w:r>
      <w:r w:rsidR="00683DAD">
        <w:rPr>
          <w:rFonts w:cs="Arial"/>
          <w:color w:val="000000" w:themeColor="text1"/>
          <w:szCs w:val="24"/>
        </w:rPr>
        <w:t>árvore</w:t>
      </w:r>
      <w:r w:rsidRPr="00E41E0E">
        <w:rPr>
          <w:rFonts w:cs="Arial"/>
          <w:color w:val="000000" w:themeColor="text1"/>
          <w:szCs w:val="24"/>
        </w:rPr>
        <w:t xml:space="preserve">s e o lixo, sendo que na </w:t>
      </w:r>
      <w:r w:rsidR="00FE4025">
        <w:rPr>
          <w:rFonts w:cs="Arial"/>
          <w:color w:val="000000" w:themeColor="text1"/>
          <w:szCs w:val="24"/>
        </w:rPr>
        <w:t xml:space="preserve">sua </w:t>
      </w:r>
      <w:r w:rsidRPr="00E41E0E">
        <w:rPr>
          <w:rFonts w:cs="Arial"/>
          <w:color w:val="000000" w:themeColor="text1"/>
          <w:szCs w:val="24"/>
        </w:rPr>
        <w:t>composição há outros componentes</w:t>
      </w:r>
      <w:r w:rsidR="00FE4025">
        <w:rPr>
          <w:rFonts w:cs="Arial"/>
          <w:color w:val="000000" w:themeColor="text1"/>
          <w:szCs w:val="24"/>
        </w:rPr>
        <w:t>.</w:t>
      </w:r>
      <w:r w:rsidRPr="00E41E0E">
        <w:rPr>
          <w:rFonts w:cs="Arial"/>
          <w:color w:val="000000" w:themeColor="text1"/>
          <w:szCs w:val="24"/>
        </w:rPr>
        <w:t xml:space="preserve"> Essa relação foi </w:t>
      </w:r>
      <w:r w:rsidR="00204031">
        <w:rPr>
          <w:rFonts w:cs="Arial"/>
          <w:color w:val="000000" w:themeColor="text1"/>
          <w:szCs w:val="24"/>
        </w:rPr>
        <w:t xml:space="preserve">se </w:t>
      </w:r>
      <w:r w:rsidRPr="00E41E0E">
        <w:rPr>
          <w:rFonts w:cs="Arial"/>
          <w:color w:val="000000" w:themeColor="text1"/>
          <w:szCs w:val="24"/>
        </w:rPr>
        <w:t xml:space="preserve">aperfeiçoando ao longo do curso e os alunos passaram a ver não só a poluição atmosférica, mas </w:t>
      </w:r>
      <w:r w:rsidR="00204031">
        <w:rPr>
          <w:rFonts w:cs="Arial"/>
          <w:color w:val="000000" w:themeColor="text1"/>
          <w:szCs w:val="24"/>
        </w:rPr>
        <w:t xml:space="preserve">também </w:t>
      </w:r>
      <w:r w:rsidRPr="00E41E0E">
        <w:rPr>
          <w:rFonts w:cs="Arial"/>
          <w:color w:val="000000" w:themeColor="text1"/>
          <w:szCs w:val="24"/>
        </w:rPr>
        <w:t xml:space="preserve">o sujeito homem com habitação e veículos automotivos </w:t>
      </w:r>
      <w:r w:rsidR="00204031">
        <w:rPr>
          <w:rFonts w:cs="Arial"/>
          <w:color w:val="000000" w:themeColor="text1"/>
          <w:szCs w:val="24"/>
        </w:rPr>
        <w:t>como parte do meio ambiente</w:t>
      </w:r>
      <w:r w:rsidRPr="00E41E0E">
        <w:rPr>
          <w:rFonts w:cs="Arial"/>
          <w:color w:val="000000" w:themeColor="text1"/>
          <w:szCs w:val="24"/>
        </w:rPr>
        <w:t>:</w:t>
      </w:r>
    </w:p>
    <w:p w:rsidR="00920091" w:rsidRPr="00E41E0E" w:rsidRDefault="00920091" w:rsidP="00616D63">
      <w:pPr>
        <w:spacing w:after="0" w:line="240" w:lineRule="auto"/>
        <w:jc w:val="both"/>
        <w:rPr>
          <w:rFonts w:cs="Arial"/>
          <w:color w:val="000000" w:themeColor="text1"/>
          <w:szCs w:val="24"/>
        </w:rPr>
      </w:pPr>
    </w:p>
    <w:p w:rsidR="00920091" w:rsidRPr="00E41E0E" w:rsidRDefault="00920091" w:rsidP="00616D63">
      <w:pPr>
        <w:spacing w:after="0" w:line="240" w:lineRule="auto"/>
        <w:ind w:left="2268"/>
        <w:jc w:val="both"/>
        <w:rPr>
          <w:rFonts w:cs="Arial"/>
          <w:color w:val="000000" w:themeColor="text1"/>
          <w:sz w:val="20"/>
        </w:rPr>
      </w:pPr>
      <w:proofErr w:type="gramStart"/>
      <w:r w:rsidRPr="00E41E0E">
        <w:rPr>
          <w:rFonts w:cs="Arial"/>
          <w:color w:val="000000" w:themeColor="text1"/>
          <w:sz w:val="20"/>
        </w:rPr>
        <w:t xml:space="preserve">“enxergo prédios, casas, padarias, vendas, carros ônibus e esses negócios aí </w:t>
      </w:r>
      <w:r w:rsidRPr="00E41E0E">
        <w:rPr>
          <w:rFonts w:cs="Arial"/>
          <w:b/>
          <w:color w:val="000000" w:themeColor="text1"/>
          <w:sz w:val="20"/>
        </w:rPr>
        <w:t>(A1).</w:t>
      </w:r>
      <w:r w:rsidRPr="00E41E0E">
        <w:rPr>
          <w:rFonts w:cs="Arial"/>
          <w:color w:val="000000" w:themeColor="text1"/>
          <w:sz w:val="20"/>
        </w:rPr>
        <w:t xml:space="preserve"> </w:t>
      </w:r>
    </w:p>
    <w:p w:rsidR="00920091" w:rsidRPr="00E41E0E" w:rsidRDefault="00920091" w:rsidP="00616D63">
      <w:pPr>
        <w:spacing w:after="0" w:line="240" w:lineRule="auto"/>
        <w:ind w:left="2268"/>
        <w:jc w:val="both"/>
        <w:rPr>
          <w:rFonts w:cs="Arial"/>
          <w:color w:val="000000" w:themeColor="text1"/>
          <w:sz w:val="20"/>
        </w:rPr>
      </w:pPr>
      <w:proofErr w:type="gramEnd"/>
    </w:p>
    <w:p w:rsidR="00920091" w:rsidRPr="00E41E0E" w:rsidRDefault="00920091" w:rsidP="00616D63">
      <w:pPr>
        <w:spacing w:after="0" w:line="240" w:lineRule="auto"/>
        <w:ind w:left="2268"/>
        <w:jc w:val="both"/>
        <w:rPr>
          <w:rFonts w:cs="Arial"/>
          <w:b/>
          <w:color w:val="000000" w:themeColor="text1"/>
          <w:sz w:val="20"/>
        </w:rPr>
      </w:pPr>
      <w:r w:rsidRPr="00E41E0E">
        <w:rPr>
          <w:rFonts w:cs="Arial"/>
          <w:color w:val="000000" w:themeColor="text1"/>
          <w:sz w:val="20"/>
        </w:rPr>
        <w:t xml:space="preserve">“vejo urubu, </w:t>
      </w:r>
      <w:proofErr w:type="spellStart"/>
      <w:r w:rsidRPr="00E41E0E">
        <w:rPr>
          <w:rFonts w:cs="Arial"/>
          <w:color w:val="000000" w:themeColor="text1"/>
          <w:sz w:val="20"/>
        </w:rPr>
        <w:t>seriguê</w:t>
      </w:r>
      <w:proofErr w:type="spellEnd"/>
      <w:r w:rsidRPr="00E41E0E">
        <w:rPr>
          <w:rFonts w:cs="Arial"/>
          <w:color w:val="000000" w:themeColor="text1"/>
          <w:sz w:val="20"/>
        </w:rPr>
        <w:t xml:space="preserve">, jegue, cachorro, porco, gato, morcego, cachorro, no ginásio encontro passarinhos, lá fora vacas, cachorro e as pessoas” </w:t>
      </w:r>
      <w:r w:rsidRPr="00E41E0E">
        <w:rPr>
          <w:rFonts w:cs="Arial"/>
          <w:b/>
          <w:color w:val="000000" w:themeColor="text1"/>
          <w:sz w:val="20"/>
        </w:rPr>
        <w:t>(A2, A3).</w:t>
      </w:r>
    </w:p>
    <w:p w:rsidR="00920091" w:rsidRPr="00E41E0E" w:rsidRDefault="00920091" w:rsidP="00616D63">
      <w:pPr>
        <w:spacing w:after="0" w:line="240" w:lineRule="auto"/>
        <w:ind w:left="2268"/>
        <w:jc w:val="both"/>
        <w:rPr>
          <w:rFonts w:cs="Arial"/>
          <w:b/>
          <w:color w:val="000000" w:themeColor="text1"/>
          <w:sz w:val="20"/>
        </w:rPr>
      </w:pPr>
    </w:p>
    <w:p w:rsidR="00920091" w:rsidRPr="00E41E0E" w:rsidRDefault="00920091" w:rsidP="00616D63">
      <w:pPr>
        <w:spacing w:after="0" w:line="240" w:lineRule="auto"/>
        <w:ind w:left="2268"/>
        <w:jc w:val="both"/>
        <w:rPr>
          <w:rFonts w:cs="Arial"/>
          <w:color w:val="000000" w:themeColor="text1"/>
          <w:sz w:val="20"/>
        </w:rPr>
      </w:pPr>
      <w:r w:rsidRPr="00E41E0E">
        <w:rPr>
          <w:rFonts w:cs="Arial"/>
          <w:color w:val="000000" w:themeColor="text1"/>
          <w:sz w:val="20"/>
        </w:rPr>
        <w:t>“</w:t>
      </w:r>
      <w:proofErr w:type="spellStart"/>
      <w:r w:rsidRPr="00E41E0E">
        <w:rPr>
          <w:rFonts w:cs="Arial"/>
          <w:color w:val="000000" w:themeColor="text1"/>
          <w:sz w:val="20"/>
        </w:rPr>
        <w:t>Largatixas</w:t>
      </w:r>
      <w:proofErr w:type="spellEnd"/>
      <w:r w:rsidRPr="00E41E0E">
        <w:rPr>
          <w:rFonts w:cs="Arial"/>
          <w:color w:val="000000" w:themeColor="text1"/>
          <w:sz w:val="20"/>
        </w:rPr>
        <w:t xml:space="preserve">, sapos, cobras, pessoas, casas... tudo que eu observo é meio ambiente, pois temos veículos nós mesmos” </w:t>
      </w:r>
      <w:r w:rsidRPr="00E41E0E">
        <w:rPr>
          <w:rFonts w:cs="Arial"/>
          <w:b/>
          <w:color w:val="000000" w:themeColor="text1"/>
          <w:sz w:val="20"/>
        </w:rPr>
        <w:t>(A4)</w:t>
      </w:r>
      <w:r w:rsidR="003075C1" w:rsidRPr="00E41E0E">
        <w:rPr>
          <w:rFonts w:cs="Arial"/>
          <w:b/>
          <w:color w:val="000000" w:themeColor="text1"/>
          <w:sz w:val="20"/>
        </w:rPr>
        <w:t>.</w:t>
      </w:r>
    </w:p>
    <w:p w:rsidR="00920091" w:rsidRPr="00E41E0E" w:rsidRDefault="00920091" w:rsidP="00616D63">
      <w:pPr>
        <w:spacing w:after="0" w:line="240" w:lineRule="auto"/>
        <w:ind w:left="2268"/>
        <w:jc w:val="both"/>
        <w:rPr>
          <w:rFonts w:cs="Arial"/>
          <w:color w:val="000000" w:themeColor="text1"/>
          <w:szCs w:val="24"/>
        </w:rPr>
      </w:pPr>
    </w:p>
    <w:p w:rsidR="00920091" w:rsidRPr="00E41E0E" w:rsidRDefault="00920091" w:rsidP="00920091">
      <w:pPr>
        <w:spacing w:after="0" w:line="360" w:lineRule="auto"/>
        <w:ind w:firstLine="708"/>
        <w:jc w:val="both"/>
        <w:rPr>
          <w:rFonts w:cs="Arial"/>
          <w:color w:val="000000" w:themeColor="text1"/>
          <w:szCs w:val="24"/>
        </w:rPr>
      </w:pPr>
      <w:r w:rsidRPr="00E41E0E">
        <w:rPr>
          <w:rFonts w:cs="Arial"/>
          <w:color w:val="000000" w:themeColor="text1"/>
          <w:szCs w:val="24"/>
        </w:rPr>
        <w:t xml:space="preserve">O que chamou a atenção é </w:t>
      </w:r>
      <w:r w:rsidR="00204031">
        <w:rPr>
          <w:rFonts w:cs="Arial"/>
          <w:color w:val="000000" w:themeColor="text1"/>
          <w:szCs w:val="24"/>
        </w:rPr>
        <w:t>a semelhança das</w:t>
      </w:r>
      <w:r w:rsidRPr="00E41E0E">
        <w:rPr>
          <w:rFonts w:cs="Arial"/>
          <w:color w:val="000000" w:themeColor="text1"/>
          <w:szCs w:val="24"/>
        </w:rPr>
        <w:t xml:space="preserve"> respostas dos alunos quanto </w:t>
      </w:r>
      <w:r w:rsidR="00204031">
        <w:rPr>
          <w:rFonts w:cs="Arial"/>
          <w:color w:val="000000" w:themeColor="text1"/>
          <w:szCs w:val="24"/>
        </w:rPr>
        <w:t>a</w:t>
      </w:r>
      <w:r w:rsidRPr="00E41E0E">
        <w:rPr>
          <w:rFonts w:cs="Arial"/>
          <w:color w:val="000000" w:themeColor="text1"/>
          <w:szCs w:val="24"/>
        </w:rPr>
        <w:t>os elementos encontrados no meio ambiente</w:t>
      </w:r>
      <w:r w:rsidR="00204031">
        <w:rPr>
          <w:rFonts w:cs="Arial"/>
          <w:color w:val="000000" w:themeColor="text1"/>
          <w:szCs w:val="24"/>
        </w:rPr>
        <w:t>;</w:t>
      </w:r>
      <w:r w:rsidRPr="00E41E0E">
        <w:rPr>
          <w:rFonts w:cs="Arial"/>
          <w:color w:val="000000" w:themeColor="text1"/>
          <w:szCs w:val="24"/>
        </w:rPr>
        <w:t xml:space="preserve"> eles mantinham um padrão comum </w:t>
      </w:r>
      <w:r w:rsidRPr="00E41E0E">
        <w:rPr>
          <w:rFonts w:cs="Arial"/>
          <w:color w:val="000000" w:themeColor="text1"/>
          <w:szCs w:val="24"/>
        </w:rPr>
        <w:lastRenderedPageBreak/>
        <w:t>de respostas,</w:t>
      </w:r>
      <w:proofErr w:type="gramStart"/>
      <w:r w:rsidRPr="00E41E0E">
        <w:rPr>
          <w:rFonts w:cs="Arial"/>
          <w:color w:val="000000" w:themeColor="text1"/>
          <w:szCs w:val="24"/>
        </w:rPr>
        <w:t xml:space="preserve"> </w:t>
      </w:r>
      <w:r w:rsidR="00204031">
        <w:rPr>
          <w:rFonts w:cs="Arial"/>
          <w:color w:val="000000" w:themeColor="text1"/>
          <w:szCs w:val="24"/>
        </w:rPr>
        <w:t xml:space="preserve"> </w:t>
      </w:r>
      <w:proofErr w:type="gramEnd"/>
      <w:r w:rsidR="00204031">
        <w:rPr>
          <w:rFonts w:cs="Arial"/>
          <w:color w:val="000000" w:themeColor="text1"/>
          <w:szCs w:val="24"/>
        </w:rPr>
        <w:t xml:space="preserve">como ilustram as falas de </w:t>
      </w:r>
      <w:r w:rsidR="00204031" w:rsidRPr="00E41E0E">
        <w:rPr>
          <w:rFonts w:cs="Arial"/>
          <w:color w:val="000000" w:themeColor="text1"/>
          <w:szCs w:val="24"/>
        </w:rPr>
        <w:t xml:space="preserve">A2 e </w:t>
      </w:r>
      <w:r w:rsidR="00204031">
        <w:rPr>
          <w:rFonts w:cs="Arial"/>
          <w:color w:val="000000" w:themeColor="text1"/>
          <w:szCs w:val="24"/>
        </w:rPr>
        <w:t>A</w:t>
      </w:r>
      <w:r w:rsidR="00204031" w:rsidRPr="00E41E0E">
        <w:rPr>
          <w:rFonts w:cs="Arial"/>
          <w:color w:val="000000" w:themeColor="text1"/>
          <w:szCs w:val="24"/>
        </w:rPr>
        <w:t xml:space="preserve">3. </w:t>
      </w:r>
      <w:r w:rsidR="00204031">
        <w:rPr>
          <w:rFonts w:cs="Arial"/>
          <w:color w:val="000000" w:themeColor="text1"/>
          <w:szCs w:val="24"/>
        </w:rPr>
        <w:t xml:space="preserve"> Nota</w:t>
      </w:r>
      <w:r w:rsidRPr="00E41E0E">
        <w:rPr>
          <w:rFonts w:cs="Arial"/>
          <w:color w:val="000000" w:themeColor="text1"/>
          <w:szCs w:val="24"/>
        </w:rPr>
        <w:t xml:space="preserve">-se ainda que as aulas </w:t>
      </w:r>
      <w:proofErr w:type="gramStart"/>
      <w:r w:rsidRPr="00E41E0E">
        <w:rPr>
          <w:rFonts w:cs="Arial"/>
          <w:color w:val="000000" w:themeColor="text1"/>
          <w:szCs w:val="24"/>
        </w:rPr>
        <w:t>auxili</w:t>
      </w:r>
      <w:r w:rsidR="00204031">
        <w:rPr>
          <w:rFonts w:cs="Arial"/>
          <w:color w:val="000000" w:themeColor="text1"/>
          <w:szCs w:val="24"/>
        </w:rPr>
        <w:t>aram</w:t>
      </w:r>
      <w:proofErr w:type="gramEnd"/>
      <w:r w:rsidR="00204031">
        <w:rPr>
          <w:rFonts w:cs="Arial"/>
          <w:color w:val="000000" w:themeColor="text1"/>
          <w:szCs w:val="24"/>
        </w:rPr>
        <w:t xml:space="preserve"> n</w:t>
      </w:r>
      <w:r w:rsidRPr="00E41E0E">
        <w:rPr>
          <w:rFonts w:cs="Arial"/>
          <w:color w:val="000000" w:themeColor="text1"/>
          <w:szCs w:val="24"/>
        </w:rPr>
        <w:t xml:space="preserve">o desenvolvimento </w:t>
      </w:r>
      <w:r w:rsidR="00204031">
        <w:rPr>
          <w:rFonts w:cs="Arial"/>
          <w:color w:val="000000" w:themeColor="text1"/>
          <w:szCs w:val="24"/>
        </w:rPr>
        <w:t xml:space="preserve">do conceito de componentes do meio ambiente. </w:t>
      </w:r>
    </w:p>
    <w:p w:rsidR="00616D63" w:rsidRPr="00E41E0E" w:rsidRDefault="00616D63" w:rsidP="00920091">
      <w:pPr>
        <w:spacing w:after="0" w:line="360" w:lineRule="auto"/>
        <w:jc w:val="both"/>
        <w:rPr>
          <w:rFonts w:cs="Arial"/>
          <w:color w:val="000000" w:themeColor="text1"/>
          <w:szCs w:val="24"/>
        </w:rPr>
      </w:pPr>
    </w:p>
    <w:p w:rsidR="00920091" w:rsidRPr="00E41E0E" w:rsidRDefault="00920091" w:rsidP="00920091">
      <w:pPr>
        <w:spacing w:after="0" w:line="360" w:lineRule="auto"/>
        <w:jc w:val="both"/>
        <w:rPr>
          <w:rFonts w:cs="Arial"/>
          <w:b/>
          <w:color w:val="000000" w:themeColor="text1"/>
          <w:szCs w:val="24"/>
        </w:rPr>
      </w:pPr>
      <w:r w:rsidRPr="00E41E0E">
        <w:rPr>
          <w:rFonts w:cs="Arial"/>
          <w:b/>
          <w:color w:val="000000" w:themeColor="text1"/>
          <w:szCs w:val="24"/>
        </w:rPr>
        <w:t>4.</w:t>
      </w:r>
      <w:r w:rsidR="005F60FC" w:rsidRPr="00E41E0E">
        <w:rPr>
          <w:rFonts w:cs="Arial"/>
          <w:b/>
          <w:color w:val="000000" w:themeColor="text1"/>
          <w:szCs w:val="24"/>
        </w:rPr>
        <w:t>1</w:t>
      </w:r>
      <w:r w:rsidRPr="00E41E0E">
        <w:rPr>
          <w:rFonts w:cs="Arial"/>
          <w:b/>
          <w:color w:val="000000" w:themeColor="text1"/>
          <w:szCs w:val="24"/>
        </w:rPr>
        <w:t>.2 Recursos Ambientais</w:t>
      </w:r>
    </w:p>
    <w:p w:rsidR="00920091" w:rsidRPr="00E41E0E" w:rsidRDefault="00920091" w:rsidP="00920091">
      <w:pPr>
        <w:spacing w:after="0" w:line="360" w:lineRule="auto"/>
        <w:jc w:val="both"/>
        <w:rPr>
          <w:rFonts w:cs="Arial"/>
          <w:color w:val="000000" w:themeColor="text1"/>
          <w:szCs w:val="24"/>
        </w:rPr>
      </w:pPr>
    </w:p>
    <w:p w:rsidR="00920091" w:rsidRPr="00E41E0E" w:rsidRDefault="00920091" w:rsidP="00920091">
      <w:pPr>
        <w:spacing w:after="0" w:line="360" w:lineRule="auto"/>
        <w:ind w:firstLine="708"/>
        <w:jc w:val="both"/>
        <w:rPr>
          <w:rFonts w:cs="Arial"/>
          <w:color w:val="000000" w:themeColor="text1"/>
          <w:szCs w:val="24"/>
          <w:shd w:val="clear" w:color="auto" w:fill="FFFFFF"/>
        </w:rPr>
      </w:pPr>
      <w:r w:rsidRPr="00E41E0E">
        <w:rPr>
          <w:rFonts w:cs="Arial"/>
          <w:color w:val="000000" w:themeColor="text1"/>
          <w:szCs w:val="24"/>
        </w:rPr>
        <w:t xml:space="preserve">Nesta parte da entrevista os alunos </w:t>
      </w:r>
      <w:r w:rsidR="00B54238">
        <w:rPr>
          <w:rFonts w:cs="Arial"/>
          <w:color w:val="000000" w:themeColor="text1"/>
          <w:szCs w:val="24"/>
        </w:rPr>
        <w:t>deviam responder a pergunta</w:t>
      </w:r>
      <w:r w:rsidRPr="00E41E0E">
        <w:rPr>
          <w:rFonts w:cs="Arial"/>
          <w:color w:val="000000" w:themeColor="text1"/>
          <w:szCs w:val="24"/>
        </w:rPr>
        <w:t xml:space="preserve">, </w:t>
      </w:r>
      <w:r w:rsidRPr="00E41E0E">
        <w:rPr>
          <w:rFonts w:cs="Arial"/>
          <w:i/>
          <w:color w:val="000000" w:themeColor="text1"/>
          <w:szCs w:val="24"/>
        </w:rPr>
        <w:t>“Quando você olha o ambiente, o que é necessário para a sobrevivência do ser humano?”</w:t>
      </w:r>
      <w:r w:rsidR="00B54238">
        <w:rPr>
          <w:rFonts w:cs="Arial"/>
          <w:color w:val="000000" w:themeColor="text1"/>
          <w:szCs w:val="24"/>
        </w:rPr>
        <w:t>. Nas suas respostas, eles</w:t>
      </w:r>
      <w:r w:rsidRPr="00E41E0E">
        <w:rPr>
          <w:rFonts w:cs="Arial"/>
          <w:color w:val="000000" w:themeColor="text1"/>
          <w:szCs w:val="24"/>
          <w:shd w:val="clear" w:color="auto" w:fill="FFFFFF"/>
        </w:rPr>
        <w:t xml:space="preserve"> relacionaram os recursos naturais aos elementos encontrados na natureza:</w:t>
      </w:r>
    </w:p>
    <w:p w:rsidR="00652742" w:rsidRPr="00E41E0E" w:rsidRDefault="00652742" w:rsidP="00652742">
      <w:pPr>
        <w:spacing w:after="0" w:line="240" w:lineRule="auto"/>
        <w:ind w:firstLine="709"/>
        <w:jc w:val="both"/>
        <w:rPr>
          <w:rFonts w:cs="Arial"/>
          <w:color w:val="000000" w:themeColor="text1"/>
          <w:szCs w:val="24"/>
          <w:shd w:val="clear" w:color="auto" w:fill="FFFFFF"/>
        </w:rPr>
      </w:pPr>
    </w:p>
    <w:p w:rsidR="00920091" w:rsidRPr="00E41E0E" w:rsidRDefault="00920091" w:rsidP="00616D63">
      <w:pPr>
        <w:spacing w:after="0" w:line="240" w:lineRule="auto"/>
        <w:ind w:left="2268"/>
        <w:jc w:val="both"/>
        <w:rPr>
          <w:rFonts w:cs="Arial"/>
          <w:b/>
          <w:color w:val="000000" w:themeColor="text1"/>
          <w:sz w:val="20"/>
          <w:szCs w:val="24"/>
        </w:rPr>
      </w:pPr>
      <w:r w:rsidRPr="00E41E0E">
        <w:rPr>
          <w:rFonts w:cs="Arial"/>
          <w:color w:val="000000" w:themeColor="text1"/>
          <w:sz w:val="20"/>
          <w:szCs w:val="24"/>
        </w:rPr>
        <w:t xml:space="preserve">“A água, o ar, a alimentação, as árvores as frutas, a chuva e a alimentação” </w:t>
      </w:r>
      <w:r w:rsidRPr="00E41E0E">
        <w:rPr>
          <w:rFonts w:cs="Arial"/>
          <w:b/>
          <w:color w:val="000000" w:themeColor="text1"/>
          <w:sz w:val="20"/>
          <w:szCs w:val="24"/>
        </w:rPr>
        <w:t>(A1).</w:t>
      </w:r>
    </w:p>
    <w:p w:rsidR="00920091" w:rsidRPr="00E41E0E" w:rsidRDefault="00920091" w:rsidP="00616D63">
      <w:pPr>
        <w:spacing w:after="0" w:line="240" w:lineRule="auto"/>
        <w:jc w:val="both"/>
        <w:rPr>
          <w:rFonts w:cs="Arial"/>
          <w:b/>
          <w:color w:val="000000" w:themeColor="text1"/>
          <w:sz w:val="20"/>
          <w:szCs w:val="24"/>
        </w:rPr>
      </w:pPr>
    </w:p>
    <w:p w:rsidR="003075C1" w:rsidRPr="00E41E0E" w:rsidRDefault="00920091" w:rsidP="00B03434">
      <w:pPr>
        <w:spacing w:after="0" w:line="240" w:lineRule="auto"/>
        <w:ind w:left="2268"/>
        <w:jc w:val="both"/>
        <w:rPr>
          <w:rFonts w:cs="Arial"/>
          <w:color w:val="000000" w:themeColor="text1"/>
          <w:sz w:val="20"/>
          <w:szCs w:val="24"/>
        </w:rPr>
      </w:pPr>
      <w:r w:rsidRPr="00E41E0E">
        <w:rPr>
          <w:rFonts w:cs="Arial"/>
          <w:color w:val="000000" w:themeColor="text1"/>
          <w:sz w:val="20"/>
          <w:szCs w:val="24"/>
        </w:rPr>
        <w:t xml:space="preserve">“Ar, as </w:t>
      </w:r>
      <w:r w:rsidR="00683DAD">
        <w:rPr>
          <w:rFonts w:cs="Arial"/>
          <w:color w:val="000000" w:themeColor="text1"/>
          <w:sz w:val="20"/>
          <w:szCs w:val="24"/>
        </w:rPr>
        <w:t>árvore</w:t>
      </w:r>
      <w:r w:rsidRPr="00E41E0E">
        <w:rPr>
          <w:rFonts w:cs="Arial"/>
          <w:color w:val="000000" w:themeColor="text1"/>
          <w:sz w:val="20"/>
          <w:szCs w:val="24"/>
        </w:rPr>
        <w:t>s, os pássaros” (A2, A3, A4).</w:t>
      </w:r>
    </w:p>
    <w:p w:rsidR="00B03434" w:rsidRPr="00E41E0E" w:rsidRDefault="00B03434" w:rsidP="00B03434">
      <w:pPr>
        <w:spacing w:after="0" w:line="240" w:lineRule="auto"/>
        <w:ind w:left="2268"/>
        <w:jc w:val="both"/>
        <w:rPr>
          <w:rFonts w:cs="Arial"/>
          <w:color w:val="000000" w:themeColor="text1"/>
          <w:sz w:val="20"/>
          <w:szCs w:val="24"/>
        </w:rPr>
      </w:pPr>
    </w:p>
    <w:p w:rsidR="00920091" w:rsidRPr="00E41E0E" w:rsidRDefault="00920091" w:rsidP="00920091">
      <w:pPr>
        <w:spacing w:after="0" w:line="360" w:lineRule="auto"/>
        <w:jc w:val="both"/>
        <w:rPr>
          <w:rFonts w:cs="Arial"/>
          <w:color w:val="000000" w:themeColor="text1"/>
          <w:szCs w:val="24"/>
        </w:rPr>
      </w:pPr>
      <w:r w:rsidRPr="00E41E0E">
        <w:rPr>
          <w:rFonts w:cs="Arial"/>
          <w:color w:val="000000" w:themeColor="text1"/>
          <w:szCs w:val="24"/>
        </w:rPr>
        <w:t xml:space="preserve"> </w:t>
      </w:r>
      <w:r w:rsidRPr="00E41E0E">
        <w:rPr>
          <w:rFonts w:cs="Arial"/>
          <w:color w:val="000000" w:themeColor="text1"/>
          <w:szCs w:val="24"/>
        </w:rPr>
        <w:tab/>
        <w:t xml:space="preserve">Ainda sobre o que </w:t>
      </w:r>
      <w:proofErr w:type="gramStart"/>
      <w:r w:rsidRPr="00E41E0E">
        <w:rPr>
          <w:rFonts w:cs="Arial"/>
          <w:color w:val="000000" w:themeColor="text1"/>
          <w:szCs w:val="24"/>
        </w:rPr>
        <w:t>é</w:t>
      </w:r>
      <w:proofErr w:type="gramEnd"/>
      <w:r w:rsidRPr="00E41E0E">
        <w:rPr>
          <w:rFonts w:cs="Arial"/>
          <w:color w:val="000000" w:themeColor="text1"/>
          <w:szCs w:val="24"/>
        </w:rPr>
        <w:t xml:space="preserve"> necessário para sobreviver</w:t>
      </w:r>
      <w:r w:rsidR="00B54238">
        <w:rPr>
          <w:rFonts w:cs="Arial"/>
          <w:color w:val="000000" w:themeColor="text1"/>
          <w:szCs w:val="24"/>
        </w:rPr>
        <w:t>,</w:t>
      </w:r>
      <w:r w:rsidRPr="00E41E0E">
        <w:rPr>
          <w:rFonts w:cs="Arial"/>
          <w:color w:val="000000" w:themeColor="text1"/>
          <w:szCs w:val="24"/>
        </w:rPr>
        <w:t xml:space="preserve"> os entrevistados foram unânimes quanto </w:t>
      </w:r>
      <w:r w:rsidR="00B54238">
        <w:rPr>
          <w:rFonts w:cs="Arial"/>
          <w:color w:val="000000" w:themeColor="text1"/>
          <w:szCs w:val="24"/>
        </w:rPr>
        <w:t>a</w:t>
      </w:r>
      <w:r w:rsidRPr="00E41E0E">
        <w:rPr>
          <w:rFonts w:cs="Arial"/>
          <w:color w:val="000000" w:themeColor="text1"/>
          <w:szCs w:val="24"/>
        </w:rPr>
        <w:t xml:space="preserve">o ar e </w:t>
      </w:r>
      <w:r w:rsidR="00B54238">
        <w:rPr>
          <w:rFonts w:cs="Arial"/>
          <w:color w:val="000000" w:themeColor="text1"/>
          <w:szCs w:val="24"/>
        </w:rPr>
        <w:t>à</w:t>
      </w:r>
      <w:r w:rsidR="00B54238" w:rsidRPr="00E41E0E">
        <w:rPr>
          <w:rFonts w:cs="Arial"/>
          <w:color w:val="000000" w:themeColor="text1"/>
          <w:szCs w:val="24"/>
        </w:rPr>
        <w:t xml:space="preserve"> </w:t>
      </w:r>
      <w:r w:rsidRPr="00E41E0E">
        <w:rPr>
          <w:rFonts w:cs="Arial"/>
          <w:color w:val="000000" w:themeColor="text1"/>
          <w:szCs w:val="24"/>
        </w:rPr>
        <w:t>água como dois elementos indispensáveis à vida. Após estarem mais preparados sobre os recursos naturais</w:t>
      </w:r>
      <w:r w:rsidR="00B54238">
        <w:rPr>
          <w:rFonts w:cs="Arial"/>
          <w:color w:val="000000" w:themeColor="text1"/>
          <w:szCs w:val="24"/>
        </w:rPr>
        <w:t>,</w:t>
      </w:r>
      <w:r w:rsidRPr="00E41E0E">
        <w:rPr>
          <w:rFonts w:cs="Arial"/>
          <w:color w:val="000000" w:themeColor="text1"/>
          <w:szCs w:val="24"/>
        </w:rPr>
        <w:t xml:space="preserve"> </w:t>
      </w:r>
      <w:r w:rsidR="00FE4025">
        <w:rPr>
          <w:rFonts w:cs="Arial"/>
          <w:color w:val="000000" w:themeColor="text1"/>
          <w:szCs w:val="24"/>
        </w:rPr>
        <w:t>f</w:t>
      </w:r>
      <w:r w:rsidR="00B54238">
        <w:rPr>
          <w:rFonts w:cs="Arial"/>
          <w:color w:val="000000" w:themeColor="text1"/>
          <w:szCs w:val="24"/>
        </w:rPr>
        <w:t>oi repetida a pergunta e</w:t>
      </w:r>
      <w:r w:rsidRPr="00E41E0E">
        <w:rPr>
          <w:rFonts w:cs="Arial"/>
          <w:color w:val="000000" w:themeColor="text1"/>
          <w:szCs w:val="24"/>
        </w:rPr>
        <w:t xml:space="preserve"> as respostas foram mais expressivas</w:t>
      </w:r>
      <w:r w:rsidR="00B54238">
        <w:rPr>
          <w:rFonts w:cs="Arial"/>
          <w:color w:val="000000" w:themeColor="text1"/>
          <w:szCs w:val="24"/>
        </w:rPr>
        <w:t>,</w:t>
      </w:r>
      <w:r w:rsidRPr="00E41E0E">
        <w:rPr>
          <w:rFonts w:cs="Arial"/>
          <w:color w:val="000000" w:themeColor="text1"/>
          <w:szCs w:val="24"/>
        </w:rPr>
        <w:t xml:space="preserve"> como </w:t>
      </w:r>
      <w:proofErr w:type="gramStart"/>
      <w:r w:rsidRPr="00E41E0E">
        <w:rPr>
          <w:rFonts w:cs="Arial"/>
          <w:color w:val="000000" w:themeColor="text1"/>
          <w:szCs w:val="24"/>
        </w:rPr>
        <w:t>pode-se</w:t>
      </w:r>
      <w:proofErr w:type="gramEnd"/>
      <w:r w:rsidRPr="00E41E0E">
        <w:rPr>
          <w:rFonts w:cs="Arial"/>
          <w:color w:val="000000" w:themeColor="text1"/>
          <w:szCs w:val="24"/>
        </w:rPr>
        <w:t xml:space="preserve"> </w:t>
      </w:r>
      <w:r w:rsidR="00FE4025">
        <w:rPr>
          <w:rFonts w:cs="Arial"/>
          <w:color w:val="000000" w:themeColor="text1"/>
          <w:szCs w:val="24"/>
        </w:rPr>
        <w:t>ver</w:t>
      </w:r>
      <w:r w:rsidR="00FE4025" w:rsidRPr="00E41E0E">
        <w:rPr>
          <w:rFonts w:cs="Arial"/>
          <w:color w:val="000000" w:themeColor="text1"/>
          <w:szCs w:val="24"/>
        </w:rPr>
        <w:t xml:space="preserve"> </w:t>
      </w:r>
      <w:r w:rsidRPr="00E41E0E">
        <w:rPr>
          <w:rFonts w:cs="Arial"/>
          <w:color w:val="000000" w:themeColor="text1"/>
          <w:szCs w:val="24"/>
        </w:rPr>
        <w:t>nas alocuções a seguir:</w:t>
      </w:r>
    </w:p>
    <w:p w:rsidR="00920091" w:rsidRPr="00E41E0E" w:rsidRDefault="00920091" w:rsidP="00616D63">
      <w:pPr>
        <w:spacing w:after="0" w:line="240" w:lineRule="auto"/>
        <w:jc w:val="both"/>
        <w:rPr>
          <w:rFonts w:cs="Arial"/>
          <w:b/>
          <w:color w:val="000000" w:themeColor="text1"/>
          <w:szCs w:val="24"/>
          <w:shd w:val="clear" w:color="auto" w:fill="FFFFFF"/>
        </w:rPr>
      </w:pPr>
    </w:p>
    <w:p w:rsidR="00920091" w:rsidRPr="00E41E0E" w:rsidRDefault="00920091" w:rsidP="00616D63">
      <w:pPr>
        <w:spacing w:after="0" w:line="240" w:lineRule="auto"/>
        <w:ind w:left="2268"/>
        <w:jc w:val="both"/>
        <w:rPr>
          <w:rFonts w:cs="Arial"/>
          <w:color w:val="000000" w:themeColor="text1"/>
          <w:sz w:val="20"/>
          <w:szCs w:val="20"/>
        </w:rPr>
      </w:pPr>
      <w:r w:rsidRPr="00E41E0E">
        <w:rPr>
          <w:rFonts w:cs="Arial"/>
          <w:color w:val="000000" w:themeColor="text1"/>
          <w:sz w:val="20"/>
          <w:szCs w:val="20"/>
        </w:rPr>
        <w:t>“primeiramente estudar, para depois trabalhar e assim ter dinheiro” (A2).</w:t>
      </w:r>
    </w:p>
    <w:p w:rsidR="00920091" w:rsidRPr="00E41E0E" w:rsidRDefault="00920091" w:rsidP="00616D63">
      <w:pPr>
        <w:spacing w:after="0" w:line="240" w:lineRule="auto"/>
        <w:ind w:left="2268"/>
        <w:jc w:val="both"/>
        <w:rPr>
          <w:rFonts w:cs="Arial"/>
          <w:color w:val="000000" w:themeColor="text1"/>
          <w:sz w:val="20"/>
          <w:szCs w:val="20"/>
        </w:rPr>
      </w:pPr>
    </w:p>
    <w:p w:rsidR="00920091" w:rsidRPr="00E41E0E" w:rsidRDefault="00920091" w:rsidP="00616D63">
      <w:pPr>
        <w:spacing w:after="0" w:line="240" w:lineRule="auto"/>
        <w:ind w:left="2268"/>
        <w:jc w:val="both"/>
        <w:rPr>
          <w:rFonts w:cs="Arial"/>
          <w:color w:val="000000" w:themeColor="text1"/>
          <w:sz w:val="20"/>
          <w:szCs w:val="20"/>
        </w:rPr>
      </w:pPr>
      <w:proofErr w:type="gramStart"/>
      <w:r w:rsidRPr="00E41E0E">
        <w:rPr>
          <w:rFonts w:cs="Arial"/>
          <w:color w:val="000000" w:themeColor="text1"/>
          <w:sz w:val="20"/>
          <w:szCs w:val="20"/>
        </w:rPr>
        <w:t>comer</w:t>
      </w:r>
      <w:proofErr w:type="gramEnd"/>
      <w:r w:rsidRPr="00E41E0E">
        <w:rPr>
          <w:rFonts w:cs="Arial"/>
          <w:color w:val="000000" w:themeColor="text1"/>
          <w:sz w:val="20"/>
          <w:szCs w:val="20"/>
        </w:rPr>
        <w:t>, beber ir ao médico, praticar esportes também poi</w:t>
      </w:r>
      <w:r w:rsidR="00E057A7" w:rsidRPr="00E41E0E">
        <w:rPr>
          <w:rFonts w:cs="Arial"/>
          <w:color w:val="000000" w:themeColor="text1"/>
          <w:sz w:val="20"/>
          <w:szCs w:val="20"/>
        </w:rPr>
        <w:t>s</w:t>
      </w:r>
      <w:r w:rsidRPr="00E41E0E">
        <w:rPr>
          <w:rFonts w:cs="Arial"/>
          <w:color w:val="000000" w:themeColor="text1"/>
          <w:sz w:val="20"/>
          <w:szCs w:val="20"/>
        </w:rPr>
        <w:t xml:space="preserve"> é bom para a saúde e cuidar da natureza (A3, A7,)</w:t>
      </w:r>
    </w:p>
    <w:p w:rsidR="00920091" w:rsidRPr="00E41E0E" w:rsidRDefault="00920091" w:rsidP="00616D63">
      <w:pPr>
        <w:spacing w:after="0" w:line="240" w:lineRule="auto"/>
        <w:ind w:left="2268"/>
        <w:jc w:val="both"/>
        <w:rPr>
          <w:rFonts w:cs="Arial"/>
          <w:color w:val="000000" w:themeColor="text1"/>
          <w:sz w:val="20"/>
          <w:szCs w:val="20"/>
        </w:rPr>
      </w:pPr>
    </w:p>
    <w:p w:rsidR="00920091" w:rsidRPr="00E41E0E" w:rsidRDefault="00920091" w:rsidP="00616D63">
      <w:pPr>
        <w:spacing w:after="0" w:line="240" w:lineRule="auto"/>
        <w:ind w:left="2268"/>
        <w:jc w:val="both"/>
        <w:rPr>
          <w:rFonts w:cs="Arial"/>
          <w:color w:val="000000" w:themeColor="text1"/>
          <w:sz w:val="20"/>
          <w:szCs w:val="20"/>
        </w:rPr>
      </w:pPr>
      <w:r w:rsidRPr="00E41E0E">
        <w:rPr>
          <w:rFonts w:cs="Arial"/>
          <w:color w:val="000000" w:themeColor="text1"/>
          <w:sz w:val="20"/>
          <w:szCs w:val="20"/>
        </w:rPr>
        <w:t>“Tomar banho também é necessário</w:t>
      </w:r>
      <w:proofErr w:type="gramStart"/>
      <w:r w:rsidRPr="00E41E0E">
        <w:rPr>
          <w:rFonts w:cs="Arial"/>
          <w:color w:val="000000" w:themeColor="text1"/>
          <w:sz w:val="20"/>
          <w:szCs w:val="20"/>
        </w:rPr>
        <w:t xml:space="preserve"> pois</w:t>
      </w:r>
      <w:proofErr w:type="gramEnd"/>
      <w:r w:rsidRPr="00E41E0E">
        <w:rPr>
          <w:rFonts w:cs="Arial"/>
          <w:color w:val="000000" w:themeColor="text1"/>
          <w:sz w:val="20"/>
          <w:szCs w:val="20"/>
        </w:rPr>
        <w:t xml:space="preserve"> temos necessidades... escovar os dentes” (A4).</w:t>
      </w:r>
    </w:p>
    <w:p w:rsidR="00920091" w:rsidRPr="00E41E0E" w:rsidRDefault="00920091" w:rsidP="00616D63">
      <w:pPr>
        <w:spacing w:after="0" w:line="240" w:lineRule="auto"/>
        <w:ind w:left="2268"/>
        <w:jc w:val="both"/>
        <w:rPr>
          <w:rFonts w:cs="Arial"/>
          <w:color w:val="000000" w:themeColor="text1"/>
          <w:sz w:val="20"/>
          <w:szCs w:val="20"/>
        </w:rPr>
      </w:pPr>
    </w:p>
    <w:p w:rsidR="00920091" w:rsidRPr="00E41E0E" w:rsidRDefault="00920091" w:rsidP="00616D63">
      <w:pPr>
        <w:spacing w:after="0" w:line="240" w:lineRule="auto"/>
        <w:ind w:left="2268"/>
        <w:jc w:val="both"/>
        <w:rPr>
          <w:rFonts w:cs="Arial"/>
          <w:color w:val="000000" w:themeColor="text1"/>
          <w:sz w:val="20"/>
          <w:szCs w:val="20"/>
        </w:rPr>
      </w:pPr>
      <w:r w:rsidRPr="00E41E0E">
        <w:rPr>
          <w:rFonts w:cs="Arial"/>
          <w:color w:val="000000" w:themeColor="text1"/>
          <w:sz w:val="20"/>
          <w:szCs w:val="20"/>
        </w:rPr>
        <w:t>“Respirar, comer, beber muita água” (A5).</w:t>
      </w:r>
    </w:p>
    <w:p w:rsidR="00920091" w:rsidRPr="00E41E0E" w:rsidRDefault="00920091" w:rsidP="00616D63">
      <w:pPr>
        <w:spacing w:after="0" w:line="240" w:lineRule="auto"/>
        <w:ind w:left="2268"/>
        <w:jc w:val="both"/>
        <w:rPr>
          <w:rFonts w:cs="Arial"/>
          <w:color w:val="000000" w:themeColor="text1"/>
          <w:sz w:val="20"/>
          <w:szCs w:val="20"/>
        </w:rPr>
      </w:pPr>
    </w:p>
    <w:p w:rsidR="00920091" w:rsidRPr="00E41E0E" w:rsidRDefault="00920091" w:rsidP="00616D63">
      <w:pPr>
        <w:spacing w:after="0" w:line="240" w:lineRule="auto"/>
        <w:ind w:left="2268"/>
        <w:jc w:val="both"/>
        <w:rPr>
          <w:rFonts w:cs="Arial"/>
          <w:color w:val="000000" w:themeColor="text1"/>
          <w:sz w:val="20"/>
          <w:szCs w:val="20"/>
        </w:rPr>
      </w:pPr>
      <w:r w:rsidRPr="00E41E0E">
        <w:rPr>
          <w:rFonts w:cs="Arial"/>
          <w:color w:val="000000" w:themeColor="text1"/>
          <w:sz w:val="20"/>
          <w:szCs w:val="20"/>
        </w:rPr>
        <w:t xml:space="preserve">“Eu acho que </w:t>
      </w:r>
      <w:proofErr w:type="spellStart"/>
      <w:r w:rsidRPr="00E41E0E">
        <w:rPr>
          <w:rFonts w:cs="Arial"/>
          <w:color w:val="000000" w:themeColor="text1"/>
          <w:sz w:val="20"/>
          <w:szCs w:val="20"/>
        </w:rPr>
        <w:t>nois</w:t>
      </w:r>
      <w:proofErr w:type="spellEnd"/>
      <w:r w:rsidRPr="00E41E0E">
        <w:rPr>
          <w:rFonts w:cs="Arial"/>
          <w:color w:val="000000" w:themeColor="text1"/>
          <w:sz w:val="20"/>
          <w:szCs w:val="20"/>
        </w:rPr>
        <w:t xml:space="preserve"> precisa fazer atividade física para não ficar sedentário, </w:t>
      </w:r>
      <w:proofErr w:type="spellStart"/>
      <w:r w:rsidRPr="00E41E0E">
        <w:rPr>
          <w:rFonts w:cs="Arial"/>
          <w:color w:val="000000" w:themeColor="text1"/>
          <w:sz w:val="20"/>
          <w:szCs w:val="20"/>
        </w:rPr>
        <w:t>pq</w:t>
      </w:r>
      <w:proofErr w:type="spellEnd"/>
      <w:r w:rsidRPr="00E41E0E">
        <w:rPr>
          <w:rFonts w:cs="Arial"/>
          <w:color w:val="000000" w:themeColor="text1"/>
          <w:sz w:val="20"/>
          <w:szCs w:val="20"/>
        </w:rPr>
        <w:t xml:space="preserve"> isso causa problemas no coração, pressão açúcar” (</w:t>
      </w:r>
      <w:proofErr w:type="gramStart"/>
      <w:r w:rsidRPr="00E41E0E">
        <w:rPr>
          <w:rFonts w:cs="Arial"/>
          <w:color w:val="000000" w:themeColor="text1"/>
          <w:sz w:val="20"/>
          <w:szCs w:val="20"/>
        </w:rPr>
        <w:t>A6)</w:t>
      </w:r>
      <w:proofErr w:type="gramEnd"/>
    </w:p>
    <w:p w:rsidR="00920091" w:rsidRPr="00E41E0E" w:rsidRDefault="00920091" w:rsidP="00616D63">
      <w:pPr>
        <w:spacing w:after="0" w:line="240" w:lineRule="auto"/>
        <w:ind w:left="2268"/>
        <w:jc w:val="both"/>
        <w:rPr>
          <w:rFonts w:cs="Arial"/>
          <w:color w:val="000000" w:themeColor="text1"/>
          <w:sz w:val="20"/>
          <w:szCs w:val="20"/>
        </w:rPr>
      </w:pPr>
    </w:p>
    <w:p w:rsidR="00920091" w:rsidRPr="00E41E0E" w:rsidRDefault="00920091" w:rsidP="00616D63">
      <w:pPr>
        <w:spacing w:after="0" w:line="240" w:lineRule="auto"/>
        <w:ind w:left="2268"/>
        <w:jc w:val="both"/>
        <w:rPr>
          <w:rFonts w:cs="Arial"/>
          <w:color w:val="000000" w:themeColor="text1"/>
          <w:sz w:val="20"/>
          <w:szCs w:val="20"/>
        </w:rPr>
      </w:pPr>
      <w:r w:rsidRPr="00E41E0E">
        <w:rPr>
          <w:rFonts w:cs="Arial"/>
          <w:color w:val="000000" w:themeColor="text1"/>
          <w:sz w:val="20"/>
          <w:szCs w:val="20"/>
        </w:rPr>
        <w:t xml:space="preserve">“Coragem, comer, fazer a higiene no nosso corpo, </w:t>
      </w:r>
      <w:proofErr w:type="gramStart"/>
      <w:r w:rsidRPr="00E41E0E">
        <w:rPr>
          <w:rFonts w:cs="Arial"/>
          <w:color w:val="000000" w:themeColor="text1"/>
          <w:sz w:val="20"/>
          <w:szCs w:val="20"/>
        </w:rPr>
        <w:t>cagar</w:t>
      </w:r>
      <w:proofErr w:type="gramEnd"/>
      <w:r w:rsidRPr="00E41E0E">
        <w:rPr>
          <w:rFonts w:cs="Arial"/>
          <w:color w:val="000000" w:themeColor="text1"/>
          <w:sz w:val="20"/>
          <w:szCs w:val="20"/>
        </w:rPr>
        <w:t xml:space="preserve"> limpar a bunda, almoçar, fazer a exercício, quando fizer o número dois limpar o ânus” (A8).</w:t>
      </w:r>
    </w:p>
    <w:p w:rsidR="00920091" w:rsidRPr="00E41E0E" w:rsidRDefault="00920091" w:rsidP="00616D63">
      <w:pPr>
        <w:spacing w:after="0" w:line="240" w:lineRule="auto"/>
        <w:ind w:left="2268"/>
        <w:jc w:val="both"/>
        <w:rPr>
          <w:rFonts w:cs="Arial"/>
          <w:color w:val="000000" w:themeColor="text1"/>
          <w:sz w:val="20"/>
          <w:szCs w:val="20"/>
        </w:rPr>
      </w:pPr>
    </w:p>
    <w:p w:rsidR="00920091" w:rsidRPr="00E41E0E" w:rsidRDefault="00920091" w:rsidP="00616D63">
      <w:pPr>
        <w:spacing w:after="0" w:line="240" w:lineRule="auto"/>
        <w:ind w:left="2268"/>
        <w:jc w:val="both"/>
        <w:rPr>
          <w:rFonts w:cs="Arial"/>
          <w:color w:val="000000" w:themeColor="text1"/>
          <w:sz w:val="20"/>
          <w:szCs w:val="20"/>
        </w:rPr>
      </w:pPr>
      <w:r w:rsidRPr="00E41E0E">
        <w:rPr>
          <w:rFonts w:cs="Arial"/>
          <w:color w:val="000000" w:themeColor="text1"/>
          <w:sz w:val="20"/>
          <w:szCs w:val="20"/>
        </w:rPr>
        <w:t>“Estudar para poder ter educação e um futuro melhor, se a pessoa não estudar não conseguirá um bom trabalho para poder ganhar dinheiro e ter renda para sustentar a família” (A9).</w:t>
      </w:r>
    </w:p>
    <w:p w:rsidR="00920091" w:rsidRPr="00E41E0E" w:rsidRDefault="00920091" w:rsidP="00920091">
      <w:pPr>
        <w:spacing w:after="0" w:line="360" w:lineRule="auto"/>
        <w:jc w:val="both"/>
        <w:rPr>
          <w:rFonts w:cs="Arial"/>
          <w:b/>
          <w:color w:val="000000" w:themeColor="text1"/>
          <w:szCs w:val="24"/>
          <w:shd w:val="clear" w:color="auto" w:fill="FFFFFF"/>
        </w:rPr>
      </w:pPr>
    </w:p>
    <w:p w:rsidR="00920091" w:rsidRPr="00E41E0E" w:rsidRDefault="00920091" w:rsidP="00920091">
      <w:pPr>
        <w:spacing w:after="0" w:line="360" w:lineRule="auto"/>
        <w:ind w:firstLine="708"/>
        <w:jc w:val="both"/>
        <w:rPr>
          <w:rFonts w:cs="Arial"/>
          <w:color w:val="000000" w:themeColor="text1"/>
          <w:szCs w:val="24"/>
        </w:rPr>
      </w:pPr>
      <w:r w:rsidRPr="00E41E0E">
        <w:rPr>
          <w:rFonts w:cs="Arial"/>
          <w:color w:val="000000" w:themeColor="text1"/>
          <w:szCs w:val="24"/>
          <w:shd w:val="clear" w:color="auto" w:fill="FFFFFF"/>
        </w:rPr>
        <w:t>Entre o primeiro e o segundo momento das entrevistas descritas acima, percebe-se um melhor entendimento acerca dos elementos constituintes do meio ambiente. Além disso,</w:t>
      </w:r>
      <w:r w:rsidRPr="00E41E0E">
        <w:rPr>
          <w:rFonts w:cs="Arial"/>
          <w:color w:val="000000" w:themeColor="text1"/>
          <w:szCs w:val="24"/>
        </w:rPr>
        <w:t xml:space="preserve"> mesmo com colocações espontâneas, observa-se que na segunda entrevista as características dos recursos ambientais também estão associadas </w:t>
      </w:r>
      <w:r w:rsidR="00B54238">
        <w:rPr>
          <w:rFonts w:cs="Arial"/>
          <w:color w:val="000000" w:themeColor="text1"/>
          <w:szCs w:val="24"/>
        </w:rPr>
        <w:t>a</w:t>
      </w:r>
      <w:r w:rsidR="00B54238" w:rsidRPr="00E41E0E">
        <w:rPr>
          <w:rFonts w:cs="Arial"/>
          <w:color w:val="000000" w:themeColor="text1"/>
          <w:szCs w:val="24"/>
        </w:rPr>
        <w:t xml:space="preserve"> </w:t>
      </w:r>
      <w:r w:rsidRPr="00E41E0E">
        <w:rPr>
          <w:rFonts w:cs="Arial"/>
          <w:color w:val="000000" w:themeColor="text1"/>
          <w:szCs w:val="24"/>
        </w:rPr>
        <w:t xml:space="preserve">custos, benefícios financeiros e econômicos, também </w:t>
      </w:r>
      <w:r w:rsidR="00B54238">
        <w:rPr>
          <w:rFonts w:cs="Arial"/>
          <w:color w:val="000000" w:themeColor="text1"/>
          <w:szCs w:val="24"/>
        </w:rPr>
        <w:t>à</w:t>
      </w:r>
      <w:r w:rsidR="00B54238" w:rsidRPr="00E41E0E">
        <w:rPr>
          <w:rFonts w:cs="Arial"/>
          <w:color w:val="000000" w:themeColor="text1"/>
          <w:szCs w:val="24"/>
        </w:rPr>
        <w:t xml:space="preserve"> </w:t>
      </w:r>
      <w:r w:rsidRPr="00E41E0E">
        <w:rPr>
          <w:rFonts w:cs="Arial"/>
          <w:color w:val="000000" w:themeColor="text1"/>
          <w:szCs w:val="24"/>
        </w:rPr>
        <w:t xml:space="preserve">presença dos </w:t>
      </w:r>
      <w:r w:rsidRPr="00E41E0E">
        <w:rPr>
          <w:rFonts w:cs="Arial"/>
          <w:color w:val="000000" w:themeColor="text1"/>
          <w:szCs w:val="24"/>
        </w:rPr>
        <w:lastRenderedPageBreak/>
        <w:t xml:space="preserve">elementos humanos ou artificiais e </w:t>
      </w:r>
      <w:r w:rsidR="00B54238">
        <w:rPr>
          <w:rFonts w:cs="Arial"/>
          <w:color w:val="000000" w:themeColor="text1"/>
          <w:szCs w:val="24"/>
        </w:rPr>
        <w:t>à</w:t>
      </w:r>
      <w:r w:rsidR="00B54238" w:rsidRPr="00E41E0E">
        <w:rPr>
          <w:rFonts w:cs="Arial"/>
          <w:color w:val="000000" w:themeColor="text1"/>
          <w:szCs w:val="24"/>
        </w:rPr>
        <w:t xml:space="preserve"> </w:t>
      </w:r>
      <w:r w:rsidRPr="00E41E0E">
        <w:rPr>
          <w:rFonts w:cs="Arial"/>
          <w:color w:val="000000" w:themeColor="text1"/>
          <w:szCs w:val="24"/>
        </w:rPr>
        <w:t>identificação deles mesmos como elementos constituintes do meio em que vivem.</w:t>
      </w:r>
    </w:p>
    <w:p w:rsidR="00920091" w:rsidRPr="00E41E0E" w:rsidRDefault="00920091" w:rsidP="00920091">
      <w:pPr>
        <w:spacing w:after="0" w:line="360" w:lineRule="auto"/>
        <w:ind w:firstLine="708"/>
        <w:jc w:val="both"/>
        <w:rPr>
          <w:rFonts w:cs="Arial"/>
          <w:color w:val="000000" w:themeColor="text1"/>
          <w:szCs w:val="24"/>
        </w:rPr>
      </w:pPr>
      <w:r w:rsidRPr="00E41E0E">
        <w:rPr>
          <w:rFonts w:cs="Arial"/>
          <w:color w:val="000000" w:themeColor="text1"/>
          <w:szCs w:val="24"/>
        </w:rPr>
        <w:t xml:space="preserve"> </w:t>
      </w:r>
      <w:r w:rsidR="00CC07DD">
        <w:rPr>
          <w:rFonts w:cs="Arial"/>
          <w:color w:val="000000" w:themeColor="text1"/>
          <w:szCs w:val="24"/>
        </w:rPr>
        <w:t>Ao serem</w:t>
      </w:r>
      <w:r w:rsidRPr="00E41E0E">
        <w:rPr>
          <w:rFonts w:cs="Arial"/>
          <w:color w:val="000000" w:themeColor="text1"/>
          <w:szCs w:val="24"/>
        </w:rPr>
        <w:t xml:space="preserve"> perguntados sobre os elementos que visualizavam no seu cotidiano, quando </w:t>
      </w:r>
      <w:r w:rsidR="00CC07DD">
        <w:rPr>
          <w:rFonts w:cs="Arial"/>
          <w:color w:val="000000" w:themeColor="text1"/>
          <w:szCs w:val="24"/>
        </w:rPr>
        <w:t xml:space="preserve">se </w:t>
      </w:r>
      <w:r w:rsidRPr="00E41E0E">
        <w:rPr>
          <w:rFonts w:cs="Arial"/>
          <w:color w:val="000000" w:themeColor="text1"/>
          <w:szCs w:val="24"/>
        </w:rPr>
        <w:t>compar</w:t>
      </w:r>
      <w:r w:rsidR="00FE4025">
        <w:rPr>
          <w:rFonts w:cs="Arial"/>
          <w:color w:val="000000" w:themeColor="text1"/>
          <w:szCs w:val="24"/>
        </w:rPr>
        <w:t>ou</w:t>
      </w:r>
      <w:r w:rsidRPr="00E41E0E">
        <w:rPr>
          <w:rFonts w:cs="Arial"/>
          <w:color w:val="000000" w:themeColor="text1"/>
          <w:szCs w:val="24"/>
        </w:rPr>
        <w:t xml:space="preserve"> a primeira e a segunda entrevista</w:t>
      </w:r>
      <w:r w:rsidR="00CC07DD">
        <w:rPr>
          <w:rFonts w:cs="Arial"/>
          <w:color w:val="000000" w:themeColor="text1"/>
          <w:szCs w:val="24"/>
        </w:rPr>
        <w:t>,</w:t>
      </w:r>
      <w:r w:rsidRPr="00E41E0E">
        <w:rPr>
          <w:rFonts w:cs="Arial"/>
          <w:color w:val="000000" w:themeColor="text1"/>
          <w:szCs w:val="24"/>
        </w:rPr>
        <w:t xml:space="preserve"> os alunos demonstraram uma percepção mais aberta dos elementos que os cercam em seu </w:t>
      </w:r>
      <w:r w:rsidR="004F6025">
        <w:rPr>
          <w:rFonts w:cs="Arial"/>
          <w:color w:val="000000" w:themeColor="text1"/>
          <w:szCs w:val="24"/>
        </w:rPr>
        <w:t>dia a dia</w:t>
      </w:r>
      <w:r w:rsidRPr="00E41E0E">
        <w:rPr>
          <w:rFonts w:cs="Arial"/>
          <w:color w:val="000000" w:themeColor="text1"/>
          <w:szCs w:val="24"/>
        </w:rPr>
        <w:t>, além de se incluírem no cenário ambiental.</w:t>
      </w:r>
    </w:p>
    <w:p w:rsidR="00616D63" w:rsidRPr="00E41E0E" w:rsidRDefault="00920091" w:rsidP="00616D63">
      <w:pPr>
        <w:spacing w:after="0" w:line="360" w:lineRule="auto"/>
        <w:ind w:firstLine="708"/>
        <w:jc w:val="both"/>
        <w:rPr>
          <w:rFonts w:cs="Arial"/>
          <w:color w:val="000000" w:themeColor="text1"/>
          <w:szCs w:val="24"/>
        </w:rPr>
      </w:pPr>
      <w:r w:rsidRPr="00E41E0E">
        <w:rPr>
          <w:rFonts w:cs="Arial"/>
          <w:color w:val="000000" w:themeColor="text1"/>
          <w:szCs w:val="24"/>
        </w:rPr>
        <w:t>Por ser unânime</w:t>
      </w:r>
      <w:r w:rsidR="004F6025">
        <w:rPr>
          <w:rFonts w:cs="Arial"/>
          <w:color w:val="000000" w:themeColor="text1"/>
          <w:szCs w:val="24"/>
        </w:rPr>
        <w:t>s</w:t>
      </w:r>
      <w:r w:rsidRPr="00E41E0E">
        <w:rPr>
          <w:rFonts w:cs="Arial"/>
          <w:color w:val="000000" w:themeColor="text1"/>
          <w:szCs w:val="24"/>
        </w:rPr>
        <w:t xml:space="preserve"> as respostas quanto </w:t>
      </w:r>
      <w:r w:rsidR="00FE4025">
        <w:rPr>
          <w:rFonts w:cs="Arial"/>
          <w:color w:val="000000" w:themeColor="text1"/>
          <w:szCs w:val="24"/>
        </w:rPr>
        <w:t>a</w:t>
      </w:r>
      <w:r w:rsidRPr="00E41E0E">
        <w:rPr>
          <w:rFonts w:cs="Arial"/>
          <w:color w:val="000000" w:themeColor="text1"/>
          <w:szCs w:val="24"/>
        </w:rPr>
        <w:t xml:space="preserve">o ar e </w:t>
      </w:r>
      <w:r w:rsidR="000D24D8">
        <w:rPr>
          <w:rFonts w:cs="Arial"/>
          <w:color w:val="000000" w:themeColor="text1"/>
          <w:szCs w:val="24"/>
        </w:rPr>
        <w:t>à</w:t>
      </w:r>
      <w:r w:rsidR="000D24D8" w:rsidRPr="00E41E0E">
        <w:rPr>
          <w:rFonts w:cs="Arial"/>
          <w:color w:val="000000" w:themeColor="text1"/>
          <w:szCs w:val="24"/>
        </w:rPr>
        <w:t xml:space="preserve"> </w:t>
      </w:r>
      <w:r w:rsidRPr="00E41E0E">
        <w:rPr>
          <w:rFonts w:cs="Arial"/>
          <w:color w:val="000000" w:themeColor="text1"/>
          <w:szCs w:val="24"/>
        </w:rPr>
        <w:t xml:space="preserve">água como parte essencial dos recursos ambientais, foi preciso inquirir “para que estes elementos </w:t>
      </w:r>
      <w:proofErr w:type="gramStart"/>
      <w:r w:rsidRPr="00E41E0E">
        <w:rPr>
          <w:rFonts w:cs="Arial"/>
          <w:color w:val="000000" w:themeColor="text1"/>
          <w:szCs w:val="24"/>
        </w:rPr>
        <w:t>servem</w:t>
      </w:r>
      <w:proofErr w:type="gramEnd"/>
      <w:r w:rsidR="004F6025">
        <w:rPr>
          <w:rFonts w:cs="Arial"/>
          <w:color w:val="000000" w:themeColor="text1"/>
          <w:szCs w:val="24"/>
        </w:rPr>
        <w:t>?”</w:t>
      </w:r>
      <w:r w:rsidRPr="00E41E0E">
        <w:rPr>
          <w:rFonts w:cs="Arial"/>
          <w:color w:val="000000" w:themeColor="text1"/>
          <w:szCs w:val="24"/>
        </w:rPr>
        <w:t>. Os alunos afirmaram que o ar servia para respirar e a água para beber. Não houve diferenças entre as respostas da primeira</w:t>
      </w:r>
      <w:proofErr w:type="gramStart"/>
      <w:r w:rsidRPr="00E41E0E">
        <w:rPr>
          <w:rFonts w:cs="Arial"/>
          <w:color w:val="000000" w:themeColor="text1"/>
          <w:szCs w:val="24"/>
        </w:rPr>
        <w:t xml:space="preserve"> </w:t>
      </w:r>
      <w:r w:rsidR="000D24D8">
        <w:rPr>
          <w:rFonts w:cs="Arial"/>
          <w:color w:val="000000" w:themeColor="text1"/>
          <w:szCs w:val="24"/>
        </w:rPr>
        <w:t xml:space="preserve"> </w:t>
      </w:r>
      <w:proofErr w:type="gramEnd"/>
      <w:r w:rsidR="000D24D8">
        <w:rPr>
          <w:rFonts w:cs="Arial"/>
          <w:color w:val="000000" w:themeColor="text1"/>
          <w:szCs w:val="24"/>
        </w:rPr>
        <w:t xml:space="preserve">da segunda </w:t>
      </w:r>
      <w:r w:rsidRPr="00E41E0E">
        <w:rPr>
          <w:rFonts w:cs="Arial"/>
          <w:color w:val="000000" w:themeColor="text1"/>
          <w:szCs w:val="24"/>
        </w:rPr>
        <w:t xml:space="preserve">entrevista, permanecendo as mesmas concepções entre os intervalos de tempo, como </w:t>
      </w:r>
      <w:r w:rsidR="004F6025">
        <w:rPr>
          <w:rFonts w:cs="Arial"/>
          <w:color w:val="000000" w:themeColor="text1"/>
          <w:szCs w:val="24"/>
        </w:rPr>
        <w:t>pode ser visto</w:t>
      </w:r>
      <w:r w:rsidRPr="00E41E0E">
        <w:rPr>
          <w:rFonts w:cs="Arial"/>
          <w:color w:val="000000" w:themeColor="text1"/>
          <w:szCs w:val="24"/>
        </w:rPr>
        <w:t xml:space="preserve"> nas </w:t>
      </w:r>
      <w:r w:rsidR="004F6025">
        <w:rPr>
          <w:rFonts w:cs="Arial"/>
          <w:color w:val="000000" w:themeColor="text1"/>
          <w:szCs w:val="24"/>
        </w:rPr>
        <w:t>falas</w:t>
      </w:r>
      <w:r w:rsidR="004F6025" w:rsidRPr="00E41E0E">
        <w:rPr>
          <w:rFonts w:cs="Arial"/>
          <w:color w:val="000000" w:themeColor="text1"/>
          <w:szCs w:val="24"/>
        </w:rPr>
        <w:t xml:space="preserve"> </w:t>
      </w:r>
      <w:r w:rsidRPr="00E41E0E">
        <w:rPr>
          <w:rFonts w:cs="Arial"/>
          <w:color w:val="000000" w:themeColor="text1"/>
          <w:szCs w:val="24"/>
        </w:rPr>
        <w:t>abaixo:</w:t>
      </w:r>
    </w:p>
    <w:p w:rsidR="00920091" w:rsidRPr="00E41E0E" w:rsidRDefault="00920091" w:rsidP="00616D63">
      <w:pPr>
        <w:spacing w:after="0" w:line="240" w:lineRule="auto"/>
        <w:ind w:left="2268"/>
        <w:jc w:val="both"/>
        <w:rPr>
          <w:rFonts w:cs="Arial"/>
          <w:color w:val="000000" w:themeColor="text1"/>
          <w:sz w:val="20"/>
          <w:szCs w:val="20"/>
        </w:rPr>
      </w:pPr>
      <w:r w:rsidRPr="00E41E0E">
        <w:rPr>
          <w:rFonts w:cs="Arial"/>
          <w:color w:val="000000" w:themeColor="text1"/>
          <w:sz w:val="20"/>
          <w:szCs w:val="20"/>
        </w:rPr>
        <w:t xml:space="preserve">“Para respirar e viver” </w:t>
      </w:r>
      <w:r w:rsidRPr="00E41E0E">
        <w:rPr>
          <w:rFonts w:cs="Arial"/>
          <w:b/>
          <w:color w:val="000000" w:themeColor="text1"/>
          <w:sz w:val="20"/>
          <w:szCs w:val="20"/>
        </w:rPr>
        <w:t>(</w:t>
      </w:r>
      <w:r w:rsidR="00BE6030" w:rsidRPr="00E41E0E">
        <w:rPr>
          <w:rFonts w:cs="Arial"/>
          <w:b/>
          <w:color w:val="000000" w:themeColor="text1"/>
          <w:sz w:val="20"/>
          <w:szCs w:val="20"/>
        </w:rPr>
        <w:t>A9</w:t>
      </w:r>
      <w:r w:rsidRPr="00E41E0E">
        <w:rPr>
          <w:rFonts w:cs="Arial"/>
          <w:b/>
          <w:color w:val="000000" w:themeColor="text1"/>
          <w:sz w:val="20"/>
          <w:szCs w:val="20"/>
        </w:rPr>
        <w:t>)</w:t>
      </w:r>
      <w:r w:rsidRPr="00E41E0E">
        <w:rPr>
          <w:rFonts w:cs="Arial"/>
          <w:color w:val="000000" w:themeColor="text1"/>
          <w:sz w:val="20"/>
          <w:szCs w:val="20"/>
        </w:rPr>
        <w:t xml:space="preserve"> </w:t>
      </w:r>
    </w:p>
    <w:p w:rsidR="00920091" w:rsidRPr="00E41E0E" w:rsidRDefault="00920091" w:rsidP="00616D63">
      <w:pPr>
        <w:spacing w:after="0" w:line="240" w:lineRule="auto"/>
        <w:ind w:left="2268"/>
        <w:jc w:val="both"/>
        <w:rPr>
          <w:rFonts w:cs="Arial"/>
          <w:color w:val="000000" w:themeColor="text1"/>
          <w:sz w:val="20"/>
          <w:szCs w:val="20"/>
        </w:rPr>
      </w:pPr>
    </w:p>
    <w:p w:rsidR="00920091" w:rsidRPr="00E41E0E" w:rsidRDefault="00920091" w:rsidP="00616D63">
      <w:pPr>
        <w:spacing w:after="0" w:line="240" w:lineRule="auto"/>
        <w:ind w:left="2268"/>
        <w:jc w:val="both"/>
        <w:rPr>
          <w:rFonts w:cs="Arial"/>
          <w:b/>
          <w:color w:val="000000" w:themeColor="text1"/>
          <w:sz w:val="20"/>
          <w:szCs w:val="20"/>
        </w:rPr>
      </w:pPr>
      <w:proofErr w:type="gramStart"/>
      <w:r w:rsidRPr="00E41E0E">
        <w:rPr>
          <w:rFonts w:cs="Arial"/>
          <w:color w:val="000000" w:themeColor="text1"/>
          <w:sz w:val="20"/>
          <w:szCs w:val="20"/>
        </w:rPr>
        <w:t xml:space="preserve">“Para beber e para matar a cede </w:t>
      </w:r>
      <w:r w:rsidRPr="00E41E0E">
        <w:rPr>
          <w:rFonts w:cs="Arial"/>
          <w:b/>
          <w:color w:val="000000" w:themeColor="text1"/>
          <w:sz w:val="20"/>
          <w:szCs w:val="20"/>
        </w:rPr>
        <w:t xml:space="preserve">(A3). </w:t>
      </w:r>
    </w:p>
    <w:p w:rsidR="00920091" w:rsidRPr="00E41E0E" w:rsidRDefault="00920091" w:rsidP="00616D63">
      <w:pPr>
        <w:spacing w:after="0" w:line="240" w:lineRule="auto"/>
        <w:ind w:left="2268"/>
        <w:jc w:val="both"/>
        <w:rPr>
          <w:rFonts w:cs="Arial"/>
          <w:b/>
          <w:color w:val="000000" w:themeColor="text1"/>
          <w:sz w:val="20"/>
          <w:szCs w:val="20"/>
        </w:rPr>
      </w:pPr>
      <w:proofErr w:type="gramEnd"/>
    </w:p>
    <w:p w:rsidR="00920091" w:rsidRPr="00E41E0E" w:rsidRDefault="00920091" w:rsidP="00616D63">
      <w:pPr>
        <w:spacing w:after="0" w:line="240" w:lineRule="auto"/>
        <w:ind w:left="2268"/>
        <w:jc w:val="both"/>
        <w:rPr>
          <w:rFonts w:cs="Arial"/>
          <w:b/>
          <w:color w:val="000000" w:themeColor="text1"/>
          <w:sz w:val="20"/>
          <w:szCs w:val="20"/>
        </w:rPr>
      </w:pPr>
      <w:r w:rsidRPr="00E41E0E">
        <w:rPr>
          <w:rFonts w:cs="Arial"/>
          <w:color w:val="000000" w:themeColor="text1"/>
          <w:sz w:val="20"/>
          <w:szCs w:val="20"/>
        </w:rPr>
        <w:t xml:space="preserve">“É... para fazer comida, molhar as plantas, fazer café, suco e para regar a natureza, a água serve para não ficar seco” </w:t>
      </w:r>
      <w:r w:rsidRPr="00E41E0E">
        <w:rPr>
          <w:rFonts w:cs="Arial"/>
          <w:b/>
          <w:color w:val="000000" w:themeColor="text1"/>
          <w:sz w:val="20"/>
          <w:szCs w:val="20"/>
        </w:rPr>
        <w:t>(A7).</w:t>
      </w:r>
    </w:p>
    <w:p w:rsidR="00920091" w:rsidRPr="00E41E0E" w:rsidRDefault="00920091" w:rsidP="00616D63">
      <w:pPr>
        <w:spacing w:after="0" w:line="240" w:lineRule="auto"/>
        <w:jc w:val="both"/>
        <w:rPr>
          <w:rFonts w:cs="Arial"/>
          <w:color w:val="000000" w:themeColor="text1"/>
          <w:sz w:val="20"/>
          <w:szCs w:val="20"/>
        </w:rPr>
      </w:pPr>
    </w:p>
    <w:p w:rsidR="00920091" w:rsidRPr="00E41E0E" w:rsidRDefault="00920091" w:rsidP="00616D63">
      <w:pPr>
        <w:spacing w:after="0" w:line="240" w:lineRule="auto"/>
        <w:ind w:left="2268"/>
        <w:jc w:val="both"/>
        <w:rPr>
          <w:rFonts w:cs="Arial"/>
          <w:b/>
          <w:color w:val="000000" w:themeColor="text1"/>
          <w:sz w:val="20"/>
          <w:szCs w:val="20"/>
        </w:rPr>
      </w:pPr>
      <w:r w:rsidRPr="00E41E0E">
        <w:rPr>
          <w:rFonts w:cs="Arial"/>
          <w:color w:val="000000" w:themeColor="text1"/>
          <w:sz w:val="20"/>
          <w:szCs w:val="20"/>
        </w:rPr>
        <w:t xml:space="preserve">“Para respirar e garantir a vida. Sem ar nós morreríamos” </w:t>
      </w:r>
      <w:r w:rsidRPr="00E41E0E">
        <w:rPr>
          <w:rFonts w:cs="Arial"/>
          <w:b/>
          <w:color w:val="000000" w:themeColor="text1"/>
          <w:sz w:val="20"/>
          <w:szCs w:val="20"/>
        </w:rPr>
        <w:t>(A10</w:t>
      </w:r>
      <w:proofErr w:type="gramStart"/>
      <w:r w:rsidRPr="00E41E0E">
        <w:rPr>
          <w:rFonts w:cs="Arial"/>
          <w:b/>
          <w:color w:val="000000" w:themeColor="text1"/>
          <w:sz w:val="20"/>
          <w:szCs w:val="20"/>
        </w:rPr>
        <w:t>)</w:t>
      </w:r>
      <w:proofErr w:type="gramEnd"/>
    </w:p>
    <w:p w:rsidR="00616D63" w:rsidRPr="00E41E0E" w:rsidRDefault="00616D63" w:rsidP="00616D63">
      <w:pPr>
        <w:spacing w:after="0" w:line="240" w:lineRule="auto"/>
        <w:jc w:val="both"/>
        <w:rPr>
          <w:rFonts w:cs="Arial"/>
          <w:b/>
          <w:color w:val="000000" w:themeColor="text1"/>
          <w:szCs w:val="24"/>
        </w:rPr>
      </w:pPr>
    </w:p>
    <w:p w:rsidR="00920091" w:rsidRPr="00E41E0E" w:rsidRDefault="004F6025" w:rsidP="00B03434">
      <w:pPr>
        <w:spacing w:after="0" w:line="360" w:lineRule="auto"/>
        <w:ind w:firstLine="708"/>
        <w:jc w:val="both"/>
        <w:rPr>
          <w:rFonts w:cs="Arial"/>
          <w:color w:val="000000" w:themeColor="text1"/>
          <w:szCs w:val="24"/>
        </w:rPr>
      </w:pPr>
      <w:r>
        <w:rPr>
          <w:rFonts w:cs="Arial"/>
          <w:color w:val="000000" w:themeColor="text1"/>
          <w:szCs w:val="24"/>
        </w:rPr>
        <w:t>No que se refere à pergunta</w:t>
      </w:r>
      <w:r w:rsidR="00920091" w:rsidRPr="00E41E0E">
        <w:rPr>
          <w:rFonts w:cs="Arial"/>
          <w:color w:val="000000" w:themeColor="text1"/>
          <w:szCs w:val="24"/>
        </w:rPr>
        <w:t xml:space="preserve"> sobre a serventia da terra</w:t>
      </w:r>
      <w:r>
        <w:rPr>
          <w:rFonts w:cs="Arial"/>
          <w:color w:val="000000" w:themeColor="text1"/>
          <w:szCs w:val="24"/>
        </w:rPr>
        <w:t>, a resposta</w:t>
      </w:r>
      <w:proofErr w:type="gramStart"/>
      <w:r>
        <w:rPr>
          <w:rFonts w:cs="Arial"/>
          <w:color w:val="000000" w:themeColor="text1"/>
          <w:szCs w:val="24"/>
        </w:rPr>
        <w:t xml:space="preserve"> </w:t>
      </w:r>
      <w:r w:rsidR="00920091" w:rsidRPr="00E41E0E">
        <w:rPr>
          <w:rFonts w:cs="Arial"/>
          <w:color w:val="000000" w:themeColor="text1"/>
          <w:szCs w:val="24"/>
        </w:rPr>
        <w:t xml:space="preserve"> </w:t>
      </w:r>
      <w:proofErr w:type="gramEnd"/>
      <w:r w:rsidR="00920091" w:rsidRPr="00E41E0E">
        <w:rPr>
          <w:rFonts w:cs="Arial"/>
          <w:color w:val="000000" w:themeColor="text1"/>
          <w:szCs w:val="24"/>
        </w:rPr>
        <w:t xml:space="preserve">dos alunos nas duas entrevistas foi relacionada </w:t>
      </w:r>
      <w:r>
        <w:rPr>
          <w:rFonts w:cs="Arial"/>
          <w:color w:val="000000" w:themeColor="text1"/>
          <w:szCs w:val="24"/>
        </w:rPr>
        <w:t>à</w:t>
      </w:r>
      <w:r w:rsidRPr="00E41E0E">
        <w:rPr>
          <w:rFonts w:cs="Arial"/>
          <w:color w:val="000000" w:themeColor="text1"/>
          <w:szCs w:val="24"/>
        </w:rPr>
        <w:t xml:space="preserve"> </w:t>
      </w:r>
      <w:r w:rsidR="00920091" w:rsidRPr="00E41E0E">
        <w:rPr>
          <w:rFonts w:cs="Arial"/>
          <w:color w:val="000000" w:themeColor="text1"/>
          <w:szCs w:val="24"/>
        </w:rPr>
        <w:t xml:space="preserve">utilidade que ela traz às pessoas, </w:t>
      </w:r>
      <w:r>
        <w:rPr>
          <w:rFonts w:cs="Arial"/>
          <w:color w:val="000000" w:themeColor="text1"/>
          <w:szCs w:val="24"/>
        </w:rPr>
        <w:t>à</w:t>
      </w:r>
      <w:r w:rsidR="00920091" w:rsidRPr="00E41E0E">
        <w:rPr>
          <w:rFonts w:cs="Arial"/>
          <w:color w:val="000000" w:themeColor="text1"/>
          <w:szCs w:val="24"/>
        </w:rPr>
        <w:t xml:space="preserve"> sociedade</w:t>
      </w:r>
      <w:r w:rsidR="000D24D8">
        <w:rPr>
          <w:rFonts w:cs="Arial"/>
          <w:color w:val="000000" w:themeColor="text1"/>
          <w:szCs w:val="24"/>
        </w:rPr>
        <w:t xml:space="preserve"> e</w:t>
      </w:r>
      <w:r w:rsidR="00920091" w:rsidRPr="00E41E0E">
        <w:rPr>
          <w:rFonts w:cs="Arial"/>
          <w:color w:val="000000" w:themeColor="text1"/>
          <w:szCs w:val="24"/>
        </w:rPr>
        <w:t xml:space="preserve"> ao mundo:  </w:t>
      </w:r>
    </w:p>
    <w:p w:rsidR="00B03434" w:rsidRPr="00E41E0E" w:rsidRDefault="00B03434" w:rsidP="00B03434">
      <w:pPr>
        <w:spacing w:after="0" w:line="240" w:lineRule="auto"/>
        <w:ind w:firstLine="708"/>
        <w:jc w:val="both"/>
        <w:rPr>
          <w:rFonts w:cs="Arial"/>
          <w:color w:val="000000" w:themeColor="text1"/>
          <w:szCs w:val="24"/>
        </w:rPr>
      </w:pPr>
    </w:p>
    <w:p w:rsidR="00920091" w:rsidRPr="00E41E0E" w:rsidRDefault="00920091" w:rsidP="00616D63">
      <w:pPr>
        <w:spacing w:after="0" w:line="240" w:lineRule="auto"/>
        <w:ind w:left="2268"/>
        <w:jc w:val="both"/>
        <w:rPr>
          <w:rFonts w:cs="Arial"/>
          <w:color w:val="000000" w:themeColor="text1"/>
          <w:sz w:val="20"/>
          <w:szCs w:val="24"/>
        </w:rPr>
      </w:pPr>
      <w:r w:rsidRPr="00E41E0E">
        <w:rPr>
          <w:rFonts w:cs="Arial"/>
          <w:color w:val="000000" w:themeColor="text1"/>
          <w:sz w:val="20"/>
          <w:szCs w:val="24"/>
        </w:rPr>
        <w:t>“Para nós pisar, vender, o tem gente que não vende não é? Um pedaço de terra” (A2).</w:t>
      </w:r>
    </w:p>
    <w:p w:rsidR="00920091" w:rsidRPr="00E41E0E" w:rsidRDefault="00920091" w:rsidP="00616D63">
      <w:pPr>
        <w:spacing w:after="0" w:line="240" w:lineRule="auto"/>
        <w:ind w:left="2268"/>
        <w:jc w:val="both"/>
        <w:rPr>
          <w:rFonts w:cs="Arial"/>
          <w:color w:val="000000" w:themeColor="text1"/>
          <w:sz w:val="20"/>
          <w:szCs w:val="24"/>
        </w:rPr>
      </w:pPr>
    </w:p>
    <w:p w:rsidR="00920091" w:rsidRPr="00E41E0E" w:rsidRDefault="00920091" w:rsidP="00616D63">
      <w:pPr>
        <w:spacing w:after="0" w:line="240" w:lineRule="auto"/>
        <w:ind w:left="2268"/>
        <w:jc w:val="both"/>
        <w:rPr>
          <w:rFonts w:cs="Arial"/>
          <w:color w:val="000000" w:themeColor="text1"/>
          <w:sz w:val="20"/>
          <w:szCs w:val="24"/>
        </w:rPr>
      </w:pPr>
      <w:r w:rsidRPr="00E41E0E">
        <w:rPr>
          <w:rFonts w:cs="Arial"/>
          <w:color w:val="000000" w:themeColor="text1"/>
          <w:sz w:val="20"/>
          <w:szCs w:val="24"/>
        </w:rPr>
        <w:t>“se locomover, enterrar quando morrer, para criar animais” (</w:t>
      </w:r>
      <w:proofErr w:type="gramStart"/>
      <w:r w:rsidRPr="00E41E0E">
        <w:rPr>
          <w:rFonts w:cs="Arial"/>
          <w:color w:val="000000" w:themeColor="text1"/>
          <w:sz w:val="20"/>
          <w:szCs w:val="24"/>
        </w:rPr>
        <w:t>A3)</w:t>
      </w:r>
      <w:proofErr w:type="gramEnd"/>
    </w:p>
    <w:p w:rsidR="00920091" w:rsidRPr="00E41E0E" w:rsidRDefault="00920091" w:rsidP="00616D63">
      <w:pPr>
        <w:spacing w:after="0" w:line="240" w:lineRule="auto"/>
        <w:ind w:left="2268"/>
        <w:jc w:val="both"/>
        <w:rPr>
          <w:rFonts w:cs="Arial"/>
          <w:color w:val="000000" w:themeColor="text1"/>
          <w:sz w:val="20"/>
          <w:szCs w:val="24"/>
        </w:rPr>
      </w:pPr>
    </w:p>
    <w:p w:rsidR="00920091" w:rsidRPr="00E41E0E" w:rsidRDefault="00920091" w:rsidP="00616D63">
      <w:pPr>
        <w:spacing w:after="0" w:line="240" w:lineRule="auto"/>
        <w:ind w:left="2268"/>
        <w:jc w:val="both"/>
        <w:rPr>
          <w:rFonts w:cs="Arial"/>
          <w:color w:val="000000" w:themeColor="text1"/>
          <w:szCs w:val="24"/>
        </w:rPr>
      </w:pPr>
      <w:r w:rsidRPr="00E41E0E">
        <w:rPr>
          <w:rFonts w:cs="Arial"/>
          <w:color w:val="000000" w:themeColor="text1"/>
          <w:sz w:val="20"/>
          <w:szCs w:val="24"/>
        </w:rPr>
        <w:t xml:space="preserve">“Serve para plantação, para construir casas, para os passarinhos se </w:t>
      </w:r>
      <w:proofErr w:type="gramStart"/>
      <w:r w:rsidRPr="00E41E0E">
        <w:rPr>
          <w:rFonts w:cs="Arial"/>
          <w:color w:val="000000" w:themeColor="text1"/>
          <w:sz w:val="20"/>
          <w:szCs w:val="24"/>
        </w:rPr>
        <w:t>alimentar</w:t>
      </w:r>
      <w:proofErr w:type="gramEnd"/>
      <w:r w:rsidRPr="00E41E0E">
        <w:rPr>
          <w:rFonts w:cs="Arial"/>
          <w:color w:val="000000" w:themeColor="text1"/>
          <w:sz w:val="20"/>
          <w:szCs w:val="24"/>
        </w:rPr>
        <w:t xml:space="preserve"> das flores” (A4).</w:t>
      </w:r>
    </w:p>
    <w:p w:rsidR="00920091" w:rsidRPr="00E41E0E" w:rsidRDefault="00920091" w:rsidP="00920091">
      <w:pPr>
        <w:spacing w:after="0" w:line="360" w:lineRule="auto"/>
        <w:ind w:firstLine="708"/>
        <w:jc w:val="both"/>
        <w:rPr>
          <w:rFonts w:cs="Arial"/>
          <w:color w:val="000000" w:themeColor="text1"/>
          <w:szCs w:val="24"/>
        </w:rPr>
      </w:pPr>
    </w:p>
    <w:p w:rsidR="00920091" w:rsidRPr="00E41E0E" w:rsidRDefault="00920091" w:rsidP="00920091">
      <w:pPr>
        <w:spacing w:after="0" w:line="360" w:lineRule="auto"/>
        <w:ind w:firstLine="708"/>
        <w:jc w:val="both"/>
        <w:rPr>
          <w:rFonts w:cs="Arial"/>
          <w:color w:val="000000" w:themeColor="text1"/>
          <w:szCs w:val="24"/>
        </w:rPr>
      </w:pPr>
      <w:r w:rsidRPr="00E41E0E">
        <w:rPr>
          <w:rFonts w:cs="Arial"/>
          <w:color w:val="000000" w:themeColor="text1"/>
          <w:szCs w:val="24"/>
        </w:rPr>
        <w:t xml:space="preserve">Sobre os elementos encontrados na natureza, é importante </w:t>
      </w:r>
      <w:r w:rsidR="000D24D8">
        <w:rPr>
          <w:rFonts w:cs="Arial"/>
          <w:color w:val="000000" w:themeColor="text1"/>
          <w:szCs w:val="24"/>
        </w:rPr>
        <w:t>saber quais</w:t>
      </w:r>
      <w:r w:rsidRPr="00E41E0E">
        <w:rPr>
          <w:rFonts w:cs="Arial"/>
          <w:color w:val="000000" w:themeColor="text1"/>
          <w:szCs w:val="24"/>
        </w:rPr>
        <w:t xml:space="preserve"> fazem parte do cotidiano dessas crianças. Assim, deu-se início a</w:t>
      </w:r>
      <w:r w:rsidR="000D24D8">
        <w:rPr>
          <w:rFonts w:cs="Arial"/>
          <w:color w:val="000000" w:themeColor="text1"/>
          <w:szCs w:val="24"/>
        </w:rPr>
        <w:t xml:space="preserve"> um</w:t>
      </w:r>
      <w:r w:rsidRPr="00E41E0E">
        <w:rPr>
          <w:rFonts w:cs="Arial"/>
          <w:color w:val="000000" w:themeColor="text1"/>
          <w:szCs w:val="24"/>
        </w:rPr>
        <w:t xml:space="preserve"> diálogo sobre os animais que conhecia</w:t>
      </w:r>
      <w:r w:rsidR="004F6025">
        <w:rPr>
          <w:rFonts w:cs="Arial"/>
          <w:color w:val="000000" w:themeColor="text1"/>
          <w:szCs w:val="24"/>
        </w:rPr>
        <w:t>m</w:t>
      </w:r>
      <w:r w:rsidRPr="00E41E0E">
        <w:rPr>
          <w:rFonts w:cs="Arial"/>
          <w:color w:val="000000" w:themeColor="text1"/>
          <w:szCs w:val="24"/>
        </w:rPr>
        <w:t xml:space="preserve"> e onde eles estavam presentes (água, terra e ar). Observou</w:t>
      </w:r>
      <w:r w:rsidR="000D24D8">
        <w:rPr>
          <w:rFonts w:cs="Arial"/>
          <w:color w:val="000000" w:themeColor="text1"/>
          <w:szCs w:val="24"/>
        </w:rPr>
        <w:t xml:space="preserve">-se </w:t>
      </w:r>
      <w:r w:rsidRPr="00E41E0E">
        <w:rPr>
          <w:rFonts w:cs="Arial"/>
          <w:color w:val="000000" w:themeColor="text1"/>
          <w:szCs w:val="24"/>
        </w:rPr>
        <w:t>que na primeira entrevista os alunos citaram poucos elemento</w:t>
      </w:r>
      <w:r w:rsidR="00616D63" w:rsidRPr="00E41E0E">
        <w:rPr>
          <w:rFonts w:cs="Arial"/>
          <w:color w:val="000000" w:themeColor="text1"/>
          <w:szCs w:val="24"/>
        </w:rPr>
        <w:t>s</w:t>
      </w:r>
      <w:r w:rsidRPr="00E41E0E">
        <w:rPr>
          <w:rFonts w:cs="Arial"/>
          <w:color w:val="000000" w:themeColor="text1"/>
          <w:szCs w:val="24"/>
        </w:rPr>
        <w:t>.</w:t>
      </w:r>
    </w:p>
    <w:p w:rsidR="00920091" w:rsidRPr="00E41E0E" w:rsidRDefault="00920091" w:rsidP="00616D63">
      <w:pPr>
        <w:spacing w:after="0" w:line="240" w:lineRule="auto"/>
        <w:ind w:firstLine="708"/>
        <w:jc w:val="both"/>
        <w:rPr>
          <w:rFonts w:cs="Arial"/>
          <w:color w:val="000000" w:themeColor="text1"/>
          <w:szCs w:val="24"/>
        </w:rPr>
      </w:pPr>
    </w:p>
    <w:p w:rsidR="00920091" w:rsidRPr="00E41E0E" w:rsidRDefault="00920091" w:rsidP="00616D63">
      <w:pPr>
        <w:spacing w:after="0" w:line="240" w:lineRule="auto"/>
        <w:ind w:left="2268"/>
        <w:jc w:val="both"/>
        <w:rPr>
          <w:rFonts w:cs="Arial"/>
          <w:color w:val="000000" w:themeColor="text1"/>
          <w:sz w:val="20"/>
          <w:szCs w:val="24"/>
        </w:rPr>
      </w:pPr>
      <w:r w:rsidRPr="00E41E0E">
        <w:rPr>
          <w:rFonts w:cs="Arial"/>
          <w:color w:val="000000" w:themeColor="text1"/>
          <w:sz w:val="20"/>
          <w:szCs w:val="24"/>
        </w:rPr>
        <w:t>“Vaca, cavalo jegue” (A1).</w:t>
      </w:r>
    </w:p>
    <w:p w:rsidR="00920091" w:rsidRPr="00E41E0E" w:rsidRDefault="00920091" w:rsidP="00616D63">
      <w:pPr>
        <w:spacing w:after="0" w:line="240" w:lineRule="auto"/>
        <w:ind w:left="2268"/>
        <w:jc w:val="both"/>
        <w:rPr>
          <w:rFonts w:cs="Arial"/>
          <w:color w:val="000000" w:themeColor="text1"/>
          <w:sz w:val="20"/>
          <w:szCs w:val="24"/>
        </w:rPr>
      </w:pPr>
    </w:p>
    <w:p w:rsidR="00920091" w:rsidRPr="00E41E0E" w:rsidRDefault="00920091" w:rsidP="00616D63">
      <w:pPr>
        <w:spacing w:after="0" w:line="240" w:lineRule="auto"/>
        <w:ind w:left="2268"/>
        <w:jc w:val="both"/>
        <w:rPr>
          <w:rFonts w:cs="Arial"/>
          <w:color w:val="000000" w:themeColor="text1"/>
          <w:sz w:val="20"/>
          <w:szCs w:val="24"/>
        </w:rPr>
      </w:pPr>
      <w:r w:rsidRPr="00E41E0E">
        <w:rPr>
          <w:rFonts w:cs="Arial"/>
          <w:color w:val="000000" w:themeColor="text1"/>
          <w:sz w:val="20"/>
          <w:szCs w:val="24"/>
        </w:rPr>
        <w:t>“Burro, vaca de dar carreira, porco, passarinho, cachorro” (A2).</w:t>
      </w:r>
    </w:p>
    <w:p w:rsidR="00920091" w:rsidRPr="00E41E0E" w:rsidRDefault="00920091" w:rsidP="00616D63">
      <w:pPr>
        <w:spacing w:after="0" w:line="240" w:lineRule="auto"/>
        <w:ind w:left="2268"/>
        <w:jc w:val="both"/>
        <w:rPr>
          <w:rFonts w:cs="Arial"/>
          <w:color w:val="000000" w:themeColor="text1"/>
          <w:sz w:val="20"/>
          <w:szCs w:val="24"/>
        </w:rPr>
      </w:pPr>
    </w:p>
    <w:p w:rsidR="00920091" w:rsidRPr="00E41E0E" w:rsidRDefault="00920091" w:rsidP="00616D63">
      <w:pPr>
        <w:spacing w:after="0" w:line="240" w:lineRule="auto"/>
        <w:ind w:left="2268"/>
        <w:jc w:val="both"/>
        <w:rPr>
          <w:rFonts w:cs="Arial"/>
          <w:color w:val="000000" w:themeColor="text1"/>
          <w:sz w:val="20"/>
          <w:szCs w:val="24"/>
        </w:rPr>
      </w:pPr>
      <w:r w:rsidRPr="00E41E0E">
        <w:rPr>
          <w:rFonts w:cs="Arial"/>
          <w:color w:val="000000" w:themeColor="text1"/>
          <w:sz w:val="20"/>
          <w:szCs w:val="24"/>
        </w:rPr>
        <w:t xml:space="preserve">“cobra, </w:t>
      </w:r>
      <w:proofErr w:type="spellStart"/>
      <w:r w:rsidRPr="00E41E0E">
        <w:rPr>
          <w:rFonts w:cs="Arial"/>
          <w:color w:val="000000" w:themeColor="text1"/>
          <w:sz w:val="20"/>
          <w:szCs w:val="24"/>
        </w:rPr>
        <w:t>largata</w:t>
      </w:r>
      <w:proofErr w:type="spellEnd"/>
      <w:r w:rsidRPr="00E41E0E">
        <w:rPr>
          <w:rFonts w:cs="Arial"/>
          <w:color w:val="000000" w:themeColor="text1"/>
          <w:sz w:val="20"/>
          <w:szCs w:val="24"/>
        </w:rPr>
        <w:t>. Gavião, urubu” (</w:t>
      </w:r>
      <w:proofErr w:type="gramStart"/>
      <w:r w:rsidRPr="00E41E0E">
        <w:rPr>
          <w:rFonts w:cs="Arial"/>
          <w:color w:val="000000" w:themeColor="text1"/>
          <w:sz w:val="20"/>
          <w:szCs w:val="24"/>
        </w:rPr>
        <w:t>A3)</w:t>
      </w:r>
      <w:proofErr w:type="gramEnd"/>
    </w:p>
    <w:p w:rsidR="00920091" w:rsidRPr="00E41E0E" w:rsidRDefault="00920091" w:rsidP="00616D63">
      <w:pPr>
        <w:spacing w:after="0" w:line="240" w:lineRule="auto"/>
        <w:jc w:val="both"/>
        <w:rPr>
          <w:rFonts w:cs="Arial"/>
          <w:color w:val="000000" w:themeColor="text1"/>
          <w:szCs w:val="24"/>
        </w:rPr>
      </w:pPr>
    </w:p>
    <w:p w:rsidR="00920091" w:rsidRPr="00E41E0E" w:rsidRDefault="004F6025" w:rsidP="00920091">
      <w:pPr>
        <w:spacing w:after="0" w:line="360" w:lineRule="auto"/>
        <w:ind w:firstLine="708"/>
        <w:jc w:val="both"/>
        <w:rPr>
          <w:rFonts w:cs="Arial"/>
          <w:color w:val="000000" w:themeColor="text1"/>
          <w:szCs w:val="24"/>
        </w:rPr>
      </w:pPr>
      <w:r>
        <w:rPr>
          <w:rFonts w:cs="Arial"/>
          <w:color w:val="000000" w:themeColor="text1"/>
          <w:szCs w:val="24"/>
        </w:rPr>
        <w:lastRenderedPageBreak/>
        <w:t>Já na segunda entrevista</w:t>
      </w:r>
      <w:r w:rsidR="004D70C5">
        <w:rPr>
          <w:rFonts w:cs="Arial"/>
          <w:color w:val="000000" w:themeColor="text1"/>
          <w:szCs w:val="24"/>
        </w:rPr>
        <w:t xml:space="preserve"> foram acrescentadas mais espécies </w:t>
      </w:r>
      <w:r w:rsidR="00920091" w:rsidRPr="00E41E0E">
        <w:rPr>
          <w:rFonts w:cs="Arial"/>
          <w:color w:val="000000" w:themeColor="text1"/>
          <w:szCs w:val="24"/>
        </w:rPr>
        <w:t>de animais</w:t>
      </w:r>
      <w:r w:rsidR="004D70C5">
        <w:rPr>
          <w:rFonts w:cs="Arial"/>
          <w:color w:val="000000" w:themeColor="text1"/>
          <w:szCs w:val="24"/>
        </w:rPr>
        <w:t xml:space="preserve"> à lista inicial:</w:t>
      </w:r>
    </w:p>
    <w:p w:rsidR="00920091" w:rsidRPr="00E41E0E" w:rsidRDefault="00920091" w:rsidP="00B03434">
      <w:pPr>
        <w:spacing w:after="0" w:line="240" w:lineRule="auto"/>
        <w:ind w:left="2268"/>
        <w:jc w:val="both"/>
        <w:rPr>
          <w:rFonts w:cs="Arial"/>
          <w:color w:val="000000" w:themeColor="text1"/>
          <w:sz w:val="20"/>
          <w:szCs w:val="20"/>
        </w:rPr>
      </w:pPr>
      <w:r w:rsidRPr="00E41E0E">
        <w:rPr>
          <w:rFonts w:cs="Arial"/>
          <w:color w:val="000000" w:themeColor="text1"/>
          <w:sz w:val="20"/>
          <w:szCs w:val="20"/>
        </w:rPr>
        <w:t xml:space="preserve"> </w:t>
      </w:r>
    </w:p>
    <w:p w:rsidR="00920091" w:rsidRPr="00E41E0E" w:rsidRDefault="00920091" w:rsidP="00616D63">
      <w:pPr>
        <w:spacing w:after="0" w:line="240" w:lineRule="auto"/>
        <w:ind w:left="2268"/>
        <w:jc w:val="both"/>
        <w:rPr>
          <w:rFonts w:cs="Arial"/>
          <w:color w:val="000000" w:themeColor="text1"/>
          <w:sz w:val="20"/>
          <w:szCs w:val="20"/>
        </w:rPr>
      </w:pPr>
      <w:r w:rsidRPr="00E41E0E">
        <w:rPr>
          <w:rFonts w:cs="Arial"/>
          <w:color w:val="000000" w:themeColor="text1"/>
          <w:sz w:val="20"/>
          <w:szCs w:val="20"/>
        </w:rPr>
        <w:t xml:space="preserve">“Vaca, cavalo, jegue. Burro, vaca de dar carreira, porco, passarinho, cachorro, cobra, </w:t>
      </w:r>
      <w:proofErr w:type="spellStart"/>
      <w:r w:rsidRPr="00E41E0E">
        <w:rPr>
          <w:rFonts w:cs="Arial"/>
          <w:color w:val="000000" w:themeColor="text1"/>
          <w:sz w:val="20"/>
          <w:szCs w:val="20"/>
        </w:rPr>
        <w:t>largata</w:t>
      </w:r>
      <w:proofErr w:type="spellEnd"/>
      <w:r w:rsidRPr="00E41E0E">
        <w:rPr>
          <w:rFonts w:cs="Arial"/>
          <w:color w:val="000000" w:themeColor="text1"/>
          <w:sz w:val="20"/>
          <w:szCs w:val="20"/>
        </w:rPr>
        <w:t xml:space="preserve">” (A9). </w:t>
      </w:r>
    </w:p>
    <w:p w:rsidR="00920091" w:rsidRPr="00E41E0E" w:rsidRDefault="00920091" w:rsidP="00616D63">
      <w:pPr>
        <w:spacing w:after="0" w:line="240" w:lineRule="auto"/>
        <w:ind w:left="2268"/>
        <w:jc w:val="both"/>
        <w:rPr>
          <w:rFonts w:cs="Arial"/>
          <w:color w:val="000000" w:themeColor="text1"/>
          <w:sz w:val="20"/>
          <w:szCs w:val="20"/>
        </w:rPr>
      </w:pPr>
    </w:p>
    <w:p w:rsidR="00920091" w:rsidRPr="00E41E0E" w:rsidRDefault="00920091" w:rsidP="00616D63">
      <w:pPr>
        <w:spacing w:after="0" w:line="240" w:lineRule="auto"/>
        <w:ind w:left="2268"/>
        <w:jc w:val="both"/>
        <w:rPr>
          <w:rFonts w:cs="Arial"/>
          <w:color w:val="000000" w:themeColor="text1"/>
          <w:sz w:val="20"/>
          <w:szCs w:val="20"/>
        </w:rPr>
      </w:pPr>
      <w:r w:rsidRPr="00E41E0E">
        <w:rPr>
          <w:rFonts w:cs="Arial"/>
          <w:color w:val="000000" w:themeColor="text1"/>
          <w:sz w:val="20"/>
          <w:szCs w:val="20"/>
        </w:rPr>
        <w:t>“Gavião, urubu, borboleta, cachorro, gato, passarinhos, cavalo, vaca, esquilo que eu vi no desenho” (</w:t>
      </w:r>
      <w:proofErr w:type="gramStart"/>
      <w:r w:rsidRPr="00E41E0E">
        <w:rPr>
          <w:rFonts w:cs="Arial"/>
          <w:color w:val="000000" w:themeColor="text1"/>
          <w:sz w:val="20"/>
          <w:szCs w:val="20"/>
        </w:rPr>
        <w:t>A1)</w:t>
      </w:r>
      <w:proofErr w:type="gramEnd"/>
    </w:p>
    <w:p w:rsidR="00920091" w:rsidRPr="00E41E0E" w:rsidRDefault="00920091" w:rsidP="00616D63">
      <w:pPr>
        <w:spacing w:after="0" w:line="240" w:lineRule="auto"/>
        <w:ind w:left="2268"/>
        <w:jc w:val="both"/>
        <w:rPr>
          <w:rFonts w:cs="Arial"/>
          <w:color w:val="000000" w:themeColor="text1"/>
          <w:sz w:val="20"/>
          <w:szCs w:val="20"/>
        </w:rPr>
      </w:pPr>
    </w:p>
    <w:p w:rsidR="00920091" w:rsidRPr="00E41E0E" w:rsidRDefault="00920091" w:rsidP="00616D63">
      <w:pPr>
        <w:spacing w:after="0" w:line="240" w:lineRule="auto"/>
        <w:ind w:left="2268"/>
        <w:jc w:val="both"/>
        <w:rPr>
          <w:rFonts w:cs="Arial"/>
          <w:color w:val="000000" w:themeColor="text1"/>
          <w:sz w:val="20"/>
          <w:szCs w:val="20"/>
        </w:rPr>
      </w:pPr>
      <w:r w:rsidRPr="00E41E0E">
        <w:rPr>
          <w:rFonts w:cs="Arial"/>
          <w:color w:val="000000" w:themeColor="text1"/>
          <w:sz w:val="20"/>
          <w:szCs w:val="20"/>
        </w:rPr>
        <w:t xml:space="preserve">“Gato, cachorro, porco, vaca, anta, rinoceronte, </w:t>
      </w:r>
      <w:proofErr w:type="spellStart"/>
      <w:r w:rsidRPr="00E41E0E">
        <w:rPr>
          <w:rFonts w:cs="Arial"/>
          <w:color w:val="000000" w:themeColor="text1"/>
          <w:sz w:val="20"/>
          <w:szCs w:val="20"/>
        </w:rPr>
        <w:t>tatú</w:t>
      </w:r>
      <w:proofErr w:type="spellEnd"/>
      <w:r w:rsidRPr="00E41E0E">
        <w:rPr>
          <w:rFonts w:cs="Arial"/>
          <w:color w:val="000000" w:themeColor="text1"/>
          <w:sz w:val="20"/>
          <w:szCs w:val="20"/>
        </w:rPr>
        <w:t xml:space="preserve">, </w:t>
      </w:r>
      <w:proofErr w:type="spellStart"/>
      <w:r w:rsidRPr="00E41E0E">
        <w:rPr>
          <w:rFonts w:cs="Arial"/>
          <w:color w:val="000000" w:themeColor="text1"/>
          <w:sz w:val="20"/>
          <w:szCs w:val="20"/>
        </w:rPr>
        <w:t>sariguê</w:t>
      </w:r>
      <w:proofErr w:type="spellEnd"/>
      <w:r w:rsidRPr="00E41E0E">
        <w:rPr>
          <w:rFonts w:cs="Arial"/>
          <w:color w:val="000000" w:themeColor="text1"/>
          <w:sz w:val="20"/>
          <w:szCs w:val="20"/>
        </w:rPr>
        <w:t xml:space="preserve">, sapo, </w:t>
      </w:r>
      <w:proofErr w:type="spellStart"/>
      <w:r w:rsidRPr="00E41E0E">
        <w:rPr>
          <w:rFonts w:cs="Arial"/>
          <w:color w:val="000000" w:themeColor="text1"/>
          <w:sz w:val="20"/>
          <w:szCs w:val="20"/>
        </w:rPr>
        <w:t>gia</w:t>
      </w:r>
      <w:proofErr w:type="spellEnd"/>
      <w:r w:rsidRPr="00E41E0E">
        <w:rPr>
          <w:rFonts w:cs="Arial"/>
          <w:color w:val="000000" w:themeColor="text1"/>
          <w:sz w:val="20"/>
          <w:szCs w:val="20"/>
        </w:rPr>
        <w:t xml:space="preserve">, cobra, rã, escorpião tem muito ai dentro do mato, cavalo” (A4). </w:t>
      </w:r>
    </w:p>
    <w:p w:rsidR="00920091" w:rsidRPr="00E41E0E" w:rsidRDefault="00920091" w:rsidP="00616D63">
      <w:pPr>
        <w:spacing w:after="0" w:line="240" w:lineRule="auto"/>
        <w:ind w:left="2268"/>
        <w:jc w:val="both"/>
        <w:rPr>
          <w:rFonts w:cs="Arial"/>
          <w:color w:val="000000" w:themeColor="text1"/>
          <w:sz w:val="20"/>
          <w:szCs w:val="20"/>
        </w:rPr>
      </w:pPr>
    </w:p>
    <w:p w:rsidR="00920091" w:rsidRPr="00E41E0E" w:rsidRDefault="00920091" w:rsidP="00616D63">
      <w:pPr>
        <w:spacing w:after="0" w:line="240" w:lineRule="auto"/>
        <w:ind w:left="2268"/>
        <w:jc w:val="both"/>
        <w:rPr>
          <w:rFonts w:cs="Arial"/>
          <w:color w:val="000000" w:themeColor="text1"/>
          <w:sz w:val="20"/>
          <w:szCs w:val="20"/>
        </w:rPr>
      </w:pPr>
      <w:r w:rsidRPr="00E41E0E">
        <w:rPr>
          <w:rFonts w:cs="Arial"/>
          <w:color w:val="000000" w:themeColor="text1"/>
          <w:sz w:val="20"/>
          <w:szCs w:val="20"/>
        </w:rPr>
        <w:t xml:space="preserve">“Boi, jegue, passarinho. Anu. Sapo, cobra, coruja. jacaré, camaleão, </w:t>
      </w:r>
      <w:proofErr w:type="spellStart"/>
      <w:r w:rsidRPr="00E41E0E">
        <w:rPr>
          <w:rFonts w:cs="Arial"/>
          <w:color w:val="000000" w:themeColor="text1"/>
          <w:sz w:val="20"/>
          <w:szCs w:val="20"/>
        </w:rPr>
        <w:t>bentivi</w:t>
      </w:r>
      <w:proofErr w:type="spellEnd"/>
      <w:r w:rsidRPr="00E41E0E">
        <w:rPr>
          <w:rFonts w:cs="Arial"/>
          <w:color w:val="000000" w:themeColor="text1"/>
          <w:sz w:val="20"/>
          <w:szCs w:val="20"/>
        </w:rPr>
        <w:t>, calango, tem jacaré em um rio aqui perto” (</w:t>
      </w:r>
      <w:proofErr w:type="gramStart"/>
      <w:r w:rsidRPr="00E41E0E">
        <w:rPr>
          <w:rFonts w:cs="Arial"/>
          <w:color w:val="000000" w:themeColor="text1"/>
          <w:sz w:val="20"/>
          <w:szCs w:val="20"/>
        </w:rPr>
        <w:t>A2)</w:t>
      </w:r>
      <w:proofErr w:type="gramEnd"/>
    </w:p>
    <w:p w:rsidR="00920091" w:rsidRPr="00E41E0E" w:rsidRDefault="00920091" w:rsidP="00920091">
      <w:pPr>
        <w:spacing w:after="0" w:line="360" w:lineRule="auto"/>
        <w:jc w:val="both"/>
        <w:rPr>
          <w:rFonts w:cs="Arial"/>
          <w:color w:val="000000" w:themeColor="text1"/>
          <w:szCs w:val="24"/>
        </w:rPr>
      </w:pPr>
    </w:p>
    <w:p w:rsidR="00920091" w:rsidRPr="00E41E0E" w:rsidRDefault="004D70C5" w:rsidP="00920091">
      <w:pPr>
        <w:spacing w:after="0" w:line="360" w:lineRule="auto"/>
        <w:ind w:firstLine="708"/>
        <w:jc w:val="both"/>
        <w:rPr>
          <w:rFonts w:cs="Arial"/>
          <w:color w:val="000000" w:themeColor="text1"/>
          <w:szCs w:val="24"/>
        </w:rPr>
      </w:pPr>
      <w:r>
        <w:rPr>
          <w:rFonts w:cs="Arial"/>
          <w:color w:val="000000" w:themeColor="text1"/>
          <w:szCs w:val="24"/>
        </w:rPr>
        <w:t>Os participantes n</w:t>
      </w:r>
      <w:r w:rsidR="00920091" w:rsidRPr="00E41E0E">
        <w:rPr>
          <w:rFonts w:cs="Arial"/>
          <w:color w:val="000000" w:themeColor="text1"/>
          <w:szCs w:val="24"/>
        </w:rPr>
        <w:t xml:space="preserve">ão foram específicos na descrição </w:t>
      </w:r>
      <w:r>
        <w:rPr>
          <w:rFonts w:cs="Arial"/>
          <w:color w:val="000000" w:themeColor="text1"/>
          <w:szCs w:val="24"/>
        </w:rPr>
        <w:t>do</w:t>
      </w:r>
      <w:r w:rsidR="00920091" w:rsidRPr="00E41E0E">
        <w:rPr>
          <w:rFonts w:cs="Arial"/>
          <w:color w:val="000000" w:themeColor="text1"/>
          <w:szCs w:val="24"/>
        </w:rPr>
        <w:t xml:space="preserve"> habitat dos animais, porém sab</w:t>
      </w:r>
      <w:r>
        <w:rPr>
          <w:rFonts w:cs="Arial"/>
          <w:color w:val="000000" w:themeColor="text1"/>
          <w:szCs w:val="24"/>
        </w:rPr>
        <w:t>ia</w:t>
      </w:r>
      <w:r w:rsidR="00920091" w:rsidRPr="00E41E0E">
        <w:rPr>
          <w:rFonts w:cs="Arial"/>
          <w:color w:val="000000" w:themeColor="text1"/>
          <w:szCs w:val="24"/>
        </w:rPr>
        <w:t xml:space="preserve">m que cada um </w:t>
      </w:r>
      <w:r>
        <w:rPr>
          <w:rFonts w:cs="Arial"/>
          <w:color w:val="000000" w:themeColor="text1"/>
          <w:szCs w:val="24"/>
        </w:rPr>
        <w:t xml:space="preserve">deles </w:t>
      </w:r>
      <w:r w:rsidR="00920091" w:rsidRPr="00E41E0E">
        <w:rPr>
          <w:rFonts w:cs="Arial"/>
          <w:color w:val="000000" w:themeColor="text1"/>
          <w:szCs w:val="24"/>
        </w:rPr>
        <w:t>faz</w:t>
      </w:r>
      <w:r>
        <w:rPr>
          <w:rFonts w:cs="Arial"/>
          <w:color w:val="000000" w:themeColor="text1"/>
          <w:szCs w:val="24"/>
        </w:rPr>
        <w:t>ia</w:t>
      </w:r>
      <w:r w:rsidR="00920091" w:rsidRPr="00E41E0E">
        <w:rPr>
          <w:rFonts w:cs="Arial"/>
          <w:color w:val="000000" w:themeColor="text1"/>
          <w:szCs w:val="24"/>
        </w:rPr>
        <w:t xml:space="preserve"> parte da diversidade, como </w:t>
      </w:r>
      <w:r>
        <w:rPr>
          <w:rFonts w:cs="Arial"/>
          <w:color w:val="000000" w:themeColor="text1"/>
          <w:szCs w:val="24"/>
        </w:rPr>
        <w:t>mencionado</w:t>
      </w:r>
      <w:r w:rsidRPr="00E41E0E">
        <w:rPr>
          <w:rFonts w:cs="Arial"/>
          <w:color w:val="000000" w:themeColor="text1"/>
          <w:szCs w:val="24"/>
        </w:rPr>
        <w:t xml:space="preserve"> </w:t>
      </w:r>
      <w:r w:rsidR="00920091" w:rsidRPr="00E41E0E">
        <w:rPr>
          <w:rFonts w:cs="Arial"/>
          <w:color w:val="000000" w:themeColor="text1"/>
          <w:szCs w:val="24"/>
        </w:rPr>
        <w:t>na primeira entrevista:</w:t>
      </w:r>
    </w:p>
    <w:p w:rsidR="00920091" w:rsidRPr="00E41E0E" w:rsidRDefault="00920091" w:rsidP="00920091">
      <w:pPr>
        <w:spacing w:after="0" w:line="360" w:lineRule="auto"/>
        <w:ind w:left="2268"/>
        <w:jc w:val="both"/>
        <w:rPr>
          <w:rFonts w:cs="Arial"/>
          <w:color w:val="000000" w:themeColor="text1"/>
          <w:sz w:val="20"/>
          <w:szCs w:val="20"/>
        </w:rPr>
      </w:pPr>
    </w:p>
    <w:p w:rsidR="00920091" w:rsidRPr="00E41E0E" w:rsidRDefault="00920091" w:rsidP="00616D63">
      <w:pPr>
        <w:spacing w:after="0" w:line="240" w:lineRule="auto"/>
        <w:ind w:left="2268"/>
        <w:jc w:val="both"/>
        <w:rPr>
          <w:rFonts w:cs="Arial"/>
          <w:color w:val="000000" w:themeColor="text1"/>
          <w:sz w:val="20"/>
          <w:szCs w:val="20"/>
        </w:rPr>
      </w:pPr>
      <w:r w:rsidRPr="00E41E0E">
        <w:rPr>
          <w:rFonts w:cs="Arial"/>
          <w:color w:val="000000" w:themeColor="text1"/>
          <w:sz w:val="20"/>
          <w:szCs w:val="20"/>
        </w:rPr>
        <w:t xml:space="preserve">“Ah, os animas vivem na terra, na </w:t>
      </w:r>
      <w:proofErr w:type="spellStart"/>
      <w:r w:rsidRPr="00E41E0E">
        <w:rPr>
          <w:rFonts w:cs="Arial"/>
          <w:color w:val="000000" w:themeColor="text1"/>
          <w:sz w:val="20"/>
          <w:szCs w:val="20"/>
        </w:rPr>
        <w:t>agua</w:t>
      </w:r>
      <w:proofErr w:type="spellEnd"/>
      <w:r w:rsidRPr="00E41E0E">
        <w:rPr>
          <w:rFonts w:cs="Arial"/>
          <w:color w:val="000000" w:themeColor="text1"/>
          <w:sz w:val="20"/>
          <w:szCs w:val="20"/>
        </w:rPr>
        <w:t xml:space="preserve">, e voando... nem todos voam são poucos. Tem mais na terra </w:t>
      </w:r>
      <w:proofErr w:type="spellStart"/>
      <w:r w:rsidRPr="00E41E0E">
        <w:rPr>
          <w:rFonts w:cs="Arial"/>
          <w:color w:val="000000" w:themeColor="text1"/>
          <w:sz w:val="20"/>
          <w:szCs w:val="20"/>
        </w:rPr>
        <w:t>né</w:t>
      </w:r>
      <w:proofErr w:type="spellEnd"/>
      <w:r w:rsidRPr="00E41E0E">
        <w:rPr>
          <w:rFonts w:cs="Arial"/>
          <w:color w:val="000000" w:themeColor="text1"/>
          <w:sz w:val="20"/>
          <w:szCs w:val="20"/>
        </w:rPr>
        <w:t xml:space="preserve">”? </w:t>
      </w:r>
      <w:r w:rsidRPr="00E41E0E">
        <w:rPr>
          <w:rFonts w:cs="Arial"/>
          <w:b/>
          <w:color w:val="000000" w:themeColor="text1"/>
          <w:sz w:val="20"/>
          <w:szCs w:val="20"/>
        </w:rPr>
        <w:t>(A</w:t>
      </w:r>
      <w:r w:rsidR="00616D63" w:rsidRPr="00E41E0E">
        <w:rPr>
          <w:rFonts w:cs="Arial"/>
          <w:b/>
          <w:color w:val="000000" w:themeColor="text1"/>
          <w:sz w:val="20"/>
          <w:szCs w:val="20"/>
        </w:rPr>
        <w:t>6</w:t>
      </w:r>
      <w:r w:rsidRPr="00E41E0E">
        <w:rPr>
          <w:rFonts w:cs="Arial"/>
          <w:b/>
          <w:color w:val="000000" w:themeColor="text1"/>
          <w:sz w:val="20"/>
          <w:szCs w:val="20"/>
        </w:rPr>
        <w:t>)</w:t>
      </w:r>
    </w:p>
    <w:p w:rsidR="00920091" w:rsidRPr="00E41E0E" w:rsidRDefault="00920091" w:rsidP="00920091">
      <w:pPr>
        <w:spacing w:after="0" w:line="360" w:lineRule="auto"/>
        <w:jc w:val="both"/>
        <w:rPr>
          <w:rFonts w:cs="Arial"/>
          <w:color w:val="000000" w:themeColor="text1"/>
          <w:sz w:val="20"/>
          <w:szCs w:val="20"/>
        </w:rPr>
      </w:pPr>
    </w:p>
    <w:p w:rsidR="00920091" w:rsidRPr="00E41E0E" w:rsidRDefault="00920091" w:rsidP="00920091">
      <w:pPr>
        <w:spacing w:after="0" w:line="360" w:lineRule="auto"/>
        <w:ind w:firstLine="708"/>
        <w:jc w:val="both"/>
        <w:rPr>
          <w:rFonts w:cs="Arial"/>
          <w:color w:val="000000" w:themeColor="text1"/>
          <w:szCs w:val="20"/>
        </w:rPr>
      </w:pPr>
      <w:r w:rsidRPr="00E41E0E">
        <w:rPr>
          <w:rFonts w:cs="Arial"/>
          <w:color w:val="000000" w:themeColor="text1"/>
          <w:szCs w:val="20"/>
        </w:rPr>
        <w:t>Na segunda entrevista os alunos</w:t>
      </w:r>
      <w:proofErr w:type="gramStart"/>
      <w:r w:rsidRPr="00E41E0E">
        <w:rPr>
          <w:rFonts w:cs="Arial"/>
          <w:color w:val="000000" w:themeColor="text1"/>
          <w:szCs w:val="20"/>
        </w:rPr>
        <w:t xml:space="preserve"> </w:t>
      </w:r>
      <w:r w:rsidR="004D70C5">
        <w:rPr>
          <w:rFonts w:cs="Arial"/>
          <w:color w:val="000000" w:themeColor="text1"/>
          <w:szCs w:val="20"/>
        </w:rPr>
        <w:t xml:space="preserve"> </w:t>
      </w:r>
      <w:proofErr w:type="spellStart"/>
      <w:proofErr w:type="gramEnd"/>
      <w:r w:rsidR="004D70C5">
        <w:rPr>
          <w:rFonts w:cs="Arial"/>
          <w:color w:val="000000" w:themeColor="text1"/>
          <w:szCs w:val="20"/>
        </w:rPr>
        <w:t>incluiram</w:t>
      </w:r>
      <w:proofErr w:type="spellEnd"/>
      <w:r w:rsidR="004D70C5">
        <w:rPr>
          <w:rFonts w:cs="Arial"/>
          <w:color w:val="000000" w:themeColor="text1"/>
          <w:szCs w:val="20"/>
        </w:rPr>
        <w:t xml:space="preserve"> o habitat de forma mais específica</w:t>
      </w:r>
      <w:r w:rsidRPr="00E41E0E">
        <w:rPr>
          <w:rFonts w:cs="Arial"/>
          <w:color w:val="000000" w:themeColor="text1"/>
          <w:szCs w:val="20"/>
        </w:rPr>
        <w:t>:</w:t>
      </w:r>
    </w:p>
    <w:p w:rsidR="00920091" w:rsidRPr="00E41E0E" w:rsidRDefault="00920091" w:rsidP="00616D63">
      <w:pPr>
        <w:spacing w:after="0" w:line="240" w:lineRule="auto"/>
        <w:jc w:val="both"/>
        <w:rPr>
          <w:rFonts w:cs="Arial"/>
          <w:color w:val="000000" w:themeColor="text1"/>
          <w:sz w:val="20"/>
          <w:szCs w:val="20"/>
        </w:rPr>
      </w:pPr>
    </w:p>
    <w:p w:rsidR="00920091" w:rsidRPr="00E41E0E" w:rsidRDefault="00920091" w:rsidP="00616D63">
      <w:pPr>
        <w:spacing w:after="0" w:line="240" w:lineRule="auto"/>
        <w:ind w:left="2268"/>
        <w:jc w:val="both"/>
        <w:rPr>
          <w:rFonts w:cs="Arial"/>
          <w:color w:val="000000" w:themeColor="text1"/>
          <w:sz w:val="20"/>
          <w:szCs w:val="20"/>
        </w:rPr>
      </w:pPr>
      <w:r w:rsidRPr="00E41E0E">
        <w:rPr>
          <w:rFonts w:cs="Arial"/>
          <w:color w:val="000000" w:themeColor="text1"/>
          <w:sz w:val="20"/>
          <w:szCs w:val="20"/>
        </w:rPr>
        <w:t>“São divididos em três partes, terrestres, aquáticos e aéreos. Ele falou por todo mundo” (</w:t>
      </w:r>
      <w:r w:rsidRPr="00E41E0E">
        <w:rPr>
          <w:rFonts w:cs="Arial"/>
          <w:b/>
          <w:color w:val="000000" w:themeColor="text1"/>
          <w:sz w:val="20"/>
          <w:szCs w:val="20"/>
        </w:rPr>
        <w:t>A</w:t>
      </w:r>
      <w:r w:rsidR="00616D63" w:rsidRPr="00E41E0E">
        <w:rPr>
          <w:rFonts w:cs="Arial"/>
          <w:b/>
          <w:color w:val="000000" w:themeColor="text1"/>
          <w:sz w:val="20"/>
          <w:szCs w:val="20"/>
        </w:rPr>
        <w:t>7</w:t>
      </w:r>
      <w:r w:rsidRPr="00E41E0E">
        <w:rPr>
          <w:rFonts w:cs="Arial"/>
          <w:color w:val="000000" w:themeColor="text1"/>
          <w:sz w:val="20"/>
          <w:szCs w:val="20"/>
        </w:rPr>
        <w:t>).</w:t>
      </w:r>
    </w:p>
    <w:p w:rsidR="00920091" w:rsidRPr="00E41E0E" w:rsidRDefault="00920091" w:rsidP="00920091">
      <w:pPr>
        <w:spacing w:after="0" w:line="360" w:lineRule="auto"/>
        <w:jc w:val="both"/>
        <w:rPr>
          <w:rFonts w:cs="Arial"/>
          <w:color w:val="000000" w:themeColor="text1"/>
          <w:szCs w:val="24"/>
        </w:rPr>
      </w:pPr>
    </w:p>
    <w:p w:rsidR="00920091" w:rsidRPr="00E41E0E" w:rsidRDefault="00920091" w:rsidP="00920091">
      <w:pPr>
        <w:spacing w:after="0" w:line="360" w:lineRule="auto"/>
        <w:ind w:firstLine="708"/>
        <w:jc w:val="both"/>
        <w:rPr>
          <w:rFonts w:cs="Arial"/>
          <w:color w:val="000000" w:themeColor="text1"/>
          <w:szCs w:val="24"/>
        </w:rPr>
      </w:pPr>
      <w:r w:rsidRPr="00E41E0E">
        <w:rPr>
          <w:rFonts w:cs="Arial"/>
          <w:color w:val="000000" w:themeColor="text1"/>
          <w:szCs w:val="24"/>
        </w:rPr>
        <w:t>Durante a entrevista, notou-se que os alunos</w:t>
      </w:r>
      <w:r w:rsidR="004D70C5">
        <w:rPr>
          <w:rFonts w:cs="Arial"/>
          <w:color w:val="000000" w:themeColor="text1"/>
          <w:szCs w:val="24"/>
        </w:rPr>
        <w:t>,</w:t>
      </w:r>
      <w:r w:rsidRPr="00E41E0E">
        <w:rPr>
          <w:rFonts w:cs="Arial"/>
          <w:color w:val="000000" w:themeColor="text1"/>
          <w:szCs w:val="24"/>
        </w:rPr>
        <w:t xml:space="preserve"> por falta de informação</w:t>
      </w:r>
      <w:r w:rsidR="004D70C5">
        <w:rPr>
          <w:rFonts w:cs="Arial"/>
          <w:color w:val="000000" w:themeColor="text1"/>
          <w:szCs w:val="24"/>
        </w:rPr>
        <w:t>,</w:t>
      </w:r>
      <w:r w:rsidRPr="00E41E0E">
        <w:rPr>
          <w:rFonts w:cs="Arial"/>
          <w:color w:val="000000" w:themeColor="text1"/>
          <w:szCs w:val="24"/>
        </w:rPr>
        <w:t xml:space="preserve"> muitas vezes aprisionam ou matam animais</w:t>
      </w:r>
      <w:r w:rsidR="00A24724">
        <w:rPr>
          <w:rFonts w:cs="Arial"/>
          <w:color w:val="000000" w:themeColor="text1"/>
          <w:szCs w:val="24"/>
        </w:rPr>
        <w:t>. Por exemplo,</w:t>
      </w:r>
      <w:r w:rsidRPr="00E41E0E">
        <w:rPr>
          <w:rFonts w:cs="Arial"/>
          <w:color w:val="000000" w:themeColor="text1"/>
          <w:szCs w:val="24"/>
        </w:rPr>
        <w:t xml:space="preserve"> quando indagados se conheciam a cobra</w:t>
      </w:r>
      <w:r w:rsidR="00A24724">
        <w:rPr>
          <w:rFonts w:cs="Arial"/>
          <w:color w:val="000000" w:themeColor="text1"/>
          <w:szCs w:val="24"/>
        </w:rPr>
        <w:t>,</w:t>
      </w:r>
      <w:r w:rsidRPr="00E41E0E">
        <w:rPr>
          <w:rFonts w:cs="Arial"/>
          <w:color w:val="000000" w:themeColor="text1"/>
          <w:szCs w:val="24"/>
        </w:rPr>
        <w:t xml:space="preserve"> animal que não </w:t>
      </w:r>
      <w:r w:rsidR="00A24724">
        <w:rPr>
          <w:rFonts w:cs="Arial"/>
          <w:color w:val="000000" w:themeColor="text1"/>
          <w:szCs w:val="24"/>
        </w:rPr>
        <w:t>fora mencionado</w:t>
      </w:r>
      <w:r w:rsidRPr="00E41E0E">
        <w:rPr>
          <w:rFonts w:cs="Arial"/>
          <w:color w:val="000000" w:themeColor="text1"/>
          <w:szCs w:val="24"/>
        </w:rPr>
        <w:t xml:space="preserve"> por nenhum dos alunos, o aluno </w:t>
      </w:r>
      <w:r w:rsidRPr="00E41E0E">
        <w:rPr>
          <w:rFonts w:cs="Arial"/>
          <w:b/>
          <w:color w:val="000000" w:themeColor="text1"/>
          <w:szCs w:val="24"/>
        </w:rPr>
        <w:t>A1</w:t>
      </w:r>
      <w:r w:rsidRPr="00E41E0E">
        <w:rPr>
          <w:rFonts w:cs="Arial"/>
          <w:color w:val="000000" w:themeColor="text1"/>
          <w:szCs w:val="24"/>
        </w:rPr>
        <w:t xml:space="preserve"> </w:t>
      </w:r>
      <w:r w:rsidR="000D24D8">
        <w:rPr>
          <w:rFonts w:cs="Arial"/>
          <w:color w:val="000000" w:themeColor="text1"/>
          <w:szCs w:val="24"/>
        </w:rPr>
        <w:t>informou</w:t>
      </w:r>
      <w:r w:rsidR="000D24D8" w:rsidRPr="00E41E0E">
        <w:rPr>
          <w:rFonts w:cs="Arial"/>
          <w:color w:val="000000" w:themeColor="text1"/>
          <w:szCs w:val="24"/>
        </w:rPr>
        <w:t xml:space="preserve"> </w:t>
      </w:r>
      <w:r w:rsidRPr="00E41E0E">
        <w:rPr>
          <w:rFonts w:cs="Arial"/>
          <w:color w:val="000000" w:themeColor="text1"/>
          <w:szCs w:val="24"/>
        </w:rPr>
        <w:t>que conhecia e que tinha matado uma: “</w:t>
      </w:r>
      <w:r w:rsidRPr="00E41E0E">
        <w:rPr>
          <w:rFonts w:cs="Arial"/>
          <w:i/>
          <w:color w:val="000000" w:themeColor="text1"/>
          <w:szCs w:val="24"/>
        </w:rPr>
        <w:t xml:space="preserve">Cobra... sim, eu matei uma cobra um dia desses”. </w:t>
      </w:r>
      <w:r w:rsidRPr="00E41E0E">
        <w:rPr>
          <w:rFonts w:cs="Arial"/>
          <w:color w:val="000000" w:themeColor="text1"/>
          <w:szCs w:val="24"/>
        </w:rPr>
        <w:t>Após essa resposta</w:t>
      </w:r>
      <w:r w:rsidR="000D24D8">
        <w:rPr>
          <w:rFonts w:cs="Arial"/>
          <w:color w:val="000000" w:themeColor="text1"/>
          <w:szCs w:val="24"/>
        </w:rPr>
        <w:t>,</w:t>
      </w:r>
      <w:r w:rsidRPr="00E41E0E">
        <w:rPr>
          <w:rFonts w:cs="Arial"/>
          <w:color w:val="000000" w:themeColor="text1"/>
          <w:szCs w:val="24"/>
        </w:rPr>
        <w:t xml:space="preserve"> </w:t>
      </w:r>
      <w:r w:rsidR="00A24724">
        <w:rPr>
          <w:rFonts w:cs="Arial"/>
          <w:color w:val="000000" w:themeColor="text1"/>
          <w:szCs w:val="24"/>
        </w:rPr>
        <w:t xml:space="preserve">o </w:t>
      </w:r>
      <w:r w:rsidRPr="00E41E0E">
        <w:rPr>
          <w:rFonts w:cs="Arial"/>
          <w:color w:val="000000" w:themeColor="text1"/>
          <w:szCs w:val="24"/>
        </w:rPr>
        <w:t>mediador</w:t>
      </w:r>
      <w:r w:rsidR="00A24724">
        <w:rPr>
          <w:rFonts w:cs="Arial"/>
          <w:color w:val="000000" w:themeColor="text1"/>
          <w:szCs w:val="24"/>
        </w:rPr>
        <w:t xml:space="preserve"> perguntou</w:t>
      </w:r>
      <w:r w:rsidRPr="00E41E0E">
        <w:rPr>
          <w:rFonts w:cs="Arial"/>
          <w:color w:val="000000" w:themeColor="text1"/>
          <w:szCs w:val="24"/>
        </w:rPr>
        <w:t xml:space="preserve"> se </w:t>
      </w:r>
      <w:r w:rsidR="00A24724">
        <w:rPr>
          <w:rFonts w:cs="Arial"/>
          <w:color w:val="000000" w:themeColor="text1"/>
          <w:szCs w:val="24"/>
        </w:rPr>
        <w:t>era</w:t>
      </w:r>
      <w:r w:rsidR="00A24724" w:rsidRPr="00E41E0E">
        <w:rPr>
          <w:rFonts w:cs="Arial"/>
          <w:color w:val="000000" w:themeColor="text1"/>
          <w:szCs w:val="24"/>
        </w:rPr>
        <w:t xml:space="preserve"> </w:t>
      </w:r>
      <w:r w:rsidRPr="00E41E0E">
        <w:rPr>
          <w:rFonts w:cs="Arial"/>
          <w:color w:val="000000" w:themeColor="text1"/>
          <w:szCs w:val="24"/>
        </w:rPr>
        <w:t xml:space="preserve">correto matar </w:t>
      </w:r>
      <w:r w:rsidR="00A24724">
        <w:rPr>
          <w:rFonts w:cs="Arial"/>
          <w:color w:val="000000" w:themeColor="text1"/>
          <w:szCs w:val="24"/>
        </w:rPr>
        <w:t xml:space="preserve">cobras </w:t>
      </w:r>
      <w:r w:rsidRPr="00E41E0E">
        <w:rPr>
          <w:rFonts w:cs="Arial"/>
          <w:color w:val="000000" w:themeColor="text1"/>
          <w:szCs w:val="24"/>
        </w:rPr>
        <w:t xml:space="preserve">e a resposta foi que </w:t>
      </w:r>
      <w:r w:rsidRPr="00E41E0E">
        <w:rPr>
          <w:rFonts w:cs="Arial"/>
          <w:i/>
          <w:color w:val="000000" w:themeColor="text1"/>
          <w:szCs w:val="24"/>
        </w:rPr>
        <w:t>“não era certo, mas matei porque ela tinha veneno e para ela não matar as pessoas”</w:t>
      </w:r>
      <w:r w:rsidRPr="00E41E0E">
        <w:rPr>
          <w:rFonts w:cs="Arial"/>
          <w:color w:val="000000" w:themeColor="text1"/>
          <w:szCs w:val="24"/>
        </w:rPr>
        <w:t xml:space="preserve">.  Matar </w:t>
      </w:r>
      <w:r w:rsidR="00A24724">
        <w:rPr>
          <w:rFonts w:cs="Arial"/>
          <w:color w:val="000000" w:themeColor="text1"/>
          <w:szCs w:val="24"/>
        </w:rPr>
        <w:t>uma</w:t>
      </w:r>
      <w:r w:rsidR="00A24724" w:rsidRPr="00E41E0E">
        <w:rPr>
          <w:rFonts w:cs="Arial"/>
          <w:color w:val="000000" w:themeColor="text1"/>
          <w:szCs w:val="24"/>
        </w:rPr>
        <w:t xml:space="preserve"> </w:t>
      </w:r>
      <w:r w:rsidRPr="00E41E0E">
        <w:rPr>
          <w:rFonts w:cs="Arial"/>
          <w:color w:val="000000" w:themeColor="text1"/>
          <w:szCs w:val="24"/>
        </w:rPr>
        <w:t>cobra</w:t>
      </w:r>
      <w:r w:rsidR="00A24724">
        <w:rPr>
          <w:rFonts w:cs="Arial"/>
          <w:color w:val="000000" w:themeColor="text1"/>
          <w:szCs w:val="24"/>
        </w:rPr>
        <w:t>,</w:t>
      </w:r>
      <w:r w:rsidRPr="00E41E0E">
        <w:rPr>
          <w:rFonts w:cs="Arial"/>
          <w:color w:val="000000" w:themeColor="text1"/>
          <w:szCs w:val="24"/>
        </w:rPr>
        <w:t xml:space="preserve"> na visão do aluno</w:t>
      </w:r>
      <w:r w:rsidR="00A24724">
        <w:rPr>
          <w:rFonts w:cs="Arial"/>
          <w:color w:val="000000" w:themeColor="text1"/>
          <w:szCs w:val="24"/>
        </w:rPr>
        <w:t>,</w:t>
      </w:r>
      <w:r w:rsidRPr="00E41E0E">
        <w:rPr>
          <w:rFonts w:cs="Arial"/>
          <w:color w:val="000000" w:themeColor="text1"/>
          <w:szCs w:val="24"/>
        </w:rPr>
        <w:t xml:space="preserve"> </w:t>
      </w:r>
      <w:r w:rsidR="00A24724">
        <w:rPr>
          <w:rFonts w:cs="Arial"/>
          <w:color w:val="000000" w:themeColor="text1"/>
          <w:szCs w:val="24"/>
        </w:rPr>
        <w:t>estava relacionado com a proteção da comunidade</w:t>
      </w:r>
      <w:r w:rsidRPr="00E41E0E">
        <w:rPr>
          <w:rFonts w:cs="Arial"/>
          <w:color w:val="000000" w:themeColor="text1"/>
          <w:szCs w:val="24"/>
        </w:rPr>
        <w:t>, o</w:t>
      </w:r>
      <w:r w:rsidR="00A24724">
        <w:rPr>
          <w:rFonts w:cs="Arial"/>
          <w:color w:val="000000" w:themeColor="text1"/>
          <w:szCs w:val="24"/>
        </w:rPr>
        <w:t xml:space="preserve"> que foi também defendido pelos demais </w:t>
      </w:r>
      <w:proofErr w:type="gramStart"/>
      <w:r w:rsidR="00A24724">
        <w:rPr>
          <w:rFonts w:cs="Arial"/>
          <w:color w:val="000000" w:themeColor="text1"/>
          <w:szCs w:val="24"/>
        </w:rPr>
        <w:t xml:space="preserve">colegas </w:t>
      </w:r>
      <w:r w:rsidRPr="00E41E0E">
        <w:rPr>
          <w:rFonts w:cs="Arial"/>
          <w:color w:val="000000" w:themeColor="text1"/>
          <w:szCs w:val="24"/>
        </w:rPr>
        <w:t>.</w:t>
      </w:r>
      <w:proofErr w:type="gramEnd"/>
      <w:r w:rsidRPr="00E41E0E">
        <w:rPr>
          <w:rFonts w:cs="Arial"/>
          <w:color w:val="000000" w:themeColor="text1"/>
          <w:szCs w:val="24"/>
        </w:rPr>
        <w:t xml:space="preserve"> </w:t>
      </w:r>
    </w:p>
    <w:p w:rsidR="00920091" w:rsidRPr="00E41E0E" w:rsidRDefault="00920091" w:rsidP="00920091">
      <w:pPr>
        <w:spacing w:after="0" w:line="360" w:lineRule="auto"/>
        <w:ind w:firstLine="708"/>
        <w:jc w:val="both"/>
        <w:rPr>
          <w:rFonts w:cs="Arial"/>
          <w:color w:val="000000" w:themeColor="text1"/>
          <w:szCs w:val="24"/>
        </w:rPr>
      </w:pPr>
      <w:r w:rsidRPr="00E41E0E">
        <w:rPr>
          <w:rFonts w:cs="Arial"/>
          <w:color w:val="000000" w:themeColor="text1"/>
          <w:szCs w:val="24"/>
        </w:rPr>
        <w:t>É importante salientar que, na perspectiva do aluno</w:t>
      </w:r>
      <w:r w:rsidR="00A24724">
        <w:rPr>
          <w:rFonts w:cs="Arial"/>
          <w:color w:val="000000" w:themeColor="text1"/>
          <w:szCs w:val="24"/>
        </w:rPr>
        <w:t xml:space="preserve"> A1</w:t>
      </w:r>
      <w:r w:rsidRPr="00E41E0E">
        <w:rPr>
          <w:rFonts w:cs="Arial"/>
          <w:color w:val="000000" w:themeColor="text1"/>
          <w:szCs w:val="24"/>
        </w:rPr>
        <w:t>, o animal que agride o ser humano deve ser morto. Por outro lado, a partir dess</w:t>
      </w:r>
      <w:r w:rsidR="00A24724">
        <w:rPr>
          <w:rFonts w:cs="Arial"/>
          <w:color w:val="000000" w:themeColor="text1"/>
          <w:szCs w:val="24"/>
        </w:rPr>
        <w:t>a</w:t>
      </w:r>
      <w:r w:rsidRPr="00E41E0E">
        <w:rPr>
          <w:rFonts w:cs="Arial"/>
          <w:color w:val="000000" w:themeColor="text1"/>
          <w:szCs w:val="24"/>
        </w:rPr>
        <w:t xml:space="preserve"> </w:t>
      </w:r>
      <w:r w:rsidR="00A24724">
        <w:rPr>
          <w:rFonts w:cs="Arial"/>
          <w:color w:val="000000" w:themeColor="text1"/>
          <w:szCs w:val="24"/>
        </w:rPr>
        <w:t>fala</w:t>
      </w:r>
      <w:r w:rsidRPr="00E41E0E">
        <w:rPr>
          <w:rFonts w:cs="Arial"/>
          <w:color w:val="000000" w:themeColor="text1"/>
          <w:szCs w:val="24"/>
        </w:rPr>
        <w:t xml:space="preserve">, foi explicado aos </w:t>
      </w:r>
      <w:r w:rsidR="00A24724">
        <w:rPr>
          <w:rFonts w:cs="Arial"/>
          <w:color w:val="000000" w:themeColor="text1"/>
          <w:szCs w:val="24"/>
        </w:rPr>
        <w:t>meninos</w:t>
      </w:r>
      <w:r w:rsidR="00A24724" w:rsidRPr="00E41E0E">
        <w:rPr>
          <w:rFonts w:cs="Arial"/>
          <w:color w:val="000000" w:themeColor="text1"/>
          <w:szCs w:val="24"/>
        </w:rPr>
        <w:t xml:space="preserve"> </w:t>
      </w:r>
      <w:r w:rsidRPr="00E41E0E">
        <w:rPr>
          <w:rFonts w:cs="Arial"/>
          <w:color w:val="000000" w:themeColor="text1"/>
          <w:szCs w:val="24"/>
        </w:rPr>
        <w:t xml:space="preserve">que a cobra </w:t>
      </w:r>
      <w:r w:rsidR="00A24724">
        <w:rPr>
          <w:rFonts w:cs="Arial"/>
          <w:color w:val="000000" w:themeColor="text1"/>
          <w:szCs w:val="24"/>
        </w:rPr>
        <w:t>às vezes</w:t>
      </w:r>
      <w:r w:rsidR="00A24724" w:rsidRPr="00E41E0E">
        <w:rPr>
          <w:rFonts w:cs="Arial"/>
          <w:color w:val="000000" w:themeColor="text1"/>
          <w:szCs w:val="24"/>
        </w:rPr>
        <w:t xml:space="preserve"> </w:t>
      </w:r>
      <w:r w:rsidRPr="00E41E0E">
        <w:rPr>
          <w:rFonts w:cs="Arial"/>
          <w:color w:val="000000" w:themeColor="text1"/>
          <w:szCs w:val="24"/>
        </w:rPr>
        <w:t>ataca porque o seu meio natural foi invadido, constituindo, portanto, um mecanismo de defesa do animal direcionado ao seu habitat natural de sobrevivência.</w:t>
      </w:r>
    </w:p>
    <w:p w:rsidR="00F874DD" w:rsidRPr="00E41E0E" w:rsidRDefault="00F874DD" w:rsidP="00920091">
      <w:pPr>
        <w:spacing w:after="0" w:line="360" w:lineRule="auto"/>
        <w:jc w:val="both"/>
        <w:rPr>
          <w:rFonts w:cs="Arial"/>
          <w:b/>
          <w:color w:val="000000" w:themeColor="text1"/>
          <w:szCs w:val="24"/>
        </w:rPr>
      </w:pPr>
    </w:p>
    <w:p w:rsidR="00920091" w:rsidRPr="00E41E0E" w:rsidRDefault="00920091" w:rsidP="00920091">
      <w:pPr>
        <w:spacing w:after="0" w:line="360" w:lineRule="auto"/>
        <w:jc w:val="both"/>
        <w:rPr>
          <w:rFonts w:cs="Arial"/>
          <w:b/>
          <w:color w:val="000000" w:themeColor="text1"/>
          <w:szCs w:val="24"/>
        </w:rPr>
      </w:pPr>
      <w:r w:rsidRPr="00E41E0E">
        <w:rPr>
          <w:rFonts w:cs="Arial"/>
          <w:b/>
          <w:color w:val="000000" w:themeColor="text1"/>
          <w:szCs w:val="24"/>
        </w:rPr>
        <w:t>4.</w:t>
      </w:r>
      <w:r w:rsidR="00296A6C" w:rsidRPr="00E41E0E">
        <w:rPr>
          <w:rFonts w:cs="Arial"/>
          <w:b/>
          <w:color w:val="000000" w:themeColor="text1"/>
          <w:szCs w:val="24"/>
        </w:rPr>
        <w:t>1</w:t>
      </w:r>
      <w:r w:rsidRPr="00E41E0E">
        <w:rPr>
          <w:rFonts w:cs="Arial"/>
          <w:b/>
          <w:color w:val="000000" w:themeColor="text1"/>
          <w:szCs w:val="24"/>
        </w:rPr>
        <w:t xml:space="preserve">.3 </w:t>
      </w:r>
      <w:r w:rsidR="00DA45C2">
        <w:rPr>
          <w:rFonts w:cs="Arial"/>
          <w:b/>
          <w:color w:val="000000" w:themeColor="text1"/>
          <w:szCs w:val="24"/>
        </w:rPr>
        <w:t>Educação Ambiental</w:t>
      </w:r>
    </w:p>
    <w:p w:rsidR="00920091" w:rsidRPr="00E41E0E" w:rsidRDefault="00920091" w:rsidP="00920091">
      <w:pPr>
        <w:spacing w:after="0" w:line="360" w:lineRule="auto"/>
        <w:jc w:val="both"/>
        <w:rPr>
          <w:rFonts w:cs="Arial"/>
          <w:b/>
          <w:color w:val="000000" w:themeColor="text1"/>
          <w:szCs w:val="24"/>
        </w:rPr>
      </w:pPr>
    </w:p>
    <w:p w:rsidR="00920091" w:rsidRPr="00E41E0E" w:rsidRDefault="00920091" w:rsidP="003075C1">
      <w:pPr>
        <w:spacing w:after="0" w:line="360" w:lineRule="auto"/>
        <w:ind w:firstLine="708"/>
        <w:jc w:val="both"/>
        <w:rPr>
          <w:rFonts w:cs="Arial"/>
          <w:color w:val="000000" w:themeColor="text1"/>
          <w:szCs w:val="24"/>
        </w:rPr>
      </w:pPr>
      <w:r w:rsidRPr="00E41E0E">
        <w:rPr>
          <w:rFonts w:cs="Arial"/>
          <w:color w:val="000000" w:themeColor="text1"/>
          <w:szCs w:val="24"/>
        </w:rPr>
        <w:t xml:space="preserve">Com relação à </w:t>
      </w:r>
      <w:r w:rsidR="00DA45C2">
        <w:rPr>
          <w:rFonts w:cs="Arial"/>
          <w:color w:val="000000" w:themeColor="text1"/>
          <w:szCs w:val="24"/>
        </w:rPr>
        <w:t>Educação Ambiental</w:t>
      </w:r>
      <w:r w:rsidRPr="00E41E0E">
        <w:rPr>
          <w:rFonts w:cs="Arial"/>
          <w:color w:val="000000" w:themeColor="text1"/>
          <w:szCs w:val="24"/>
        </w:rPr>
        <w:t xml:space="preserve">, os entrevistados </w:t>
      </w:r>
      <w:r w:rsidR="00134ACB">
        <w:rPr>
          <w:rFonts w:cs="Arial"/>
          <w:color w:val="000000" w:themeColor="text1"/>
          <w:szCs w:val="24"/>
        </w:rPr>
        <w:t xml:space="preserve">demonstraram </w:t>
      </w:r>
      <w:r w:rsidRPr="00E41E0E">
        <w:rPr>
          <w:rFonts w:cs="Arial"/>
          <w:color w:val="000000" w:themeColor="text1"/>
          <w:szCs w:val="24"/>
        </w:rPr>
        <w:t>não te</w:t>
      </w:r>
      <w:r w:rsidR="00134ACB">
        <w:rPr>
          <w:rFonts w:cs="Arial"/>
          <w:color w:val="000000" w:themeColor="text1"/>
          <w:szCs w:val="24"/>
        </w:rPr>
        <w:t>r</w:t>
      </w:r>
      <w:r w:rsidRPr="00E41E0E">
        <w:rPr>
          <w:rFonts w:cs="Arial"/>
          <w:color w:val="000000" w:themeColor="text1"/>
          <w:szCs w:val="24"/>
        </w:rPr>
        <w:t xml:space="preserve"> conhecimento significativo do tema. </w:t>
      </w:r>
      <w:r w:rsidR="00134ACB">
        <w:rPr>
          <w:rFonts w:cs="Arial"/>
          <w:color w:val="000000" w:themeColor="text1"/>
          <w:szCs w:val="24"/>
        </w:rPr>
        <w:t>Assim</w:t>
      </w:r>
      <w:r w:rsidRPr="00E41E0E">
        <w:rPr>
          <w:rFonts w:cs="Arial"/>
          <w:color w:val="000000" w:themeColor="text1"/>
          <w:szCs w:val="24"/>
        </w:rPr>
        <w:t xml:space="preserve">, quando foram arguidos acerca do significado do termo sustentabilidade e reciclagem, não souberam se expressar </w:t>
      </w:r>
      <w:r w:rsidR="000D24D8">
        <w:rPr>
          <w:rFonts w:cs="Arial"/>
          <w:color w:val="000000" w:themeColor="text1"/>
          <w:szCs w:val="24"/>
        </w:rPr>
        <w:t>nem</w:t>
      </w:r>
      <w:proofErr w:type="gramStart"/>
      <w:r w:rsidR="000D24D8">
        <w:rPr>
          <w:rFonts w:cs="Arial"/>
          <w:color w:val="000000" w:themeColor="text1"/>
          <w:szCs w:val="24"/>
        </w:rPr>
        <w:t xml:space="preserve"> </w:t>
      </w:r>
      <w:r w:rsidRPr="00E41E0E">
        <w:rPr>
          <w:rFonts w:cs="Arial"/>
          <w:color w:val="000000" w:themeColor="text1"/>
          <w:szCs w:val="24"/>
        </w:rPr>
        <w:t xml:space="preserve"> </w:t>
      </w:r>
      <w:proofErr w:type="gramEnd"/>
      <w:r w:rsidRPr="00E41E0E">
        <w:rPr>
          <w:rFonts w:cs="Arial"/>
          <w:color w:val="000000" w:themeColor="text1"/>
          <w:szCs w:val="24"/>
        </w:rPr>
        <w:t>definir</w:t>
      </w:r>
      <w:r w:rsidR="000D24D8">
        <w:rPr>
          <w:rFonts w:cs="Arial"/>
          <w:color w:val="000000" w:themeColor="text1"/>
          <w:szCs w:val="24"/>
        </w:rPr>
        <w:t xml:space="preserve"> o conceito</w:t>
      </w:r>
      <w:r w:rsidR="0027711E">
        <w:rPr>
          <w:rFonts w:cs="Arial"/>
          <w:color w:val="000000" w:themeColor="text1"/>
          <w:szCs w:val="24"/>
        </w:rPr>
        <w:t>,</w:t>
      </w:r>
      <w:r w:rsidRPr="00E41E0E">
        <w:rPr>
          <w:rFonts w:cs="Arial"/>
          <w:color w:val="000000" w:themeColor="text1"/>
          <w:szCs w:val="24"/>
        </w:rPr>
        <w:t xml:space="preserve"> como </w:t>
      </w:r>
      <w:r w:rsidR="00134ACB">
        <w:rPr>
          <w:rFonts w:cs="Arial"/>
          <w:color w:val="000000" w:themeColor="text1"/>
          <w:szCs w:val="24"/>
        </w:rPr>
        <w:t>se depreende d</w:t>
      </w:r>
      <w:r w:rsidRPr="00E41E0E">
        <w:rPr>
          <w:rFonts w:cs="Arial"/>
          <w:color w:val="000000" w:themeColor="text1"/>
          <w:szCs w:val="24"/>
        </w:rPr>
        <w:t xml:space="preserve">as  falas </w:t>
      </w:r>
      <w:r w:rsidR="00134ACB">
        <w:rPr>
          <w:rFonts w:cs="Arial"/>
          <w:color w:val="000000" w:themeColor="text1"/>
          <w:szCs w:val="24"/>
        </w:rPr>
        <w:t>d</w:t>
      </w:r>
      <w:r w:rsidRPr="00E41E0E">
        <w:rPr>
          <w:rFonts w:cs="Arial"/>
          <w:color w:val="000000" w:themeColor="text1"/>
          <w:szCs w:val="24"/>
        </w:rPr>
        <w:t>a primeira entrevista:</w:t>
      </w:r>
    </w:p>
    <w:p w:rsidR="003075C1" w:rsidRPr="00E41E0E" w:rsidRDefault="003075C1" w:rsidP="003075C1">
      <w:pPr>
        <w:spacing w:after="0" w:line="240" w:lineRule="auto"/>
        <w:ind w:firstLine="708"/>
        <w:jc w:val="both"/>
        <w:rPr>
          <w:rFonts w:cs="Arial"/>
          <w:color w:val="000000" w:themeColor="text1"/>
          <w:szCs w:val="24"/>
        </w:rPr>
      </w:pPr>
    </w:p>
    <w:p w:rsidR="00920091" w:rsidRPr="00E41E0E" w:rsidRDefault="00920091" w:rsidP="00616D63">
      <w:pPr>
        <w:spacing w:after="0" w:line="240" w:lineRule="auto"/>
        <w:ind w:left="2268"/>
        <w:jc w:val="both"/>
        <w:rPr>
          <w:rFonts w:cs="Arial"/>
          <w:color w:val="000000" w:themeColor="text1"/>
          <w:sz w:val="20"/>
          <w:szCs w:val="20"/>
        </w:rPr>
      </w:pPr>
      <w:r w:rsidRPr="00E41E0E">
        <w:rPr>
          <w:rFonts w:cs="Arial"/>
          <w:color w:val="000000" w:themeColor="text1"/>
          <w:sz w:val="20"/>
          <w:szCs w:val="24"/>
        </w:rPr>
        <w:t xml:space="preserve">“tipo assim, tem a água assim a água no sistema, como é o nome mesmo? A água que agente tem é sustentabilidade. Quanto </w:t>
      </w:r>
      <w:proofErr w:type="gramStart"/>
      <w:r w:rsidRPr="00E41E0E">
        <w:rPr>
          <w:rFonts w:cs="Arial"/>
          <w:color w:val="000000" w:themeColor="text1"/>
          <w:sz w:val="20"/>
          <w:szCs w:val="24"/>
        </w:rPr>
        <w:t>a</w:t>
      </w:r>
      <w:proofErr w:type="gramEnd"/>
      <w:r w:rsidRPr="00E41E0E">
        <w:rPr>
          <w:rFonts w:cs="Arial"/>
          <w:color w:val="000000" w:themeColor="text1"/>
          <w:sz w:val="20"/>
          <w:szCs w:val="24"/>
        </w:rPr>
        <w:t xml:space="preserve"> reciclagem é</w:t>
      </w:r>
      <w:r w:rsidRPr="00E41E0E">
        <w:rPr>
          <w:rFonts w:cs="Arial"/>
          <w:color w:val="000000" w:themeColor="text1"/>
          <w:sz w:val="20"/>
          <w:szCs w:val="20"/>
        </w:rPr>
        <w:t xml:space="preserve">... pegar aquela coisa que não é importante para os outros mas serve para alguma coisa </w:t>
      </w:r>
      <w:r w:rsidRPr="00E41E0E">
        <w:rPr>
          <w:rFonts w:cs="Arial"/>
          <w:b/>
          <w:color w:val="000000" w:themeColor="text1"/>
          <w:sz w:val="20"/>
          <w:szCs w:val="24"/>
        </w:rPr>
        <w:t>(A1).</w:t>
      </w:r>
    </w:p>
    <w:p w:rsidR="00920091" w:rsidRPr="00E41E0E" w:rsidRDefault="00920091" w:rsidP="00616D63">
      <w:pPr>
        <w:spacing w:after="0" w:line="240" w:lineRule="auto"/>
        <w:ind w:left="2268"/>
        <w:jc w:val="both"/>
        <w:rPr>
          <w:rFonts w:cs="Arial"/>
          <w:color w:val="000000" w:themeColor="text1"/>
          <w:sz w:val="20"/>
          <w:szCs w:val="24"/>
        </w:rPr>
      </w:pPr>
    </w:p>
    <w:p w:rsidR="00F874DD" w:rsidRPr="00E41E0E" w:rsidRDefault="00920091" w:rsidP="00B03434">
      <w:pPr>
        <w:spacing w:after="0" w:line="240" w:lineRule="auto"/>
        <w:ind w:left="2268"/>
        <w:jc w:val="both"/>
        <w:rPr>
          <w:rFonts w:cs="Arial"/>
          <w:b/>
          <w:color w:val="000000" w:themeColor="text1"/>
          <w:sz w:val="20"/>
          <w:szCs w:val="20"/>
        </w:rPr>
      </w:pPr>
      <w:r w:rsidRPr="00E41E0E">
        <w:rPr>
          <w:rFonts w:cs="Arial"/>
          <w:color w:val="000000" w:themeColor="text1"/>
          <w:sz w:val="20"/>
          <w:szCs w:val="20"/>
        </w:rPr>
        <w:t>“A água para sustentar</w:t>
      </w:r>
      <w:r w:rsidRPr="00E41E0E">
        <w:rPr>
          <w:rFonts w:cs="Arial"/>
          <w:b/>
          <w:color w:val="000000" w:themeColor="text1"/>
          <w:sz w:val="20"/>
          <w:szCs w:val="20"/>
        </w:rPr>
        <w:t>” (A2).</w:t>
      </w:r>
    </w:p>
    <w:p w:rsidR="00652742" w:rsidRPr="00E41E0E" w:rsidRDefault="00652742" w:rsidP="00B03434">
      <w:pPr>
        <w:spacing w:after="0" w:line="240" w:lineRule="auto"/>
        <w:ind w:left="2268"/>
        <w:jc w:val="both"/>
        <w:rPr>
          <w:rFonts w:cs="Arial"/>
          <w:b/>
          <w:color w:val="000000" w:themeColor="text1"/>
          <w:sz w:val="20"/>
          <w:szCs w:val="20"/>
        </w:rPr>
      </w:pPr>
    </w:p>
    <w:p w:rsidR="00F874DD" w:rsidRPr="00E41E0E" w:rsidRDefault="00920091" w:rsidP="003075C1">
      <w:pPr>
        <w:spacing w:after="0" w:line="360" w:lineRule="auto"/>
        <w:ind w:firstLine="708"/>
        <w:jc w:val="both"/>
        <w:rPr>
          <w:rFonts w:cs="Arial"/>
          <w:color w:val="000000" w:themeColor="text1"/>
          <w:szCs w:val="24"/>
        </w:rPr>
      </w:pPr>
      <w:r w:rsidRPr="00E41E0E">
        <w:rPr>
          <w:rFonts w:cs="Arial"/>
          <w:color w:val="000000" w:themeColor="text1"/>
          <w:szCs w:val="24"/>
        </w:rPr>
        <w:t>Dando seguimento, foi trabalhado com os alunos nas aulas teóricas o que era sustentabilidade</w:t>
      </w:r>
      <w:r w:rsidR="0027711E">
        <w:rPr>
          <w:rFonts w:cs="Arial"/>
          <w:color w:val="000000" w:themeColor="text1"/>
          <w:szCs w:val="24"/>
        </w:rPr>
        <w:t>. A</w:t>
      </w:r>
      <w:r w:rsidRPr="00E41E0E">
        <w:rPr>
          <w:rFonts w:cs="Arial"/>
          <w:color w:val="000000" w:themeColor="text1"/>
          <w:szCs w:val="24"/>
        </w:rPr>
        <w:t>pós essas aulas</w:t>
      </w:r>
      <w:r w:rsidR="0027711E">
        <w:rPr>
          <w:rFonts w:cs="Arial"/>
          <w:color w:val="000000" w:themeColor="text1"/>
          <w:szCs w:val="24"/>
        </w:rPr>
        <w:t>,</w:t>
      </w:r>
      <w:r w:rsidRPr="00E41E0E">
        <w:rPr>
          <w:rFonts w:cs="Arial"/>
          <w:color w:val="000000" w:themeColor="text1"/>
          <w:szCs w:val="24"/>
        </w:rPr>
        <w:t xml:space="preserve"> foi </w:t>
      </w:r>
      <w:r w:rsidR="0027711E">
        <w:rPr>
          <w:rFonts w:cs="Arial"/>
          <w:color w:val="000000" w:themeColor="text1"/>
          <w:szCs w:val="24"/>
        </w:rPr>
        <w:t xml:space="preserve">possível </w:t>
      </w:r>
      <w:r w:rsidRPr="00E41E0E">
        <w:rPr>
          <w:rFonts w:cs="Arial"/>
          <w:color w:val="000000" w:themeColor="text1"/>
          <w:szCs w:val="24"/>
        </w:rPr>
        <w:t>perceb</w:t>
      </w:r>
      <w:r w:rsidR="0027711E">
        <w:rPr>
          <w:rFonts w:cs="Arial"/>
          <w:color w:val="000000" w:themeColor="text1"/>
          <w:szCs w:val="24"/>
        </w:rPr>
        <w:t>er</w:t>
      </w:r>
      <w:r w:rsidRPr="00E41E0E">
        <w:rPr>
          <w:rFonts w:cs="Arial"/>
          <w:color w:val="000000" w:themeColor="text1"/>
          <w:szCs w:val="24"/>
        </w:rPr>
        <w:t xml:space="preserve"> a evolução dos alunos</w:t>
      </w:r>
      <w:r w:rsidR="0027711E">
        <w:rPr>
          <w:rFonts w:cs="Arial"/>
          <w:color w:val="000000" w:themeColor="text1"/>
          <w:szCs w:val="24"/>
        </w:rPr>
        <w:t xml:space="preserve">, como ilustram as </w:t>
      </w:r>
      <w:r w:rsidRPr="00E41E0E">
        <w:rPr>
          <w:rFonts w:cs="Arial"/>
          <w:color w:val="000000" w:themeColor="text1"/>
          <w:szCs w:val="24"/>
        </w:rPr>
        <w:t>falas a seguir</w:t>
      </w:r>
      <w:r w:rsidR="0027711E">
        <w:rPr>
          <w:rFonts w:cs="Arial"/>
          <w:color w:val="000000" w:themeColor="text1"/>
          <w:szCs w:val="24"/>
        </w:rPr>
        <w:t>:</w:t>
      </w:r>
    </w:p>
    <w:p w:rsidR="003075C1" w:rsidRPr="00E41E0E" w:rsidRDefault="003075C1" w:rsidP="003075C1">
      <w:pPr>
        <w:spacing w:after="0" w:line="240" w:lineRule="auto"/>
        <w:ind w:firstLine="708"/>
        <w:jc w:val="both"/>
        <w:rPr>
          <w:rFonts w:cs="Arial"/>
          <w:color w:val="000000" w:themeColor="text1"/>
          <w:szCs w:val="24"/>
        </w:rPr>
      </w:pPr>
    </w:p>
    <w:p w:rsidR="00920091" w:rsidRPr="00E41E0E" w:rsidRDefault="00920091" w:rsidP="00616D63">
      <w:pPr>
        <w:spacing w:after="0" w:line="240" w:lineRule="auto"/>
        <w:ind w:left="2268"/>
        <w:jc w:val="both"/>
        <w:rPr>
          <w:rFonts w:cs="Arial"/>
          <w:color w:val="000000" w:themeColor="text1"/>
          <w:sz w:val="20"/>
          <w:szCs w:val="24"/>
        </w:rPr>
      </w:pPr>
      <w:r w:rsidRPr="00E41E0E">
        <w:rPr>
          <w:rFonts w:cs="Arial"/>
          <w:color w:val="000000" w:themeColor="text1"/>
          <w:sz w:val="20"/>
          <w:szCs w:val="24"/>
        </w:rPr>
        <w:t xml:space="preserve">“É aquela de viver em um mondo que produza comida e outras coisas, mas não acabe o que existe na natureza” </w:t>
      </w:r>
      <w:r w:rsidRPr="00E41E0E">
        <w:rPr>
          <w:rFonts w:cs="Arial"/>
          <w:b/>
          <w:color w:val="000000" w:themeColor="text1"/>
          <w:sz w:val="20"/>
          <w:szCs w:val="24"/>
        </w:rPr>
        <w:t>(A2).</w:t>
      </w:r>
    </w:p>
    <w:p w:rsidR="00920091" w:rsidRPr="00E41E0E" w:rsidRDefault="00920091" w:rsidP="00616D63">
      <w:pPr>
        <w:spacing w:after="0" w:line="240" w:lineRule="auto"/>
        <w:ind w:left="2268"/>
        <w:jc w:val="both"/>
        <w:rPr>
          <w:rFonts w:cs="Arial"/>
          <w:color w:val="000000" w:themeColor="text1"/>
          <w:sz w:val="20"/>
          <w:szCs w:val="24"/>
        </w:rPr>
      </w:pPr>
    </w:p>
    <w:p w:rsidR="00920091" w:rsidRPr="00E41E0E" w:rsidRDefault="00920091" w:rsidP="00616D63">
      <w:pPr>
        <w:spacing w:after="0" w:line="240" w:lineRule="auto"/>
        <w:ind w:left="2268"/>
        <w:jc w:val="both"/>
        <w:rPr>
          <w:rFonts w:cs="Arial"/>
          <w:color w:val="000000" w:themeColor="text1"/>
          <w:sz w:val="20"/>
          <w:szCs w:val="24"/>
        </w:rPr>
      </w:pPr>
      <w:r w:rsidRPr="00E41E0E">
        <w:rPr>
          <w:rFonts w:cs="Arial"/>
          <w:color w:val="000000" w:themeColor="text1"/>
          <w:sz w:val="20"/>
          <w:szCs w:val="24"/>
        </w:rPr>
        <w:t xml:space="preserve">“Produzir sem destruir” </w:t>
      </w:r>
      <w:r w:rsidRPr="00E41E0E">
        <w:rPr>
          <w:rFonts w:cs="Arial"/>
          <w:b/>
          <w:color w:val="000000" w:themeColor="text1"/>
          <w:sz w:val="20"/>
          <w:szCs w:val="24"/>
        </w:rPr>
        <w:t>(A3).</w:t>
      </w:r>
    </w:p>
    <w:p w:rsidR="00920091" w:rsidRPr="00E41E0E" w:rsidRDefault="00920091" w:rsidP="00616D63">
      <w:pPr>
        <w:spacing w:after="0" w:line="240" w:lineRule="auto"/>
        <w:ind w:left="2268"/>
        <w:jc w:val="both"/>
        <w:rPr>
          <w:rFonts w:cs="Arial"/>
          <w:color w:val="000000" w:themeColor="text1"/>
          <w:sz w:val="20"/>
          <w:szCs w:val="24"/>
        </w:rPr>
      </w:pPr>
    </w:p>
    <w:p w:rsidR="00920091" w:rsidRPr="00E41E0E" w:rsidRDefault="00920091" w:rsidP="00616D63">
      <w:pPr>
        <w:spacing w:after="0" w:line="240" w:lineRule="auto"/>
        <w:ind w:left="2268"/>
        <w:jc w:val="both"/>
        <w:rPr>
          <w:rFonts w:cs="Arial"/>
          <w:b/>
          <w:color w:val="000000" w:themeColor="text1"/>
          <w:sz w:val="20"/>
          <w:szCs w:val="24"/>
        </w:rPr>
      </w:pPr>
      <w:r w:rsidRPr="00E41E0E">
        <w:rPr>
          <w:rFonts w:cs="Arial"/>
          <w:color w:val="000000" w:themeColor="text1"/>
          <w:sz w:val="20"/>
          <w:szCs w:val="24"/>
        </w:rPr>
        <w:t xml:space="preserve">O senhor levou a gente no projeto cata renda, e eles aproveitam o lixo para vender e criar coisas novas. Isso é reciclagem </w:t>
      </w:r>
      <w:r w:rsidRPr="00E41E0E">
        <w:rPr>
          <w:rFonts w:cs="Arial"/>
          <w:b/>
          <w:color w:val="000000" w:themeColor="text1"/>
          <w:sz w:val="20"/>
          <w:szCs w:val="24"/>
        </w:rPr>
        <w:t>(A4, A9, A12, A14).</w:t>
      </w:r>
    </w:p>
    <w:p w:rsidR="00920091" w:rsidRPr="00E41E0E" w:rsidRDefault="00920091" w:rsidP="003075C1">
      <w:pPr>
        <w:spacing w:after="0" w:line="240" w:lineRule="auto"/>
        <w:jc w:val="both"/>
        <w:rPr>
          <w:rFonts w:cs="Arial"/>
          <w:color w:val="000000" w:themeColor="text1"/>
          <w:sz w:val="20"/>
          <w:szCs w:val="24"/>
        </w:rPr>
      </w:pPr>
    </w:p>
    <w:p w:rsidR="00920091" w:rsidRPr="00E41E0E" w:rsidRDefault="0027711E" w:rsidP="00920091">
      <w:pPr>
        <w:spacing w:after="0" w:line="360" w:lineRule="auto"/>
        <w:ind w:firstLine="708"/>
        <w:jc w:val="both"/>
        <w:rPr>
          <w:rFonts w:cs="Arial"/>
          <w:color w:val="000000" w:themeColor="text1"/>
          <w:szCs w:val="24"/>
        </w:rPr>
      </w:pPr>
      <w:r>
        <w:rPr>
          <w:rFonts w:cs="Arial"/>
          <w:color w:val="000000" w:themeColor="text1"/>
          <w:szCs w:val="24"/>
        </w:rPr>
        <w:t xml:space="preserve">Um </w:t>
      </w:r>
      <w:r w:rsidR="00920091" w:rsidRPr="00E41E0E">
        <w:rPr>
          <w:rFonts w:cs="Arial"/>
          <w:color w:val="000000" w:themeColor="text1"/>
          <w:szCs w:val="24"/>
        </w:rPr>
        <w:t xml:space="preserve">aspecto a ser pontuado sobre os alunos é </w:t>
      </w:r>
      <w:r>
        <w:rPr>
          <w:rFonts w:cs="Arial"/>
          <w:color w:val="000000" w:themeColor="text1"/>
          <w:szCs w:val="24"/>
        </w:rPr>
        <w:t xml:space="preserve">a </w:t>
      </w:r>
      <w:r w:rsidR="00920091" w:rsidRPr="00E41E0E">
        <w:rPr>
          <w:rFonts w:cs="Arial"/>
          <w:color w:val="000000" w:themeColor="text1"/>
          <w:szCs w:val="24"/>
        </w:rPr>
        <w:t>dificuldade em expor sua</w:t>
      </w:r>
      <w:r>
        <w:rPr>
          <w:rFonts w:cs="Arial"/>
          <w:color w:val="000000" w:themeColor="text1"/>
          <w:szCs w:val="24"/>
        </w:rPr>
        <w:t>s</w:t>
      </w:r>
      <w:r w:rsidR="00920091" w:rsidRPr="00E41E0E">
        <w:rPr>
          <w:rFonts w:cs="Arial"/>
          <w:color w:val="000000" w:themeColor="text1"/>
          <w:szCs w:val="24"/>
        </w:rPr>
        <w:t xml:space="preserve"> opini</w:t>
      </w:r>
      <w:r>
        <w:rPr>
          <w:rFonts w:cs="Arial"/>
          <w:color w:val="000000" w:themeColor="text1"/>
          <w:szCs w:val="24"/>
        </w:rPr>
        <w:t>ões</w:t>
      </w:r>
      <w:r w:rsidR="00920091" w:rsidRPr="00E41E0E">
        <w:rPr>
          <w:rFonts w:cs="Arial"/>
          <w:color w:val="000000" w:themeColor="text1"/>
          <w:szCs w:val="24"/>
        </w:rPr>
        <w:t>,</w:t>
      </w:r>
      <w:r>
        <w:rPr>
          <w:rFonts w:cs="Arial"/>
          <w:color w:val="000000" w:themeColor="text1"/>
          <w:szCs w:val="24"/>
        </w:rPr>
        <w:t xml:space="preserve"> seja</w:t>
      </w:r>
      <w:r w:rsidR="00920091" w:rsidRPr="00E41E0E">
        <w:rPr>
          <w:rFonts w:cs="Arial"/>
          <w:color w:val="000000" w:themeColor="text1"/>
          <w:szCs w:val="24"/>
        </w:rPr>
        <w:t xml:space="preserve"> por vergonha de errar</w:t>
      </w:r>
      <w:r>
        <w:rPr>
          <w:rFonts w:cs="Arial"/>
          <w:color w:val="000000" w:themeColor="text1"/>
          <w:szCs w:val="24"/>
        </w:rPr>
        <w:t xml:space="preserve"> ou</w:t>
      </w:r>
      <w:r w:rsidR="00920091" w:rsidRPr="00E41E0E">
        <w:rPr>
          <w:rFonts w:cs="Arial"/>
          <w:color w:val="000000" w:themeColor="text1"/>
          <w:szCs w:val="24"/>
        </w:rPr>
        <w:t xml:space="preserve"> por timidez, </w:t>
      </w:r>
      <w:r w:rsidR="00516B6E">
        <w:rPr>
          <w:rFonts w:cs="Arial"/>
          <w:color w:val="000000" w:themeColor="text1"/>
          <w:szCs w:val="24"/>
        </w:rPr>
        <w:t>que se acentua nas</w:t>
      </w:r>
      <w:r w:rsidR="00920091" w:rsidRPr="00E41E0E">
        <w:rPr>
          <w:rFonts w:cs="Arial"/>
          <w:color w:val="000000" w:themeColor="text1"/>
          <w:szCs w:val="24"/>
        </w:rPr>
        <w:t xml:space="preserve"> entrevista</w:t>
      </w:r>
      <w:r w:rsidR="00516B6E">
        <w:rPr>
          <w:rFonts w:cs="Arial"/>
          <w:color w:val="000000" w:themeColor="text1"/>
          <w:szCs w:val="24"/>
        </w:rPr>
        <w:t>s</w:t>
      </w:r>
      <w:r w:rsidR="00920091" w:rsidRPr="00E41E0E">
        <w:rPr>
          <w:rFonts w:cs="Arial"/>
          <w:color w:val="000000" w:themeColor="text1"/>
          <w:szCs w:val="24"/>
        </w:rPr>
        <w:t xml:space="preserve"> coletiva</w:t>
      </w:r>
      <w:r w:rsidR="00516B6E">
        <w:rPr>
          <w:rFonts w:cs="Arial"/>
          <w:color w:val="000000" w:themeColor="text1"/>
          <w:szCs w:val="24"/>
        </w:rPr>
        <w:t xml:space="preserve">s, dificultando o levantamento dos dados. </w:t>
      </w:r>
    </w:p>
    <w:p w:rsidR="00920091" w:rsidRPr="00E41E0E" w:rsidRDefault="00920091" w:rsidP="00920091">
      <w:pPr>
        <w:spacing w:after="0" w:line="360" w:lineRule="auto"/>
        <w:ind w:firstLine="708"/>
        <w:jc w:val="both"/>
        <w:rPr>
          <w:rFonts w:cs="Arial"/>
          <w:color w:val="000000" w:themeColor="text1"/>
          <w:szCs w:val="24"/>
        </w:rPr>
      </w:pPr>
      <w:r w:rsidRPr="00E41E0E">
        <w:rPr>
          <w:rFonts w:cs="Arial"/>
          <w:color w:val="000000" w:themeColor="text1"/>
          <w:szCs w:val="24"/>
        </w:rPr>
        <w:t xml:space="preserve">É preciso relatar que ao passar pelo processo metodológico de </w:t>
      </w:r>
      <w:r w:rsidR="00164513">
        <w:rPr>
          <w:rFonts w:cs="Arial"/>
          <w:color w:val="000000" w:themeColor="text1"/>
          <w:szCs w:val="24"/>
        </w:rPr>
        <w:t>Futebol Educacional</w:t>
      </w:r>
      <w:r w:rsidRPr="00E41E0E">
        <w:rPr>
          <w:rFonts w:cs="Arial"/>
          <w:color w:val="000000" w:themeColor="text1"/>
          <w:szCs w:val="24"/>
        </w:rPr>
        <w:t>, houve melhor</w:t>
      </w:r>
      <w:r w:rsidR="00181D73">
        <w:rPr>
          <w:rFonts w:cs="Arial"/>
          <w:color w:val="000000" w:themeColor="text1"/>
          <w:szCs w:val="24"/>
        </w:rPr>
        <w:t>a n</w:t>
      </w:r>
      <w:r w:rsidRPr="00E41E0E">
        <w:rPr>
          <w:rFonts w:cs="Arial"/>
          <w:color w:val="000000" w:themeColor="text1"/>
          <w:szCs w:val="24"/>
        </w:rPr>
        <w:t>as respostas</w:t>
      </w:r>
      <w:r w:rsidR="00851E6E">
        <w:rPr>
          <w:rFonts w:cs="Arial"/>
          <w:color w:val="000000" w:themeColor="text1"/>
          <w:szCs w:val="24"/>
        </w:rPr>
        <w:t xml:space="preserve"> dos participantes</w:t>
      </w:r>
      <w:r w:rsidRPr="00E41E0E">
        <w:rPr>
          <w:rFonts w:cs="Arial"/>
          <w:color w:val="000000" w:themeColor="text1"/>
          <w:szCs w:val="24"/>
        </w:rPr>
        <w:t xml:space="preserve">, pois durante o processo algumas dúvidas foram sanadas </w:t>
      </w:r>
      <w:r w:rsidR="00181D73">
        <w:rPr>
          <w:rFonts w:cs="Arial"/>
          <w:color w:val="000000" w:themeColor="text1"/>
          <w:szCs w:val="24"/>
        </w:rPr>
        <w:t>e</w:t>
      </w:r>
      <w:r w:rsidRPr="00E41E0E">
        <w:rPr>
          <w:rFonts w:cs="Arial"/>
          <w:color w:val="000000" w:themeColor="text1"/>
          <w:szCs w:val="24"/>
        </w:rPr>
        <w:t xml:space="preserve"> os alunos passaram a ter </w:t>
      </w:r>
      <w:r w:rsidR="00851E6E">
        <w:rPr>
          <w:rFonts w:cs="Arial"/>
          <w:color w:val="000000" w:themeColor="text1"/>
          <w:szCs w:val="24"/>
        </w:rPr>
        <w:t>mais</w:t>
      </w:r>
      <w:r w:rsidR="00851E6E" w:rsidRPr="00E41E0E">
        <w:rPr>
          <w:rFonts w:cs="Arial"/>
          <w:color w:val="000000" w:themeColor="text1"/>
          <w:szCs w:val="24"/>
        </w:rPr>
        <w:t xml:space="preserve"> </w:t>
      </w:r>
      <w:r w:rsidRPr="00E41E0E">
        <w:rPr>
          <w:rFonts w:cs="Arial"/>
          <w:color w:val="000000" w:themeColor="text1"/>
          <w:szCs w:val="24"/>
        </w:rPr>
        <w:t xml:space="preserve">confiança </w:t>
      </w:r>
      <w:r w:rsidR="00181D73">
        <w:rPr>
          <w:rFonts w:cs="Arial"/>
          <w:color w:val="000000" w:themeColor="text1"/>
          <w:szCs w:val="24"/>
        </w:rPr>
        <w:t>nas suas respostas</w:t>
      </w:r>
      <w:r w:rsidRPr="00E41E0E">
        <w:rPr>
          <w:rFonts w:cs="Arial"/>
          <w:color w:val="000000" w:themeColor="text1"/>
          <w:szCs w:val="24"/>
        </w:rPr>
        <w:t>.</w:t>
      </w:r>
    </w:p>
    <w:p w:rsidR="00920091" w:rsidRPr="00E41E0E" w:rsidRDefault="00920091" w:rsidP="00920091">
      <w:pPr>
        <w:spacing w:after="0" w:line="360" w:lineRule="auto"/>
        <w:ind w:firstLine="851"/>
        <w:contextualSpacing/>
        <w:jc w:val="both"/>
        <w:rPr>
          <w:rFonts w:cs="Arial"/>
          <w:color w:val="000000" w:themeColor="text1"/>
          <w:szCs w:val="24"/>
        </w:rPr>
      </w:pPr>
      <w:r w:rsidRPr="00E41E0E">
        <w:rPr>
          <w:rFonts w:cs="Arial"/>
          <w:color w:val="000000" w:themeColor="text1"/>
          <w:szCs w:val="24"/>
        </w:rPr>
        <w:t xml:space="preserve">Entre uma pergunta e outra os alunos </w:t>
      </w:r>
      <w:r w:rsidR="00851E6E">
        <w:rPr>
          <w:rFonts w:cs="Arial"/>
          <w:color w:val="000000" w:themeColor="text1"/>
          <w:szCs w:val="24"/>
        </w:rPr>
        <w:t>foram</w:t>
      </w:r>
      <w:r w:rsidR="00851E6E" w:rsidRPr="00E41E0E">
        <w:rPr>
          <w:rFonts w:cs="Arial"/>
          <w:color w:val="000000" w:themeColor="text1"/>
          <w:szCs w:val="24"/>
        </w:rPr>
        <w:t xml:space="preserve"> questionado</w:t>
      </w:r>
      <w:r w:rsidR="000D24D8">
        <w:rPr>
          <w:rFonts w:cs="Arial"/>
          <w:color w:val="000000" w:themeColor="text1"/>
          <w:szCs w:val="24"/>
        </w:rPr>
        <w:t>s</w:t>
      </w:r>
      <w:r w:rsidR="00851E6E" w:rsidRPr="00E41E0E">
        <w:rPr>
          <w:rFonts w:cs="Arial"/>
          <w:color w:val="000000" w:themeColor="text1"/>
          <w:szCs w:val="24"/>
        </w:rPr>
        <w:t xml:space="preserve"> </w:t>
      </w:r>
      <w:r w:rsidRPr="00E41E0E">
        <w:rPr>
          <w:rFonts w:cs="Arial"/>
          <w:color w:val="000000" w:themeColor="text1"/>
          <w:szCs w:val="24"/>
        </w:rPr>
        <w:t>sobre o destino do guardanapo e das sobras de comida oriundas das refeições e lanches</w:t>
      </w:r>
      <w:r w:rsidR="00851E6E">
        <w:rPr>
          <w:rFonts w:cs="Arial"/>
          <w:color w:val="000000" w:themeColor="text1"/>
          <w:szCs w:val="24"/>
        </w:rPr>
        <w:t>.</w:t>
      </w:r>
      <w:r w:rsidRPr="00E41E0E">
        <w:rPr>
          <w:rFonts w:cs="Arial"/>
          <w:color w:val="000000" w:themeColor="text1"/>
          <w:szCs w:val="24"/>
        </w:rPr>
        <w:t xml:space="preserve"> </w:t>
      </w:r>
      <w:r w:rsidR="00851E6E">
        <w:rPr>
          <w:rFonts w:cs="Arial"/>
          <w:color w:val="000000" w:themeColor="text1"/>
          <w:szCs w:val="24"/>
        </w:rPr>
        <w:t>O</w:t>
      </w:r>
      <w:r w:rsidRPr="00E41E0E">
        <w:rPr>
          <w:rFonts w:cs="Arial"/>
          <w:color w:val="000000" w:themeColor="text1"/>
          <w:szCs w:val="24"/>
        </w:rPr>
        <w:t xml:space="preserve">bservou-se que na primeira entrevista </w:t>
      </w:r>
      <w:r w:rsidR="00851E6E">
        <w:rPr>
          <w:rFonts w:cs="Arial"/>
          <w:color w:val="000000" w:themeColor="text1"/>
          <w:szCs w:val="24"/>
        </w:rPr>
        <w:t xml:space="preserve">os alunos </w:t>
      </w:r>
      <w:r w:rsidRPr="00E41E0E">
        <w:rPr>
          <w:rFonts w:cs="Arial"/>
          <w:color w:val="000000" w:themeColor="text1"/>
          <w:szCs w:val="24"/>
        </w:rPr>
        <w:t>descartavam as sobras no ambiente e poucas vezes no lixo</w:t>
      </w:r>
      <w:r w:rsidR="00851E6E">
        <w:rPr>
          <w:rFonts w:cs="Arial"/>
          <w:color w:val="000000" w:themeColor="text1"/>
          <w:szCs w:val="24"/>
        </w:rPr>
        <w:t>;</w:t>
      </w:r>
      <w:r w:rsidRPr="00E41E0E">
        <w:rPr>
          <w:rFonts w:cs="Arial"/>
          <w:color w:val="000000" w:themeColor="text1"/>
          <w:szCs w:val="24"/>
        </w:rPr>
        <w:t xml:space="preserve"> aparentemente, não </w:t>
      </w:r>
      <w:r w:rsidR="000D24D8">
        <w:rPr>
          <w:rFonts w:cs="Arial"/>
          <w:color w:val="000000" w:themeColor="text1"/>
          <w:szCs w:val="24"/>
        </w:rPr>
        <w:t>sabiam</w:t>
      </w:r>
      <w:r w:rsidRPr="00E41E0E">
        <w:rPr>
          <w:rFonts w:cs="Arial"/>
          <w:color w:val="000000" w:themeColor="text1"/>
          <w:szCs w:val="24"/>
        </w:rPr>
        <w:t xml:space="preserve"> que lixo em local inadequado só aumenta a poluição e degradação ambiental, como </w:t>
      </w:r>
      <w:r w:rsidR="00851E6E">
        <w:rPr>
          <w:rFonts w:cs="Arial"/>
          <w:color w:val="000000" w:themeColor="text1"/>
          <w:szCs w:val="24"/>
        </w:rPr>
        <w:t>mostram suas respostas:</w:t>
      </w:r>
    </w:p>
    <w:p w:rsidR="00920091" w:rsidRPr="00E41E0E" w:rsidRDefault="00920091" w:rsidP="003075C1">
      <w:pPr>
        <w:spacing w:after="0" w:line="240" w:lineRule="auto"/>
        <w:contextualSpacing/>
        <w:jc w:val="both"/>
        <w:rPr>
          <w:rFonts w:cs="Arial"/>
          <w:color w:val="000000" w:themeColor="text1"/>
          <w:szCs w:val="24"/>
        </w:rPr>
      </w:pPr>
    </w:p>
    <w:p w:rsidR="00920091" w:rsidRPr="00E41E0E" w:rsidRDefault="00920091" w:rsidP="00616D63">
      <w:pPr>
        <w:spacing w:after="0" w:line="240" w:lineRule="auto"/>
        <w:ind w:left="2268"/>
        <w:jc w:val="both"/>
        <w:rPr>
          <w:rFonts w:cs="Arial"/>
          <w:color w:val="000000" w:themeColor="text1"/>
          <w:sz w:val="20"/>
          <w:szCs w:val="20"/>
        </w:rPr>
      </w:pPr>
      <w:r w:rsidRPr="00E41E0E">
        <w:rPr>
          <w:rFonts w:cs="Arial"/>
          <w:color w:val="000000" w:themeColor="text1"/>
          <w:sz w:val="20"/>
          <w:szCs w:val="20"/>
        </w:rPr>
        <w:t>“no meio ambiente.</w:t>
      </w:r>
      <w:proofErr w:type="gramStart"/>
      <w:r w:rsidRPr="00E41E0E">
        <w:rPr>
          <w:rFonts w:cs="Arial"/>
          <w:color w:val="000000" w:themeColor="text1"/>
          <w:sz w:val="20"/>
          <w:szCs w:val="20"/>
        </w:rPr>
        <w:t xml:space="preserve">  </w:t>
      </w:r>
      <w:proofErr w:type="gramEnd"/>
      <w:r w:rsidRPr="00E41E0E">
        <w:rPr>
          <w:rFonts w:cs="Arial"/>
          <w:color w:val="000000" w:themeColor="text1"/>
          <w:sz w:val="20"/>
          <w:szCs w:val="20"/>
        </w:rPr>
        <w:t>Ali atrás da arquibancada (A1)</w:t>
      </w:r>
    </w:p>
    <w:p w:rsidR="00920091" w:rsidRPr="00E41E0E" w:rsidRDefault="00920091" w:rsidP="00616D63">
      <w:pPr>
        <w:spacing w:after="0" w:line="240" w:lineRule="auto"/>
        <w:ind w:left="2268"/>
        <w:jc w:val="both"/>
        <w:rPr>
          <w:rFonts w:cs="Arial"/>
          <w:color w:val="000000" w:themeColor="text1"/>
          <w:sz w:val="20"/>
          <w:szCs w:val="20"/>
        </w:rPr>
      </w:pPr>
    </w:p>
    <w:p w:rsidR="00920091" w:rsidRPr="00E41E0E" w:rsidRDefault="00920091" w:rsidP="00616D63">
      <w:pPr>
        <w:spacing w:after="0" w:line="240" w:lineRule="auto"/>
        <w:ind w:left="2268"/>
        <w:jc w:val="both"/>
        <w:rPr>
          <w:rFonts w:cs="Arial"/>
          <w:color w:val="000000" w:themeColor="text1"/>
          <w:sz w:val="20"/>
          <w:szCs w:val="20"/>
        </w:rPr>
      </w:pPr>
      <w:r w:rsidRPr="00E41E0E">
        <w:rPr>
          <w:rFonts w:cs="Arial"/>
          <w:color w:val="000000" w:themeColor="text1"/>
          <w:sz w:val="20"/>
          <w:szCs w:val="20"/>
        </w:rPr>
        <w:lastRenderedPageBreak/>
        <w:t>“Tinha vezes que eu jogava no lixo e outras no chão mesmo” (A2).</w:t>
      </w:r>
    </w:p>
    <w:p w:rsidR="00920091" w:rsidRPr="00E41E0E" w:rsidRDefault="00920091" w:rsidP="00616D63">
      <w:pPr>
        <w:spacing w:after="0" w:line="240" w:lineRule="auto"/>
        <w:ind w:left="2268"/>
        <w:jc w:val="both"/>
        <w:rPr>
          <w:rFonts w:cs="Arial"/>
          <w:color w:val="000000" w:themeColor="text1"/>
          <w:sz w:val="20"/>
          <w:szCs w:val="20"/>
        </w:rPr>
      </w:pPr>
    </w:p>
    <w:p w:rsidR="00920091" w:rsidRPr="00E41E0E" w:rsidRDefault="00920091" w:rsidP="00616D63">
      <w:pPr>
        <w:spacing w:after="0" w:line="240" w:lineRule="auto"/>
        <w:ind w:left="2268"/>
        <w:jc w:val="both"/>
        <w:rPr>
          <w:rFonts w:cs="Arial"/>
          <w:color w:val="000000" w:themeColor="text1"/>
          <w:sz w:val="20"/>
          <w:szCs w:val="20"/>
        </w:rPr>
      </w:pPr>
      <w:r w:rsidRPr="00E41E0E">
        <w:rPr>
          <w:rFonts w:cs="Arial"/>
          <w:color w:val="000000" w:themeColor="text1"/>
          <w:sz w:val="20"/>
          <w:szCs w:val="20"/>
        </w:rPr>
        <w:t xml:space="preserve"> “Se ele voasse eu deixava no meio dos matos” (A3).  </w:t>
      </w:r>
    </w:p>
    <w:p w:rsidR="00920091" w:rsidRPr="00E41E0E" w:rsidRDefault="00920091" w:rsidP="00616D63">
      <w:pPr>
        <w:spacing w:after="0" w:line="240" w:lineRule="auto"/>
        <w:ind w:left="2268"/>
        <w:jc w:val="both"/>
        <w:rPr>
          <w:rFonts w:cs="Arial"/>
          <w:color w:val="000000" w:themeColor="text1"/>
          <w:sz w:val="20"/>
          <w:szCs w:val="20"/>
        </w:rPr>
      </w:pPr>
    </w:p>
    <w:p w:rsidR="00920091" w:rsidRPr="00E41E0E" w:rsidRDefault="00920091" w:rsidP="00616D63">
      <w:pPr>
        <w:spacing w:after="0" w:line="240" w:lineRule="auto"/>
        <w:ind w:left="2268"/>
        <w:jc w:val="both"/>
        <w:rPr>
          <w:rFonts w:cs="Arial"/>
          <w:color w:val="000000" w:themeColor="text1"/>
          <w:sz w:val="20"/>
          <w:szCs w:val="20"/>
        </w:rPr>
      </w:pPr>
      <w:r w:rsidRPr="00E41E0E">
        <w:rPr>
          <w:rFonts w:cs="Arial"/>
          <w:color w:val="000000" w:themeColor="text1"/>
          <w:sz w:val="20"/>
          <w:szCs w:val="20"/>
        </w:rPr>
        <w:t>“é com isso aí que o animal morre... Jogava no chão” (</w:t>
      </w:r>
      <w:proofErr w:type="gramStart"/>
      <w:r w:rsidRPr="00E41E0E">
        <w:rPr>
          <w:rFonts w:cs="Arial"/>
          <w:color w:val="000000" w:themeColor="text1"/>
          <w:sz w:val="20"/>
          <w:szCs w:val="20"/>
        </w:rPr>
        <w:t>A4)</w:t>
      </w:r>
      <w:proofErr w:type="gramEnd"/>
    </w:p>
    <w:p w:rsidR="00920091" w:rsidRPr="00E41E0E" w:rsidRDefault="00920091" w:rsidP="003075C1">
      <w:pPr>
        <w:spacing w:after="0" w:line="240" w:lineRule="auto"/>
        <w:contextualSpacing/>
        <w:jc w:val="both"/>
        <w:rPr>
          <w:rFonts w:cs="Arial"/>
          <w:color w:val="000000" w:themeColor="text1"/>
          <w:szCs w:val="24"/>
        </w:rPr>
      </w:pPr>
    </w:p>
    <w:p w:rsidR="00920091" w:rsidRPr="00E41E0E" w:rsidRDefault="00920091" w:rsidP="003075C1">
      <w:pPr>
        <w:spacing w:after="0" w:line="360" w:lineRule="auto"/>
        <w:ind w:firstLine="851"/>
        <w:contextualSpacing/>
        <w:jc w:val="both"/>
        <w:rPr>
          <w:rFonts w:cs="Arial"/>
          <w:color w:val="000000" w:themeColor="text1"/>
          <w:szCs w:val="24"/>
        </w:rPr>
      </w:pPr>
      <w:r w:rsidRPr="00E41E0E">
        <w:rPr>
          <w:rFonts w:cs="Arial"/>
          <w:color w:val="000000" w:themeColor="text1"/>
          <w:szCs w:val="24"/>
        </w:rPr>
        <w:t xml:space="preserve">É uma tarefa árdua readequar as ideias dos alunos que já tem uma formada, mas prazeroso saber que todo o esforço </w:t>
      </w:r>
      <w:r w:rsidR="00851E6E">
        <w:rPr>
          <w:rFonts w:cs="Arial"/>
          <w:color w:val="000000" w:themeColor="text1"/>
          <w:szCs w:val="24"/>
        </w:rPr>
        <w:t>realizado</w:t>
      </w:r>
      <w:r w:rsidR="00851E6E" w:rsidRPr="00E41E0E">
        <w:rPr>
          <w:rFonts w:cs="Arial"/>
          <w:color w:val="000000" w:themeColor="text1"/>
          <w:szCs w:val="24"/>
        </w:rPr>
        <w:t xml:space="preserve"> </w:t>
      </w:r>
      <w:r w:rsidRPr="00E41E0E">
        <w:rPr>
          <w:rFonts w:cs="Arial"/>
          <w:color w:val="000000" w:themeColor="text1"/>
          <w:szCs w:val="24"/>
        </w:rPr>
        <w:t>nas aulas teóricas valeu a pena</w:t>
      </w:r>
      <w:r w:rsidR="00851E6E">
        <w:rPr>
          <w:rFonts w:cs="Arial"/>
          <w:color w:val="000000" w:themeColor="text1"/>
          <w:szCs w:val="24"/>
        </w:rPr>
        <w:t>.</w:t>
      </w:r>
      <w:r w:rsidRPr="00E41E0E">
        <w:rPr>
          <w:rFonts w:cs="Arial"/>
          <w:color w:val="000000" w:themeColor="text1"/>
          <w:szCs w:val="24"/>
        </w:rPr>
        <w:t xml:space="preserve"> </w:t>
      </w:r>
      <w:r w:rsidR="00851E6E">
        <w:rPr>
          <w:rFonts w:cs="Arial"/>
          <w:color w:val="000000" w:themeColor="text1"/>
          <w:szCs w:val="24"/>
        </w:rPr>
        <w:t>Assim</w:t>
      </w:r>
      <w:r w:rsidRPr="00E41E0E">
        <w:rPr>
          <w:rFonts w:cs="Arial"/>
          <w:color w:val="000000" w:themeColor="text1"/>
          <w:szCs w:val="24"/>
        </w:rPr>
        <w:t>, na segunda entrevista</w:t>
      </w:r>
      <w:r w:rsidR="00851E6E">
        <w:rPr>
          <w:rFonts w:cs="Arial"/>
          <w:color w:val="000000" w:themeColor="text1"/>
          <w:szCs w:val="24"/>
        </w:rPr>
        <w:t>,</w:t>
      </w:r>
      <w:r w:rsidRPr="00E41E0E">
        <w:rPr>
          <w:rFonts w:cs="Arial"/>
          <w:color w:val="000000" w:themeColor="text1"/>
          <w:szCs w:val="24"/>
        </w:rPr>
        <w:t xml:space="preserve"> estes </w:t>
      </w:r>
      <w:r w:rsidR="00851E6E">
        <w:rPr>
          <w:rFonts w:cs="Arial"/>
          <w:color w:val="000000" w:themeColor="text1"/>
          <w:szCs w:val="24"/>
        </w:rPr>
        <w:t xml:space="preserve">mesmos </w:t>
      </w:r>
      <w:r w:rsidRPr="00E41E0E">
        <w:rPr>
          <w:rFonts w:cs="Arial"/>
          <w:color w:val="000000" w:themeColor="text1"/>
          <w:szCs w:val="24"/>
        </w:rPr>
        <w:t xml:space="preserve">alunos já </w:t>
      </w:r>
      <w:r w:rsidR="00851E6E">
        <w:rPr>
          <w:rFonts w:cs="Arial"/>
          <w:color w:val="000000" w:themeColor="text1"/>
          <w:szCs w:val="24"/>
        </w:rPr>
        <w:t>adotavam um posicionamento diferente</w:t>
      </w:r>
      <w:r w:rsidRPr="00E41E0E">
        <w:rPr>
          <w:rFonts w:cs="Arial"/>
          <w:color w:val="000000" w:themeColor="text1"/>
          <w:szCs w:val="24"/>
        </w:rPr>
        <w:t xml:space="preserve"> </w:t>
      </w:r>
      <w:r w:rsidR="00851E6E">
        <w:rPr>
          <w:rFonts w:cs="Arial"/>
          <w:color w:val="000000" w:themeColor="text1"/>
          <w:szCs w:val="24"/>
        </w:rPr>
        <w:t>que levava em consideração os danos que o lixo causa no meio ambiente:</w:t>
      </w:r>
      <w:proofErr w:type="gramStart"/>
      <w:r w:rsidR="00851E6E">
        <w:rPr>
          <w:rFonts w:cs="Arial"/>
          <w:color w:val="000000" w:themeColor="text1"/>
          <w:szCs w:val="24"/>
        </w:rPr>
        <w:t xml:space="preserve">  </w:t>
      </w:r>
    </w:p>
    <w:p w:rsidR="003075C1" w:rsidRPr="00E41E0E" w:rsidRDefault="003075C1" w:rsidP="003075C1">
      <w:pPr>
        <w:spacing w:after="0" w:line="240" w:lineRule="auto"/>
        <w:ind w:firstLine="851"/>
        <w:contextualSpacing/>
        <w:jc w:val="both"/>
        <w:rPr>
          <w:rFonts w:cs="Arial"/>
          <w:color w:val="000000" w:themeColor="text1"/>
          <w:szCs w:val="24"/>
        </w:rPr>
      </w:pPr>
      <w:proofErr w:type="gramEnd"/>
      <w:r w:rsidRPr="00E41E0E">
        <w:rPr>
          <w:rFonts w:cs="Arial"/>
          <w:color w:val="000000" w:themeColor="text1"/>
          <w:szCs w:val="24"/>
        </w:rPr>
        <w:t xml:space="preserve">                      </w:t>
      </w:r>
    </w:p>
    <w:p w:rsidR="00920091" w:rsidRPr="00E41E0E" w:rsidRDefault="00920091" w:rsidP="00616D63">
      <w:pPr>
        <w:spacing w:after="0" w:line="240" w:lineRule="auto"/>
        <w:ind w:left="2268"/>
        <w:contextualSpacing/>
        <w:jc w:val="both"/>
        <w:rPr>
          <w:rFonts w:cs="Arial"/>
          <w:color w:val="000000" w:themeColor="text1"/>
          <w:sz w:val="20"/>
          <w:szCs w:val="24"/>
        </w:rPr>
      </w:pPr>
      <w:r w:rsidRPr="00E41E0E">
        <w:rPr>
          <w:rFonts w:cs="Arial"/>
          <w:color w:val="000000" w:themeColor="text1"/>
          <w:sz w:val="20"/>
          <w:szCs w:val="24"/>
        </w:rPr>
        <w:t xml:space="preserve">“Jogo para o cachorro ou o gato, e o guardanapo ou papel que tem nos lanches eu limpo a boca e jogo no lixo” (A3). </w:t>
      </w:r>
    </w:p>
    <w:p w:rsidR="00920091" w:rsidRPr="00E41E0E" w:rsidRDefault="00920091" w:rsidP="00616D63">
      <w:pPr>
        <w:spacing w:after="0" w:line="240" w:lineRule="auto"/>
        <w:ind w:left="2268"/>
        <w:contextualSpacing/>
        <w:jc w:val="both"/>
        <w:rPr>
          <w:rFonts w:cs="Arial"/>
          <w:color w:val="000000" w:themeColor="text1"/>
          <w:sz w:val="20"/>
          <w:szCs w:val="24"/>
        </w:rPr>
      </w:pPr>
    </w:p>
    <w:p w:rsidR="00920091" w:rsidRPr="00E41E0E" w:rsidRDefault="00920091" w:rsidP="00616D63">
      <w:pPr>
        <w:spacing w:after="0" w:line="240" w:lineRule="auto"/>
        <w:ind w:left="2268"/>
        <w:contextualSpacing/>
        <w:jc w:val="both"/>
        <w:rPr>
          <w:rFonts w:cs="Arial"/>
          <w:color w:val="000000" w:themeColor="text1"/>
          <w:sz w:val="20"/>
          <w:szCs w:val="24"/>
        </w:rPr>
      </w:pPr>
      <w:r w:rsidRPr="00E41E0E">
        <w:rPr>
          <w:rFonts w:cs="Arial"/>
          <w:color w:val="000000" w:themeColor="text1"/>
          <w:sz w:val="20"/>
          <w:szCs w:val="24"/>
        </w:rPr>
        <w:t xml:space="preserve">“Não, estava fazendo muitos prejuízos nos enxames de abelhas e trazendo muitas moscas, </w:t>
      </w:r>
      <w:proofErr w:type="gramStart"/>
      <w:r w:rsidRPr="00E41E0E">
        <w:rPr>
          <w:rFonts w:cs="Arial"/>
          <w:color w:val="000000" w:themeColor="text1"/>
          <w:sz w:val="20"/>
          <w:szCs w:val="24"/>
        </w:rPr>
        <w:t>a pratica</w:t>
      </w:r>
      <w:proofErr w:type="gramEnd"/>
      <w:r w:rsidRPr="00E41E0E">
        <w:rPr>
          <w:rFonts w:cs="Arial"/>
          <w:color w:val="000000" w:themeColor="text1"/>
          <w:sz w:val="20"/>
          <w:szCs w:val="24"/>
        </w:rPr>
        <w:t xml:space="preserve"> mudou com a gente do futebol, porque o professor sempre vem falando sobre os prejuízos que isso trás para a natureza, ai quando a gente jogava lixo no chão o senhor fazia pegar e jogar no lixo. Ai foi acostumando” (A8). </w:t>
      </w:r>
    </w:p>
    <w:p w:rsidR="00920091" w:rsidRPr="00E41E0E" w:rsidRDefault="00920091" w:rsidP="00616D63">
      <w:pPr>
        <w:spacing w:after="0" w:line="240" w:lineRule="auto"/>
        <w:ind w:left="2268"/>
        <w:contextualSpacing/>
        <w:jc w:val="both"/>
        <w:rPr>
          <w:rFonts w:cs="Arial"/>
          <w:color w:val="000000" w:themeColor="text1"/>
          <w:sz w:val="20"/>
          <w:szCs w:val="24"/>
        </w:rPr>
      </w:pPr>
    </w:p>
    <w:p w:rsidR="00920091" w:rsidRPr="00E41E0E" w:rsidRDefault="00920091" w:rsidP="00616D63">
      <w:pPr>
        <w:spacing w:after="0" w:line="240" w:lineRule="auto"/>
        <w:ind w:left="2268"/>
        <w:contextualSpacing/>
        <w:jc w:val="both"/>
        <w:rPr>
          <w:rFonts w:cs="Arial"/>
          <w:color w:val="000000" w:themeColor="text1"/>
          <w:sz w:val="20"/>
          <w:szCs w:val="24"/>
        </w:rPr>
      </w:pPr>
      <w:r w:rsidRPr="00E41E0E">
        <w:rPr>
          <w:rFonts w:cs="Arial"/>
          <w:color w:val="000000" w:themeColor="text1"/>
          <w:sz w:val="20"/>
          <w:szCs w:val="24"/>
        </w:rPr>
        <w:t xml:space="preserve">“Aprendemos que se jogamos o lixo no meio ambiente acabamos poluindo ele e destruindo ele, ai ele fica cada vez mais fraco, pois poluímos o ar e destruímos a camada do céu, poluímos a terra e assim não da para plantar muitas coisas” (A14). </w:t>
      </w:r>
    </w:p>
    <w:p w:rsidR="00920091" w:rsidRPr="00E41E0E" w:rsidRDefault="00920091" w:rsidP="00616D63">
      <w:pPr>
        <w:spacing w:after="0" w:line="240" w:lineRule="auto"/>
        <w:ind w:left="2268"/>
        <w:contextualSpacing/>
        <w:jc w:val="both"/>
        <w:rPr>
          <w:rFonts w:cs="Arial"/>
          <w:color w:val="000000" w:themeColor="text1"/>
          <w:sz w:val="20"/>
          <w:szCs w:val="24"/>
        </w:rPr>
      </w:pPr>
    </w:p>
    <w:p w:rsidR="00920091" w:rsidRPr="00E41E0E" w:rsidRDefault="00920091" w:rsidP="00616D63">
      <w:pPr>
        <w:spacing w:after="0" w:line="240" w:lineRule="auto"/>
        <w:ind w:left="2268"/>
        <w:contextualSpacing/>
        <w:jc w:val="both"/>
        <w:rPr>
          <w:rFonts w:cs="Arial"/>
          <w:color w:val="000000" w:themeColor="text1"/>
          <w:sz w:val="20"/>
          <w:szCs w:val="24"/>
        </w:rPr>
      </w:pPr>
      <w:r w:rsidRPr="00E41E0E">
        <w:rPr>
          <w:rFonts w:cs="Arial"/>
          <w:color w:val="000000" w:themeColor="text1"/>
          <w:sz w:val="20"/>
          <w:szCs w:val="24"/>
        </w:rPr>
        <w:t>“Parei de jogar, porque muitas coisas que jogávamos no lixo da para reciclar, eu aprendi isso quando o professor levou a gente para conhecer o cata renda, aquele onde eles pegam o lixo e usam para fazer outras coisas. Reaproveitam” (A4).</w:t>
      </w:r>
    </w:p>
    <w:p w:rsidR="00920091" w:rsidRPr="00E41E0E" w:rsidRDefault="00920091" w:rsidP="00616D63">
      <w:pPr>
        <w:spacing w:after="0" w:line="240" w:lineRule="auto"/>
        <w:ind w:left="2268"/>
        <w:contextualSpacing/>
        <w:jc w:val="both"/>
        <w:rPr>
          <w:rFonts w:cs="Arial"/>
          <w:color w:val="000000" w:themeColor="text1"/>
          <w:sz w:val="20"/>
          <w:szCs w:val="24"/>
        </w:rPr>
      </w:pPr>
    </w:p>
    <w:p w:rsidR="00920091" w:rsidRPr="00E41E0E" w:rsidRDefault="00920091" w:rsidP="00616D63">
      <w:pPr>
        <w:spacing w:after="0" w:line="240" w:lineRule="auto"/>
        <w:ind w:left="2268"/>
        <w:contextualSpacing/>
        <w:jc w:val="both"/>
        <w:rPr>
          <w:rFonts w:cs="Arial"/>
          <w:color w:val="000000" w:themeColor="text1"/>
          <w:sz w:val="20"/>
          <w:szCs w:val="24"/>
        </w:rPr>
      </w:pPr>
      <w:r w:rsidRPr="00E41E0E">
        <w:rPr>
          <w:rFonts w:cs="Arial"/>
          <w:color w:val="000000" w:themeColor="text1"/>
          <w:sz w:val="20"/>
          <w:szCs w:val="24"/>
        </w:rPr>
        <w:t xml:space="preserve">“O lixo pode causar a morte dos animais que comem e </w:t>
      </w:r>
      <w:proofErr w:type="gramStart"/>
      <w:r w:rsidRPr="00E41E0E">
        <w:rPr>
          <w:rFonts w:cs="Arial"/>
          <w:color w:val="000000" w:themeColor="text1"/>
          <w:sz w:val="20"/>
          <w:szCs w:val="24"/>
        </w:rPr>
        <w:t>as</w:t>
      </w:r>
      <w:proofErr w:type="gramEnd"/>
      <w:r w:rsidRPr="00E41E0E">
        <w:rPr>
          <w:rFonts w:cs="Arial"/>
          <w:color w:val="000000" w:themeColor="text1"/>
          <w:sz w:val="20"/>
          <w:szCs w:val="24"/>
        </w:rPr>
        <w:t xml:space="preserve"> vezes se engasgam com os restos e morrem, pode poluir as nossas comidas, os vegetais e prejudicar a nós mesmos que estamos sujando e depois sendo contaminados” (A2).</w:t>
      </w:r>
    </w:p>
    <w:p w:rsidR="00616D63" w:rsidRPr="00E41E0E" w:rsidRDefault="00616D63" w:rsidP="00920091">
      <w:pPr>
        <w:spacing w:after="0" w:line="360" w:lineRule="auto"/>
        <w:ind w:firstLine="708"/>
        <w:jc w:val="both"/>
        <w:rPr>
          <w:rFonts w:cs="Arial"/>
          <w:color w:val="000000" w:themeColor="text1"/>
          <w:szCs w:val="24"/>
        </w:rPr>
      </w:pPr>
    </w:p>
    <w:p w:rsidR="00920091" w:rsidRPr="00E41E0E" w:rsidRDefault="00851E6E" w:rsidP="00B03434">
      <w:pPr>
        <w:spacing w:after="0" w:line="360" w:lineRule="auto"/>
        <w:ind w:firstLine="708"/>
        <w:jc w:val="both"/>
        <w:rPr>
          <w:rFonts w:cs="Arial"/>
          <w:color w:val="000000" w:themeColor="text1"/>
          <w:szCs w:val="24"/>
        </w:rPr>
      </w:pPr>
      <w:r>
        <w:rPr>
          <w:rFonts w:cs="Arial"/>
          <w:color w:val="000000" w:themeColor="text1"/>
          <w:szCs w:val="24"/>
        </w:rPr>
        <w:t>Dando</w:t>
      </w:r>
      <w:proofErr w:type="gramStart"/>
      <w:r>
        <w:rPr>
          <w:rFonts w:cs="Arial"/>
          <w:color w:val="000000" w:themeColor="text1"/>
          <w:szCs w:val="24"/>
        </w:rPr>
        <w:t xml:space="preserve"> </w:t>
      </w:r>
      <w:r w:rsidRPr="00E41E0E">
        <w:rPr>
          <w:rFonts w:cs="Arial"/>
          <w:color w:val="000000" w:themeColor="text1"/>
          <w:szCs w:val="24"/>
        </w:rPr>
        <w:t xml:space="preserve"> </w:t>
      </w:r>
      <w:proofErr w:type="gramEnd"/>
      <w:r w:rsidR="00920091" w:rsidRPr="00E41E0E">
        <w:rPr>
          <w:rFonts w:cs="Arial"/>
          <w:color w:val="000000" w:themeColor="text1"/>
          <w:szCs w:val="24"/>
        </w:rPr>
        <w:t>continuidade</w:t>
      </w:r>
      <w:r>
        <w:rPr>
          <w:rFonts w:cs="Arial"/>
          <w:color w:val="000000" w:themeColor="text1"/>
          <w:szCs w:val="24"/>
        </w:rPr>
        <w:t xml:space="preserve"> ao projeto</w:t>
      </w:r>
      <w:r w:rsidR="00920091" w:rsidRPr="00E41E0E">
        <w:rPr>
          <w:rFonts w:cs="Arial"/>
          <w:color w:val="000000" w:themeColor="text1"/>
          <w:szCs w:val="24"/>
        </w:rPr>
        <w:t xml:space="preserve">, </w:t>
      </w:r>
      <w:r>
        <w:rPr>
          <w:rFonts w:cs="Arial"/>
          <w:color w:val="000000" w:themeColor="text1"/>
          <w:szCs w:val="24"/>
        </w:rPr>
        <w:t xml:space="preserve">procuramos </w:t>
      </w:r>
      <w:r w:rsidR="00920091" w:rsidRPr="00E41E0E">
        <w:rPr>
          <w:rFonts w:cs="Arial"/>
          <w:color w:val="000000" w:themeColor="text1"/>
          <w:szCs w:val="24"/>
        </w:rPr>
        <w:t xml:space="preserve">conhecer alguns hábitos do grupo quanto às tarefas ambientais em seu domicilio. </w:t>
      </w:r>
      <w:r>
        <w:rPr>
          <w:rFonts w:cs="Arial"/>
          <w:color w:val="000000" w:themeColor="text1"/>
          <w:szCs w:val="24"/>
        </w:rPr>
        <w:t>Os alunos foram</w:t>
      </w:r>
      <w:proofErr w:type="gramStart"/>
      <w:r>
        <w:rPr>
          <w:rFonts w:cs="Arial"/>
          <w:color w:val="000000" w:themeColor="text1"/>
          <w:szCs w:val="24"/>
        </w:rPr>
        <w:t xml:space="preserve"> </w:t>
      </w:r>
      <w:r w:rsidRPr="00E41E0E">
        <w:rPr>
          <w:rFonts w:cs="Arial"/>
          <w:color w:val="000000" w:themeColor="text1"/>
          <w:szCs w:val="24"/>
        </w:rPr>
        <w:t xml:space="preserve"> </w:t>
      </w:r>
      <w:proofErr w:type="gramEnd"/>
      <w:r w:rsidR="00920091" w:rsidRPr="00E41E0E">
        <w:rPr>
          <w:rFonts w:cs="Arial"/>
          <w:color w:val="000000" w:themeColor="text1"/>
          <w:szCs w:val="24"/>
        </w:rPr>
        <w:t>indagados acerca de cuidar das plantas e do</w:t>
      </w:r>
      <w:r>
        <w:rPr>
          <w:rFonts w:cs="Arial"/>
          <w:color w:val="000000" w:themeColor="text1"/>
          <w:szCs w:val="24"/>
        </w:rPr>
        <w:t>s</w:t>
      </w:r>
      <w:r w:rsidR="00920091" w:rsidRPr="00E41E0E">
        <w:rPr>
          <w:rFonts w:cs="Arial"/>
          <w:color w:val="000000" w:themeColor="text1"/>
          <w:szCs w:val="24"/>
        </w:rPr>
        <w:t xml:space="preserve"> anima</w:t>
      </w:r>
      <w:r>
        <w:rPr>
          <w:rFonts w:cs="Arial"/>
          <w:color w:val="000000" w:themeColor="text1"/>
          <w:szCs w:val="24"/>
        </w:rPr>
        <w:t xml:space="preserve">is </w:t>
      </w:r>
      <w:r w:rsidR="00920091" w:rsidRPr="00E41E0E">
        <w:rPr>
          <w:rFonts w:cs="Arial"/>
          <w:color w:val="000000" w:themeColor="text1"/>
          <w:szCs w:val="24"/>
        </w:rPr>
        <w:t>que t</w:t>
      </w:r>
      <w:r>
        <w:rPr>
          <w:rFonts w:cs="Arial"/>
          <w:color w:val="000000" w:themeColor="text1"/>
          <w:szCs w:val="24"/>
        </w:rPr>
        <w:t>ê</w:t>
      </w:r>
      <w:r w:rsidR="00920091" w:rsidRPr="00E41E0E">
        <w:rPr>
          <w:rFonts w:cs="Arial"/>
          <w:color w:val="000000" w:themeColor="text1"/>
          <w:szCs w:val="24"/>
        </w:rPr>
        <w:t>m em sua</w:t>
      </w:r>
      <w:r>
        <w:rPr>
          <w:rFonts w:cs="Arial"/>
          <w:color w:val="000000" w:themeColor="text1"/>
          <w:szCs w:val="24"/>
        </w:rPr>
        <w:t>s</w:t>
      </w:r>
      <w:r w:rsidR="00920091" w:rsidRPr="00E41E0E">
        <w:rPr>
          <w:rFonts w:cs="Arial"/>
          <w:color w:val="000000" w:themeColor="text1"/>
          <w:szCs w:val="24"/>
        </w:rPr>
        <w:t xml:space="preserve"> casa</w:t>
      </w:r>
      <w:r>
        <w:rPr>
          <w:rFonts w:cs="Arial"/>
          <w:color w:val="000000" w:themeColor="text1"/>
          <w:szCs w:val="24"/>
        </w:rPr>
        <w:t>s</w:t>
      </w:r>
      <w:r w:rsidR="00920091" w:rsidRPr="00E41E0E">
        <w:rPr>
          <w:rFonts w:cs="Arial"/>
          <w:color w:val="000000" w:themeColor="text1"/>
          <w:szCs w:val="24"/>
        </w:rPr>
        <w:t xml:space="preserve">. No primeiro momento da entrevista foi percebido que </w:t>
      </w:r>
      <w:r>
        <w:rPr>
          <w:rFonts w:cs="Arial"/>
          <w:color w:val="000000" w:themeColor="text1"/>
          <w:szCs w:val="24"/>
        </w:rPr>
        <w:t>a</w:t>
      </w:r>
      <w:r w:rsidR="00920091" w:rsidRPr="00E41E0E">
        <w:rPr>
          <w:rFonts w:cs="Arial"/>
          <w:color w:val="000000" w:themeColor="text1"/>
          <w:szCs w:val="24"/>
        </w:rPr>
        <w:t>os animais são dispensados mais atenção e cuidados quando comparados às plantas domésticas</w:t>
      </w:r>
      <w:r>
        <w:rPr>
          <w:rFonts w:cs="Arial"/>
          <w:color w:val="000000" w:themeColor="text1"/>
          <w:szCs w:val="24"/>
        </w:rPr>
        <w:t>:</w:t>
      </w:r>
      <w:r w:rsidR="00920091" w:rsidRPr="00E41E0E">
        <w:rPr>
          <w:rFonts w:cs="Arial"/>
          <w:color w:val="000000" w:themeColor="text1"/>
          <w:szCs w:val="24"/>
        </w:rPr>
        <w:t xml:space="preserve"> </w:t>
      </w:r>
    </w:p>
    <w:p w:rsidR="00B03434" w:rsidRPr="00E41E0E" w:rsidRDefault="00B03434" w:rsidP="00B03434">
      <w:pPr>
        <w:spacing w:after="0" w:line="240" w:lineRule="auto"/>
        <w:ind w:firstLine="708"/>
        <w:jc w:val="both"/>
        <w:rPr>
          <w:rFonts w:cs="Arial"/>
          <w:color w:val="000000" w:themeColor="text1"/>
          <w:szCs w:val="24"/>
        </w:rPr>
      </w:pPr>
    </w:p>
    <w:p w:rsidR="00920091" w:rsidRPr="00E41E0E" w:rsidRDefault="00920091" w:rsidP="00616D63">
      <w:pPr>
        <w:spacing w:after="0" w:line="240" w:lineRule="auto"/>
        <w:ind w:left="2268"/>
        <w:jc w:val="both"/>
        <w:rPr>
          <w:rFonts w:cs="Arial"/>
          <w:color w:val="000000" w:themeColor="text1"/>
          <w:sz w:val="20"/>
          <w:szCs w:val="20"/>
        </w:rPr>
      </w:pPr>
      <w:r w:rsidRPr="00E41E0E">
        <w:rPr>
          <w:rFonts w:cs="Arial"/>
          <w:color w:val="000000" w:themeColor="text1"/>
          <w:sz w:val="20"/>
          <w:szCs w:val="20"/>
        </w:rPr>
        <w:t xml:space="preserve">“Sim, da minha cadela, do meu gato” (A1). </w:t>
      </w:r>
    </w:p>
    <w:p w:rsidR="00920091" w:rsidRPr="00E41E0E" w:rsidRDefault="00920091" w:rsidP="00616D63">
      <w:pPr>
        <w:spacing w:after="0" w:line="240" w:lineRule="auto"/>
        <w:ind w:left="2268"/>
        <w:jc w:val="both"/>
        <w:rPr>
          <w:rFonts w:cs="Arial"/>
          <w:color w:val="000000" w:themeColor="text1"/>
          <w:sz w:val="20"/>
          <w:szCs w:val="20"/>
        </w:rPr>
      </w:pPr>
    </w:p>
    <w:p w:rsidR="00920091" w:rsidRPr="00E41E0E" w:rsidRDefault="00920091" w:rsidP="00616D63">
      <w:pPr>
        <w:spacing w:after="0" w:line="240" w:lineRule="auto"/>
        <w:ind w:left="2268"/>
        <w:jc w:val="both"/>
        <w:rPr>
          <w:rFonts w:cs="Arial"/>
          <w:color w:val="000000" w:themeColor="text1"/>
          <w:sz w:val="20"/>
          <w:szCs w:val="20"/>
        </w:rPr>
      </w:pPr>
      <w:r w:rsidRPr="00E41E0E">
        <w:rPr>
          <w:rFonts w:cs="Arial"/>
          <w:color w:val="000000" w:themeColor="text1"/>
          <w:sz w:val="20"/>
          <w:szCs w:val="20"/>
        </w:rPr>
        <w:t xml:space="preserve">“A minha cachorra está </w:t>
      </w:r>
      <w:proofErr w:type="spellStart"/>
      <w:r w:rsidRPr="00E41E0E">
        <w:rPr>
          <w:rFonts w:cs="Arial"/>
          <w:color w:val="000000" w:themeColor="text1"/>
          <w:sz w:val="20"/>
          <w:szCs w:val="20"/>
        </w:rPr>
        <w:t>gravida</w:t>
      </w:r>
      <w:proofErr w:type="spellEnd"/>
      <w:r w:rsidRPr="00E41E0E">
        <w:rPr>
          <w:rFonts w:cs="Arial"/>
          <w:color w:val="000000" w:themeColor="text1"/>
          <w:sz w:val="20"/>
          <w:szCs w:val="20"/>
        </w:rPr>
        <w:t xml:space="preserve"> e eu cuido dela, da comida, banho” (A2). </w:t>
      </w:r>
    </w:p>
    <w:p w:rsidR="00920091" w:rsidRPr="00E41E0E" w:rsidRDefault="00920091" w:rsidP="00616D63">
      <w:pPr>
        <w:spacing w:after="0" w:line="240" w:lineRule="auto"/>
        <w:ind w:left="2268"/>
        <w:jc w:val="both"/>
        <w:rPr>
          <w:rFonts w:cs="Arial"/>
          <w:color w:val="000000" w:themeColor="text1"/>
          <w:sz w:val="20"/>
          <w:szCs w:val="20"/>
        </w:rPr>
      </w:pPr>
    </w:p>
    <w:p w:rsidR="00920091" w:rsidRPr="00E41E0E" w:rsidRDefault="00920091" w:rsidP="00616D63">
      <w:pPr>
        <w:spacing w:after="0" w:line="240" w:lineRule="auto"/>
        <w:ind w:left="2268"/>
        <w:jc w:val="both"/>
        <w:rPr>
          <w:rFonts w:cs="Arial"/>
          <w:color w:val="000000" w:themeColor="text1"/>
          <w:sz w:val="20"/>
          <w:szCs w:val="20"/>
        </w:rPr>
      </w:pPr>
      <w:r w:rsidRPr="00E41E0E">
        <w:rPr>
          <w:rFonts w:cs="Arial"/>
          <w:color w:val="000000" w:themeColor="text1"/>
          <w:sz w:val="20"/>
          <w:szCs w:val="20"/>
        </w:rPr>
        <w:t xml:space="preserve">“Sim, do passarinho. Das plantas? sim em casa, na rua. Eu faço curso de agropecuária na escola” (A3). </w:t>
      </w:r>
    </w:p>
    <w:p w:rsidR="00920091" w:rsidRPr="00E41E0E" w:rsidRDefault="00920091" w:rsidP="00616D63">
      <w:pPr>
        <w:spacing w:after="0" w:line="240" w:lineRule="auto"/>
        <w:ind w:left="2268"/>
        <w:jc w:val="both"/>
        <w:rPr>
          <w:rFonts w:cs="Arial"/>
          <w:color w:val="000000" w:themeColor="text1"/>
          <w:sz w:val="20"/>
          <w:szCs w:val="20"/>
        </w:rPr>
      </w:pPr>
    </w:p>
    <w:p w:rsidR="00920091" w:rsidRPr="00E41E0E" w:rsidRDefault="00920091" w:rsidP="00616D63">
      <w:pPr>
        <w:spacing w:after="0" w:line="240" w:lineRule="auto"/>
        <w:ind w:left="2268"/>
        <w:jc w:val="both"/>
        <w:rPr>
          <w:rFonts w:cs="Arial"/>
          <w:color w:val="000000" w:themeColor="text1"/>
          <w:sz w:val="20"/>
          <w:szCs w:val="20"/>
        </w:rPr>
      </w:pPr>
      <w:r w:rsidRPr="00E41E0E">
        <w:rPr>
          <w:rFonts w:cs="Arial"/>
          <w:color w:val="000000" w:themeColor="text1"/>
          <w:sz w:val="20"/>
          <w:szCs w:val="20"/>
        </w:rPr>
        <w:t>“Não cuido das plantas. vejo o pessoal cuidando” (A4).</w:t>
      </w:r>
    </w:p>
    <w:p w:rsidR="00920091" w:rsidRPr="00E41E0E" w:rsidRDefault="00920091" w:rsidP="00920091">
      <w:pPr>
        <w:spacing w:after="0" w:line="360" w:lineRule="auto"/>
        <w:ind w:firstLine="708"/>
        <w:jc w:val="both"/>
        <w:rPr>
          <w:rFonts w:cs="Arial"/>
          <w:color w:val="000000" w:themeColor="text1"/>
          <w:szCs w:val="24"/>
        </w:rPr>
      </w:pPr>
    </w:p>
    <w:p w:rsidR="00920091" w:rsidRPr="00E41E0E" w:rsidRDefault="00195D57" w:rsidP="00920091">
      <w:pPr>
        <w:spacing w:after="0" w:line="360" w:lineRule="auto"/>
        <w:ind w:firstLine="708"/>
        <w:jc w:val="both"/>
        <w:rPr>
          <w:rFonts w:cs="Arial"/>
          <w:color w:val="000000" w:themeColor="text1"/>
          <w:szCs w:val="24"/>
        </w:rPr>
      </w:pPr>
      <w:r>
        <w:rPr>
          <w:rFonts w:cs="Arial"/>
          <w:color w:val="000000" w:themeColor="text1"/>
          <w:szCs w:val="24"/>
        </w:rPr>
        <w:lastRenderedPageBreak/>
        <w:t>Q</w:t>
      </w:r>
      <w:r w:rsidR="00920091" w:rsidRPr="00E41E0E">
        <w:rPr>
          <w:rFonts w:cs="Arial"/>
          <w:color w:val="000000" w:themeColor="text1"/>
          <w:szCs w:val="24"/>
        </w:rPr>
        <w:t xml:space="preserve">uanto ao cuidado com as plantas e os animais, </w:t>
      </w:r>
      <w:r>
        <w:rPr>
          <w:rFonts w:cs="Arial"/>
          <w:color w:val="000000" w:themeColor="text1"/>
          <w:szCs w:val="24"/>
        </w:rPr>
        <w:t xml:space="preserve">não foram observadas diferenças entre as respostas da primeira e segunda </w:t>
      </w:r>
      <w:proofErr w:type="gramStart"/>
      <w:r>
        <w:rPr>
          <w:rFonts w:cs="Arial"/>
          <w:color w:val="000000" w:themeColor="text1"/>
          <w:szCs w:val="24"/>
        </w:rPr>
        <w:t xml:space="preserve">entrevista </w:t>
      </w:r>
      <w:r w:rsidR="00920091" w:rsidRPr="00E41E0E">
        <w:rPr>
          <w:rFonts w:cs="Arial"/>
          <w:color w:val="000000" w:themeColor="text1"/>
          <w:szCs w:val="24"/>
        </w:rPr>
        <w:t>.</w:t>
      </w:r>
      <w:proofErr w:type="gramEnd"/>
    </w:p>
    <w:p w:rsidR="00920091" w:rsidRPr="00E41E0E" w:rsidRDefault="00195D57" w:rsidP="00920091">
      <w:pPr>
        <w:spacing w:after="0" w:line="360" w:lineRule="auto"/>
        <w:ind w:firstLine="708"/>
        <w:jc w:val="both"/>
        <w:rPr>
          <w:rFonts w:cs="Arial"/>
          <w:color w:val="000000" w:themeColor="text1"/>
          <w:szCs w:val="24"/>
        </w:rPr>
      </w:pPr>
      <w:r>
        <w:rPr>
          <w:rFonts w:cs="Arial"/>
          <w:color w:val="000000" w:themeColor="text1"/>
          <w:szCs w:val="24"/>
        </w:rPr>
        <w:t>No que se refere a</w:t>
      </w:r>
      <w:r w:rsidR="00920091" w:rsidRPr="00E41E0E">
        <w:rPr>
          <w:rFonts w:cs="Arial"/>
          <w:color w:val="000000" w:themeColor="text1"/>
          <w:szCs w:val="24"/>
        </w:rPr>
        <w:t xml:space="preserve">o </w:t>
      </w:r>
      <w:r>
        <w:rPr>
          <w:rFonts w:cs="Arial"/>
          <w:color w:val="000000" w:themeColor="text1"/>
          <w:szCs w:val="24"/>
        </w:rPr>
        <w:t>uso da</w:t>
      </w:r>
      <w:proofErr w:type="gramStart"/>
      <w:r>
        <w:rPr>
          <w:rFonts w:cs="Arial"/>
          <w:color w:val="000000" w:themeColor="text1"/>
          <w:szCs w:val="24"/>
        </w:rPr>
        <w:t xml:space="preserve"> </w:t>
      </w:r>
      <w:r w:rsidR="00920091" w:rsidRPr="00E41E0E">
        <w:rPr>
          <w:rFonts w:cs="Arial"/>
          <w:color w:val="000000" w:themeColor="text1"/>
          <w:szCs w:val="24"/>
        </w:rPr>
        <w:t xml:space="preserve"> </w:t>
      </w:r>
      <w:proofErr w:type="gramEnd"/>
      <w:r w:rsidR="00920091" w:rsidRPr="00E41E0E">
        <w:rPr>
          <w:rFonts w:cs="Arial"/>
          <w:color w:val="000000" w:themeColor="text1"/>
          <w:szCs w:val="24"/>
        </w:rPr>
        <w:t>água, foi perguntado</w:t>
      </w:r>
      <w:r>
        <w:rPr>
          <w:rFonts w:cs="Arial"/>
          <w:color w:val="000000" w:themeColor="text1"/>
          <w:szCs w:val="24"/>
        </w:rPr>
        <w:t xml:space="preserve"> aos participantes</w:t>
      </w:r>
      <w:r w:rsidR="00920091" w:rsidRPr="00E41E0E">
        <w:rPr>
          <w:rFonts w:cs="Arial"/>
          <w:color w:val="000000" w:themeColor="text1"/>
          <w:szCs w:val="24"/>
        </w:rPr>
        <w:t xml:space="preserve"> </w:t>
      </w:r>
      <w:r>
        <w:rPr>
          <w:rFonts w:cs="Arial"/>
          <w:color w:val="000000" w:themeColor="text1"/>
          <w:szCs w:val="24"/>
        </w:rPr>
        <w:t>como utilizavam</w:t>
      </w:r>
      <w:r w:rsidR="00920091" w:rsidRPr="00E41E0E">
        <w:rPr>
          <w:rFonts w:cs="Arial"/>
          <w:color w:val="000000" w:themeColor="text1"/>
          <w:szCs w:val="24"/>
        </w:rPr>
        <w:t xml:space="preserve"> a água durante a escovação dos dentes e </w:t>
      </w:r>
      <w:r>
        <w:rPr>
          <w:rFonts w:cs="Arial"/>
          <w:color w:val="000000" w:themeColor="text1"/>
          <w:szCs w:val="24"/>
        </w:rPr>
        <w:t>durante seus</w:t>
      </w:r>
      <w:r w:rsidR="00920091" w:rsidRPr="00E41E0E">
        <w:rPr>
          <w:rFonts w:cs="Arial"/>
          <w:color w:val="000000" w:themeColor="text1"/>
          <w:szCs w:val="24"/>
        </w:rPr>
        <w:t xml:space="preserve"> afazer</w:t>
      </w:r>
      <w:r>
        <w:rPr>
          <w:rFonts w:cs="Arial"/>
          <w:color w:val="000000" w:themeColor="text1"/>
          <w:szCs w:val="24"/>
        </w:rPr>
        <w:t>es</w:t>
      </w:r>
      <w:r w:rsidR="00920091" w:rsidRPr="00E41E0E">
        <w:rPr>
          <w:rFonts w:cs="Arial"/>
          <w:color w:val="000000" w:themeColor="text1"/>
          <w:szCs w:val="24"/>
        </w:rPr>
        <w:t xml:space="preserve"> diário</w:t>
      </w:r>
      <w:r>
        <w:rPr>
          <w:rFonts w:cs="Arial"/>
          <w:color w:val="000000" w:themeColor="text1"/>
          <w:szCs w:val="24"/>
        </w:rPr>
        <w:t>s</w:t>
      </w:r>
      <w:r w:rsidR="00920091" w:rsidRPr="00E41E0E">
        <w:rPr>
          <w:rFonts w:cs="Arial"/>
          <w:color w:val="000000" w:themeColor="text1"/>
          <w:szCs w:val="24"/>
        </w:rPr>
        <w:t xml:space="preserve">. </w:t>
      </w:r>
      <w:r>
        <w:rPr>
          <w:rFonts w:cs="Arial"/>
          <w:color w:val="000000" w:themeColor="text1"/>
          <w:szCs w:val="24"/>
        </w:rPr>
        <w:t>As respostas forma</w:t>
      </w:r>
      <w:r w:rsidR="00920091" w:rsidRPr="00E41E0E">
        <w:rPr>
          <w:rFonts w:cs="Arial"/>
          <w:color w:val="000000" w:themeColor="text1"/>
          <w:szCs w:val="24"/>
        </w:rPr>
        <w:t xml:space="preserve"> ambíguas</w:t>
      </w:r>
      <w:r>
        <w:rPr>
          <w:rFonts w:cs="Arial"/>
          <w:color w:val="000000" w:themeColor="text1"/>
          <w:szCs w:val="24"/>
        </w:rPr>
        <w:t>:</w:t>
      </w:r>
      <w:r w:rsidR="00920091" w:rsidRPr="00E41E0E">
        <w:rPr>
          <w:rFonts w:cs="Arial"/>
          <w:color w:val="000000" w:themeColor="text1"/>
          <w:szCs w:val="24"/>
        </w:rPr>
        <w:t xml:space="preserve"> </w:t>
      </w:r>
    </w:p>
    <w:p w:rsidR="00920091" w:rsidRPr="00E41E0E" w:rsidRDefault="00920091" w:rsidP="00616D63">
      <w:pPr>
        <w:spacing w:after="0" w:line="240" w:lineRule="auto"/>
        <w:ind w:firstLine="708"/>
        <w:jc w:val="both"/>
        <w:rPr>
          <w:rFonts w:cs="Arial"/>
          <w:color w:val="000000" w:themeColor="text1"/>
          <w:szCs w:val="24"/>
        </w:rPr>
      </w:pPr>
    </w:p>
    <w:p w:rsidR="00920091" w:rsidRPr="00E41E0E" w:rsidRDefault="00920091" w:rsidP="00616D63">
      <w:pPr>
        <w:spacing w:after="0" w:line="240" w:lineRule="auto"/>
        <w:ind w:left="2268"/>
        <w:jc w:val="both"/>
        <w:rPr>
          <w:rFonts w:cs="Arial"/>
          <w:color w:val="000000" w:themeColor="text1"/>
          <w:sz w:val="20"/>
          <w:szCs w:val="24"/>
        </w:rPr>
      </w:pPr>
      <w:r w:rsidRPr="00E41E0E">
        <w:rPr>
          <w:rFonts w:cs="Arial"/>
          <w:color w:val="000000" w:themeColor="text1"/>
          <w:sz w:val="20"/>
          <w:szCs w:val="24"/>
        </w:rPr>
        <w:t xml:space="preserve">“Sim. Ah, </w:t>
      </w:r>
      <w:proofErr w:type="gramStart"/>
      <w:r w:rsidRPr="00E41E0E">
        <w:rPr>
          <w:rFonts w:cs="Arial"/>
          <w:color w:val="000000" w:themeColor="text1"/>
          <w:sz w:val="20"/>
          <w:szCs w:val="24"/>
        </w:rPr>
        <w:t>as</w:t>
      </w:r>
      <w:proofErr w:type="gramEnd"/>
      <w:r w:rsidRPr="00E41E0E">
        <w:rPr>
          <w:rFonts w:cs="Arial"/>
          <w:color w:val="000000" w:themeColor="text1"/>
          <w:sz w:val="20"/>
          <w:szCs w:val="24"/>
        </w:rPr>
        <w:t xml:space="preserve"> vezes eu deixo a torneira ligada” (A5).  </w:t>
      </w:r>
    </w:p>
    <w:p w:rsidR="00920091" w:rsidRPr="00E41E0E" w:rsidRDefault="00920091" w:rsidP="00616D63">
      <w:pPr>
        <w:spacing w:after="0" w:line="240" w:lineRule="auto"/>
        <w:ind w:left="2268"/>
        <w:jc w:val="both"/>
        <w:rPr>
          <w:rFonts w:cs="Arial"/>
          <w:color w:val="000000" w:themeColor="text1"/>
          <w:sz w:val="20"/>
          <w:szCs w:val="24"/>
        </w:rPr>
      </w:pPr>
    </w:p>
    <w:p w:rsidR="00920091" w:rsidRPr="00E41E0E" w:rsidRDefault="00920091" w:rsidP="00616D63">
      <w:pPr>
        <w:spacing w:after="0" w:line="240" w:lineRule="auto"/>
        <w:ind w:left="2268"/>
        <w:jc w:val="both"/>
        <w:rPr>
          <w:rFonts w:cs="Arial"/>
          <w:color w:val="000000" w:themeColor="text1"/>
          <w:sz w:val="20"/>
          <w:szCs w:val="24"/>
        </w:rPr>
      </w:pPr>
      <w:r w:rsidRPr="00E41E0E">
        <w:rPr>
          <w:rFonts w:cs="Arial"/>
          <w:color w:val="000000" w:themeColor="text1"/>
          <w:sz w:val="20"/>
          <w:szCs w:val="24"/>
        </w:rPr>
        <w:t xml:space="preserve">“Eu não, está gastando demais” (A6). </w:t>
      </w:r>
    </w:p>
    <w:p w:rsidR="00920091" w:rsidRPr="00E41E0E" w:rsidRDefault="00920091" w:rsidP="00616D63">
      <w:pPr>
        <w:spacing w:after="0" w:line="240" w:lineRule="auto"/>
        <w:ind w:left="2268"/>
        <w:jc w:val="both"/>
        <w:rPr>
          <w:rFonts w:cs="Arial"/>
          <w:color w:val="000000" w:themeColor="text1"/>
          <w:sz w:val="20"/>
          <w:szCs w:val="24"/>
        </w:rPr>
      </w:pPr>
    </w:p>
    <w:p w:rsidR="00920091" w:rsidRPr="00E41E0E" w:rsidRDefault="00920091" w:rsidP="00616D63">
      <w:pPr>
        <w:spacing w:after="0" w:line="240" w:lineRule="auto"/>
        <w:ind w:left="2268"/>
        <w:jc w:val="both"/>
        <w:rPr>
          <w:rFonts w:cs="Arial"/>
          <w:color w:val="000000" w:themeColor="text1"/>
          <w:sz w:val="20"/>
          <w:szCs w:val="24"/>
        </w:rPr>
      </w:pPr>
      <w:r w:rsidRPr="00E41E0E">
        <w:rPr>
          <w:rFonts w:cs="Arial"/>
          <w:color w:val="000000" w:themeColor="text1"/>
          <w:sz w:val="20"/>
          <w:szCs w:val="24"/>
        </w:rPr>
        <w:t>“Tem que falar a verdade... Desligo por causa do gasto e a gente pode ficar sem água” (A7).</w:t>
      </w:r>
    </w:p>
    <w:p w:rsidR="00920091" w:rsidRPr="00E41E0E" w:rsidRDefault="00920091" w:rsidP="00616D63">
      <w:pPr>
        <w:spacing w:after="0" w:line="240" w:lineRule="auto"/>
        <w:ind w:left="2268"/>
        <w:jc w:val="both"/>
        <w:rPr>
          <w:rFonts w:cs="Arial"/>
          <w:color w:val="000000" w:themeColor="text1"/>
          <w:sz w:val="20"/>
          <w:szCs w:val="24"/>
        </w:rPr>
      </w:pPr>
    </w:p>
    <w:p w:rsidR="00920091" w:rsidRPr="00E41E0E" w:rsidRDefault="00920091" w:rsidP="00616D63">
      <w:pPr>
        <w:spacing w:after="0" w:line="240" w:lineRule="auto"/>
        <w:ind w:left="2268"/>
        <w:jc w:val="both"/>
        <w:rPr>
          <w:rFonts w:cs="Arial"/>
          <w:color w:val="000000" w:themeColor="text1"/>
          <w:sz w:val="20"/>
          <w:szCs w:val="24"/>
        </w:rPr>
      </w:pPr>
    </w:p>
    <w:p w:rsidR="00920091" w:rsidRPr="00E41E0E" w:rsidRDefault="00920091" w:rsidP="00920091">
      <w:pPr>
        <w:spacing w:after="0" w:line="360" w:lineRule="auto"/>
        <w:ind w:firstLine="708"/>
        <w:jc w:val="both"/>
        <w:rPr>
          <w:rFonts w:cs="Arial"/>
          <w:color w:val="000000" w:themeColor="text1"/>
          <w:szCs w:val="24"/>
        </w:rPr>
      </w:pPr>
      <w:r w:rsidRPr="00E41E0E">
        <w:rPr>
          <w:rFonts w:cs="Arial"/>
          <w:color w:val="000000" w:themeColor="text1"/>
          <w:szCs w:val="24"/>
        </w:rPr>
        <w:t xml:space="preserve">Na segunda entrevista, após os primeiros meses </w:t>
      </w:r>
      <w:r w:rsidR="000C30AB">
        <w:rPr>
          <w:rFonts w:cs="Arial"/>
          <w:color w:val="000000" w:themeColor="text1"/>
          <w:szCs w:val="24"/>
        </w:rPr>
        <w:t>de iniciadas as aulas</w:t>
      </w:r>
      <w:r w:rsidRPr="00E41E0E">
        <w:rPr>
          <w:rFonts w:cs="Arial"/>
          <w:color w:val="000000" w:themeColor="text1"/>
          <w:szCs w:val="24"/>
        </w:rPr>
        <w:t xml:space="preserve"> de </w:t>
      </w:r>
      <w:r w:rsidR="00164513">
        <w:rPr>
          <w:rFonts w:cs="Arial"/>
          <w:color w:val="000000" w:themeColor="text1"/>
          <w:szCs w:val="24"/>
        </w:rPr>
        <w:t>Futebol Educacional</w:t>
      </w:r>
      <w:r w:rsidR="000C30AB">
        <w:rPr>
          <w:rFonts w:cs="Arial"/>
          <w:color w:val="000000" w:themeColor="text1"/>
          <w:szCs w:val="24"/>
        </w:rPr>
        <w:t xml:space="preserve"> e de</w:t>
      </w:r>
      <w:proofErr w:type="gramStart"/>
      <w:r w:rsidR="000C30AB">
        <w:rPr>
          <w:rFonts w:cs="Arial"/>
          <w:color w:val="000000" w:themeColor="text1"/>
          <w:szCs w:val="24"/>
        </w:rPr>
        <w:t xml:space="preserve"> </w:t>
      </w:r>
      <w:r w:rsidRPr="00E41E0E">
        <w:rPr>
          <w:rFonts w:cs="Arial"/>
          <w:color w:val="000000" w:themeColor="text1"/>
          <w:szCs w:val="24"/>
        </w:rPr>
        <w:t xml:space="preserve"> </w:t>
      </w:r>
      <w:proofErr w:type="gramEnd"/>
      <w:r w:rsidRPr="00E41E0E">
        <w:rPr>
          <w:rFonts w:cs="Arial"/>
          <w:color w:val="000000" w:themeColor="text1"/>
          <w:szCs w:val="24"/>
        </w:rPr>
        <w:t xml:space="preserve">como economizar água, sua relevância para a vida da humanidade e </w:t>
      </w:r>
      <w:r w:rsidR="00D75BA0">
        <w:rPr>
          <w:rFonts w:cs="Arial"/>
          <w:color w:val="000000" w:themeColor="text1"/>
          <w:szCs w:val="24"/>
        </w:rPr>
        <w:t>a possibilidade de seu esgotamento, observou-se mudanças nas falas dos alunos</w:t>
      </w:r>
      <w:r w:rsidRPr="00E41E0E">
        <w:rPr>
          <w:rFonts w:cs="Arial"/>
          <w:color w:val="000000" w:themeColor="text1"/>
          <w:szCs w:val="24"/>
        </w:rPr>
        <w:t>:</w:t>
      </w:r>
    </w:p>
    <w:p w:rsidR="00920091" w:rsidRPr="00E41E0E" w:rsidRDefault="00920091" w:rsidP="00B03434">
      <w:pPr>
        <w:spacing w:after="0" w:line="240" w:lineRule="auto"/>
        <w:jc w:val="both"/>
        <w:rPr>
          <w:rFonts w:cs="Arial"/>
          <w:b/>
          <w:color w:val="000000" w:themeColor="text1"/>
          <w:szCs w:val="24"/>
        </w:rPr>
      </w:pPr>
    </w:p>
    <w:p w:rsidR="00920091" w:rsidRPr="00E41E0E" w:rsidRDefault="00920091" w:rsidP="00616D63">
      <w:pPr>
        <w:spacing w:after="0" w:line="240" w:lineRule="auto"/>
        <w:ind w:left="2268"/>
        <w:jc w:val="both"/>
        <w:rPr>
          <w:rFonts w:cs="Arial"/>
          <w:color w:val="000000" w:themeColor="text1"/>
          <w:sz w:val="20"/>
          <w:szCs w:val="24"/>
        </w:rPr>
      </w:pPr>
      <w:r w:rsidRPr="00E41E0E">
        <w:rPr>
          <w:rFonts w:cs="Arial"/>
          <w:color w:val="000000" w:themeColor="text1"/>
          <w:sz w:val="20"/>
          <w:szCs w:val="24"/>
        </w:rPr>
        <w:t xml:space="preserve">Não deixo mais ligada para não gastar muita água (A5). </w:t>
      </w:r>
    </w:p>
    <w:p w:rsidR="00920091" w:rsidRPr="00E41E0E" w:rsidRDefault="00920091" w:rsidP="00616D63">
      <w:pPr>
        <w:spacing w:after="0" w:line="240" w:lineRule="auto"/>
        <w:ind w:left="2268"/>
        <w:jc w:val="both"/>
        <w:rPr>
          <w:rFonts w:cs="Arial"/>
          <w:color w:val="000000" w:themeColor="text1"/>
          <w:sz w:val="20"/>
          <w:szCs w:val="24"/>
        </w:rPr>
      </w:pPr>
    </w:p>
    <w:p w:rsidR="00920091" w:rsidRPr="00E41E0E" w:rsidRDefault="00920091" w:rsidP="00616D63">
      <w:pPr>
        <w:spacing w:after="0" w:line="240" w:lineRule="auto"/>
        <w:ind w:left="2268"/>
        <w:jc w:val="both"/>
        <w:rPr>
          <w:rFonts w:cs="Arial"/>
          <w:color w:val="000000" w:themeColor="text1"/>
          <w:sz w:val="20"/>
          <w:szCs w:val="24"/>
        </w:rPr>
      </w:pPr>
      <w:r w:rsidRPr="00E41E0E">
        <w:rPr>
          <w:rFonts w:cs="Arial"/>
          <w:color w:val="000000" w:themeColor="text1"/>
          <w:sz w:val="20"/>
          <w:szCs w:val="24"/>
        </w:rPr>
        <w:t xml:space="preserve">Minha casa é gato, não paga água mais um dia a água pode acabar (A6). </w:t>
      </w:r>
    </w:p>
    <w:p w:rsidR="00920091" w:rsidRPr="00E41E0E" w:rsidRDefault="00920091" w:rsidP="00616D63">
      <w:pPr>
        <w:spacing w:after="0" w:line="240" w:lineRule="auto"/>
        <w:ind w:left="2268"/>
        <w:jc w:val="both"/>
        <w:rPr>
          <w:rFonts w:cs="Arial"/>
          <w:color w:val="000000" w:themeColor="text1"/>
          <w:sz w:val="20"/>
          <w:szCs w:val="24"/>
        </w:rPr>
      </w:pPr>
    </w:p>
    <w:p w:rsidR="00920091" w:rsidRDefault="00920091" w:rsidP="00A75EAF">
      <w:pPr>
        <w:spacing w:after="0" w:line="240" w:lineRule="auto"/>
        <w:ind w:left="2268"/>
        <w:jc w:val="both"/>
        <w:rPr>
          <w:rFonts w:cs="Arial"/>
          <w:color w:val="000000" w:themeColor="text1"/>
          <w:sz w:val="20"/>
          <w:szCs w:val="24"/>
        </w:rPr>
      </w:pPr>
      <w:r w:rsidRPr="00E41E0E">
        <w:rPr>
          <w:rFonts w:cs="Arial"/>
          <w:color w:val="000000" w:themeColor="text1"/>
          <w:sz w:val="20"/>
          <w:szCs w:val="24"/>
        </w:rPr>
        <w:t xml:space="preserve">Não podemos </w:t>
      </w:r>
      <w:proofErr w:type="spellStart"/>
      <w:r w:rsidRPr="00E41E0E">
        <w:rPr>
          <w:rFonts w:cs="Arial"/>
          <w:color w:val="000000" w:themeColor="text1"/>
          <w:sz w:val="20"/>
          <w:szCs w:val="24"/>
        </w:rPr>
        <w:t>esperdiçar</w:t>
      </w:r>
      <w:proofErr w:type="spellEnd"/>
      <w:r w:rsidRPr="00E41E0E">
        <w:rPr>
          <w:rFonts w:cs="Arial"/>
          <w:color w:val="000000" w:themeColor="text1"/>
          <w:sz w:val="20"/>
          <w:szCs w:val="24"/>
        </w:rPr>
        <w:t xml:space="preserve"> muita água, mas a água está sendo muito poluída (</w:t>
      </w:r>
      <w:proofErr w:type="gramStart"/>
      <w:r w:rsidRPr="00E41E0E">
        <w:rPr>
          <w:rFonts w:cs="Arial"/>
          <w:color w:val="000000" w:themeColor="text1"/>
          <w:sz w:val="20"/>
          <w:szCs w:val="24"/>
        </w:rPr>
        <w:t>A7)</w:t>
      </w:r>
      <w:proofErr w:type="gramEnd"/>
    </w:p>
    <w:p w:rsidR="00D75BA0" w:rsidRPr="00E41E0E" w:rsidRDefault="00D75BA0" w:rsidP="00A75EAF">
      <w:pPr>
        <w:spacing w:after="0" w:line="240" w:lineRule="auto"/>
        <w:ind w:left="2268"/>
        <w:jc w:val="both"/>
        <w:rPr>
          <w:rFonts w:cs="Arial"/>
          <w:color w:val="000000" w:themeColor="text1"/>
          <w:sz w:val="20"/>
          <w:szCs w:val="24"/>
        </w:rPr>
      </w:pPr>
    </w:p>
    <w:p w:rsidR="00920091" w:rsidRPr="00E41E0E" w:rsidRDefault="00D75BA0" w:rsidP="00920091">
      <w:pPr>
        <w:spacing w:after="0" w:line="360" w:lineRule="auto"/>
        <w:ind w:firstLine="708"/>
        <w:jc w:val="both"/>
        <w:rPr>
          <w:rFonts w:cs="Arial"/>
          <w:color w:val="000000" w:themeColor="text1"/>
          <w:szCs w:val="24"/>
        </w:rPr>
      </w:pPr>
      <w:r>
        <w:rPr>
          <w:rFonts w:cs="Arial"/>
          <w:color w:val="000000" w:themeColor="text1"/>
          <w:szCs w:val="24"/>
        </w:rPr>
        <w:t xml:space="preserve">As falas </w:t>
      </w:r>
      <w:r w:rsidR="00164513">
        <w:rPr>
          <w:rFonts w:cs="Arial"/>
          <w:color w:val="000000" w:themeColor="text1"/>
          <w:szCs w:val="24"/>
        </w:rPr>
        <w:t>indicam</w:t>
      </w:r>
      <w:r>
        <w:rPr>
          <w:rFonts w:cs="Arial"/>
          <w:color w:val="000000" w:themeColor="text1"/>
          <w:szCs w:val="24"/>
        </w:rPr>
        <w:t xml:space="preserve"> um aumento da capacidade de observação e reflexão dos participantes no que diz respeito ao </w:t>
      </w:r>
      <w:r w:rsidR="00920091" w:rsidRPr="00E41E0E">
        <w:rPr>
          <w:rFonts w:cs="Arial"/>
          <w:color w:val="000000" w:themeColor="text1"/>
          <w:szCs w:val="24"/>
        </w:rPr>
        <w:t xml:space="preserve">ambiente ao seu redor. </w:t>
      </w:r>
      <w:r w:rsidR="002B6AFA">
        <w:rPr>
          <w:rFonts w:cs="Arial"/>
          <w:color w:val="000000" w:themeColor="text1"/>
          <w:szCs w:val="24"/>
        </w:rPr>
        <w:t>Essa mudança pode ser atribuída à a</w:t>
      </w:r>
      <w:r w:rsidR="00164513">
        <w:rPr>
          <w:rFonts w:cs="Arial"/>
          <w:color w:val="000000" w:themeColor="text1"/>
          <w:szCs w:val="24"/>
        </w:rPr>
        <w:t>quisição de novos conhecimentos que lhes permitiram dar um novo sentido às experiências vividas. Assim</w:t>
      </w:r>
      <w:r w:rsidR="00920091" w:rsidRPr="00E41E0E">
        <w:rPr>
          <w:rFonts w:cs="Arial"/>
          <w:color w:val="000000" w:themeColor="text1"/>
          <w:szCs w:val="24"/>
        </w:rPr>
        <w:t>, na primeira entrevista, os alunos observavam o ambiente ao seu redor como:</w:t>
      </w:r>
    </w:p>
    <w:p w:rsidR="00920091" w:rsidRPr="00E41E0E" w:rsidRDefault="00920091" w:rsidP="00616D63">
      <w:pPr>
        <w:spacing w:after="0" w:line="240" w:lineRule="auto"/>
        <w:ind w:firstLine="708"/>
        <w:jc w:val="both"/>
        <w:rPr>
          <w:rFonts w:cs="Arial"/>
          <w:color w:val="000000" w:themeColor="text1"/>
          <w:szCs w:val="24"/>
        </w:rPr>
      </w:pPr>
    </w:p>
    <w:p w:rsidR="00920091" w:rsidRPr="00E41E0E" w:rsidRDefault="00920091" w:rsidP="00616D63">
      <w:pPr>
        <w:spacing w:after="0" w:line="240" w:lineRule="auto"/>
        <w:ind w:left="2268"/>
        <w:jc w:val="both"/>
        <w:rPr>
          <w:rFonts w:cs="Arial"/>
          <w:color w:val="000000" w:themeColor="text1"/>
          <w:sz w:val="20"/>
          <w:szCs w:val="24"/>
        </w:rPr>
      </w:pPr>
      <w:r w:rsidRPr="00E41E0E">
        <w:rPr>
          <w:rFonts w:cs="Arial"/>
          <w:color w:val="000000" w:themeColor="text1"/>
          <w:sz w:val="20"/>
          <w:szCs w:val="24"/>
        </w:rPr>
        <w:t xml:space="preserve">“Cheio de fumaça” (A8). </w:t>
      </w:r>
    </w:p>
    <w:p w:rsidR="00616D63" w:rsidRPr="00E41E0E" w:rsidRDefault="00616D63" w:rsidP="00616D63">
      <w:pPr>
        <w:spacing w:after="0" w:line="240" w:lineRule="auto"/>
        <w:ind w:left="2268"/>
        <w:jc w:val="both"/>
        <w:rPr>
          <w:rFonts w:cs="Arial"/>
          <w:color w:val="000000" w:themeColor="text1"/>
          <w:sz w:val="20"/>
          <w:szCs w:val="24"/>
        </w:rPr>
      </w:pPr>
    </w:p>
    <w:p w:rsidR="00920091" w:rsidRPr="00E41E0E" w:rsidRDefault="00920091" w:rsidP="00616D63">
      <w:pPr>
        <w:spacing w:after="0" w:line="240" w:lineRule="auto"/>
        <w:ind w:left="2268"/>
        <w:jc w:val="both"/>
        <w:rPr>
          <w:rFonts w:cs="Arial"/>
          <w:color w:val="000000" w:themeColor="text1"/>
          <w:sz w:val="20"/>
          <w:szCs w:val="24"/>
        </w:rPr>
      </w:pPr>
      <w:r w:rsidRPr="00E41E0E">
        <w:rPr>
          <w:rFonts w:cs="Arial"/>
          <w:color w:val="000000" w:themeColor="text1"/>
          <w:sz w:val="20"/>
          <w:szCs w:val="24"/>
        </w:rPr>
        <w:t xml:space="preserve">“Poluindo o ar que respiramos” (A5). </w:t>
      </w:r>
    </w:p>
    <w:p w:rsidR="00920091" w:rsidRPr="00E41E0E" w:rsidRDefault="00920091" w:rsidP="00616D63">
      <w:pPr>
        <w:spacing w:after="0" w:line="240" w:lineRule="auto"/>
        <w:ind w:left="2268"/>
        <w:jc w:val="both"/>
        <w:rPr>
          <w:rFonts w:cs="Arial"/>
          <w:color w:val="000000" w:themeColor="text1"/>
          <w:sz w:val="20"/>
          <w:szCs w:val="24"/>
        </w:rPr>
      </w:pPr>
    </w:p>
    <w:p w:rsidR="00920091" w:rsidRPr="00E41E0E" w:rsidRDefault="00920091" w:rsidP="00616D63">
      <w:pPr>
        <w:spacing w:after="0" w:line="240" w:lineRule="auto"/>
        <w:ind w:left="2268"/>
        <w:jc w:val="both"/>
        <w:rPr>
          <w:rFonts w:cs="Arial"/>
          <w:color w:val="000000" w:themeColor="text1"/>
          <w:sz w:val="20"/>
          <w:szCs w:val="24"/>
        </w:rPr>
      </w:pPr>
      <w:r w:rsidRPr="00E41E0E">
        <w:rPr>
          <w:rFonts w:cs="Arial"/>
          <w:color w:val="000000" w:themeColor="text1"/>
          <w:sz w:val="20"/>
          <w:szCs w:val="24"/>
        </w:rPr>
        <w:t xml:space="preserve">“Descreveria agente igual a um peixe fora </w:t>
      </w:r>
      <w:proofErr w:type="spellStart"/>
      <w:r w:rsidRPr="00E41E0E">
        <w:rPr>
          <w:rFonts w:cs="Arial"/>
          <w:color w:val="000000" w:themeColor="text1"/>
          <w:sz w:val="20"/>
          <w:szCs w:val="24"/>
        </w:rPr>
        <w:t>dagua</w:t>
      </w:r>
      <w:proofErr w:type="spellEnd"/>
      <w:r w:rsidRPr="00E41E0E">
        <w:rPr>
          <w:rFonts w:cs="Arial"/>
          <w:color w:val="000000" w:themeColor="text1"/>
          <w:sz w:val="20"/>
          <w:szCs w:val="24"/>
        </w:rPr>
        <w:t xml:space="preserve">” (A10). </w:t>
      </w:r>
    </w:p>
    <w:p w:rsidR="00920091" w:rsidRPr="00E41E0E" w:rsidRDefault="00920091" w:rsidP="00616D63">
      <w:pPr>
        <w:spacing w:after="0" w:line="240" w:lineRule="auto"/>
        <w:ind w:left="2268"/>
        <w:jc w:val="both"/>
        <w:rPr>
          <w:rFonts w:cs="Arial"/>
          <w:color w:val="000000" w:themeColor="text1"/>
          <w:sz w:val="20"/>
          <w:szCs w:val="24"/>
        </w:rPr>
      </w:pPr>
    </w:p>
    <w:p w:rsidR="00920091" w:rsidRPr="00E41E0E" w:rsidRDefault="00920091" w:rsidP="00616D63">
      <w:pPr>
        <w:spacing w:after="0" w:line="240" w:lineRule="auto"/>
        <w:ind w:left="2268"/>
        <w:jc w:val="both"/>
        <w:rPr>
          <w:rFonts w:cs="Arial"/>
          <w:color w:val="000000" w:themeColor="text1"/>
          <w:sz w:val="20"/>
          <w:szCs w:val="24"/>
        </w:rPr>
      </w:pPr>
      <w:r w:rsidRPr="00E41E0E">
        <w:rPr>
          <w:rFonts w:cs="Arial"/>
          <w:color w:val="000000" w:themeColor="text1"/>
          <w:sz w:val="20"/>
          <w:szCs w:val="24"/>
        </w:rPr>
        <w:t>“Não sei... o ar” (</w:t>
      </w:r>
      <w:proofErr w:type="gramStart"/>
      <w:r w:rsidRPr="00E41E0E">
        <w:rPr>
          <w:rFonts w:cs="Arial"/>
          <w:color w:val="000000" w:themeColor="text1"/>
          <w:sz w:val="20"/>
          <w:szCs w:val="24"/>
        </w:rPr>
        <w:t>A1)</w:t>
      </w:r>
      <w:proofErr w:type="gramEnd"/>
    </w:p>
    <w:p w:rsidR="00920091" w:rsidRPr="00E41E0E" w:rsidRDefault="00920091" w:rsidP="003075C1">
      <w:pPr>
        <w:spacing w:after="0" w:line="240" w:lineRule="auto"/>
        <w:jc w:val="both"/>
        <w:rPr>
          <w:rFonts w:cs="Arial"/>
          <w:b/>
          <w:color w:val="000000" w:themeColor="text1"/>
          <w:szCs w:val="24"/>
        </w:rPr>
      </w:pPr>
    </w:p>
    <w:p w:rsidR="00920091" w:rsidRPr="00E41E0E" w:rsidRDefault="00920091" w:rsidP="003075C1">
      <w:pPr>
        <w:spacing w:after="0" w:line="360" w:lineRule="auto"/>
        <w:ind w:firstLine="708"/>
        <w:jc w:val="both"/>
        <w:rPr>
          <w:rFonts w:cs="Arial"/>
          <w:color w:val="000000" w:themeColor="text1"/>
          <w:szCs w:val="24"/>
        </w:rPr>
      </w:pPr>
      <w:r w:rsidRPr="00E41E0E">
        <w:rPr>
          <w:rFonts w:cs="Arial"/>
          <w:color w:val="000000" w:themeColor="text1"/>
          <w:szCs w:val="24"/>
        </w:rPr>
        <w:t xml:space="preserve">E na segunda entrevista, passam a ter certeza </w:t>
      </w:r>
      <w:r w:rsidR="00164513">
        <w:rPr>
          <w:rFonts w:cs="Arial"/>
          <w:color w:val="000000" w:themeColor="text1"/>
          <w:szCs w:val="24"/>
        </w:rPr>
        <w:t xml:space="preserve">de </w:t>
      </w:r>
      <w:r w:rsidRPr="00E41E0E">
        <w:rPr>
          <w:rFonts w:cs="Arial"/>
          <w:color w:val="000000" w:themeColor="text1"/>
          <w:szCs w:val="24"/>
        </w:rPr>
        <w:t>que o homem é o maior responsável pela destruição do meio ambiente:</w:t>
      </w:r>
    </w:p>
    <w:p w:rsidR="003075C1" w:rsidRPr="00E41E0E" w:rsidRDefault="003075C1" w:rsidP="003075C1">
      <w:pPr>
        <w:spacing w:after="0" w:line="240" w:lineRule="auto"/>
        <w:ind w:firstLine="708"/>
        <w:jc w:val="both"/>
        <w:rPr>
          <w:rFonts w:cs="Arial"/>
          <w:color w:val="000000" w:themeColor="text1"/>
          <w:szCs w:val="24"/>
        </w:rPr>
      </w:pPr>
    </w:p>
    <w:p w:rsidR="00920091" w:rsidRPr="00E41E0E" w:rsidRDefault="00920091" w:rsidP="00616D63">
      <w:pPr>
        <w:spacing w:after="0" w:line="240" w:lineRule="auto"/>
        <w:ind w:left="2268"/>
        <w:jc w:val="both"/>
        <w:rPr>
          <w:rFonts w:cs="Arial"/>
          <w:color w:val="000000" w:themeColor="text1"/>
          <w:sz w:val="20"/>
          <w:szCs w:val="24"/>
        </w:rPr>
      </w:pPr>
      <w:r w:rsidRPr="00E41E0E">
        <w:rPr>
          <w:rFonts w:cs="Arial"/>
          <w:color w:val="000000" w:themeColor="text1"/>
          <w:sz w:val="20"/>
          <w:szCs w:val="24"/>
        </w:rPr>
        <w:t xml:space="preserve">“Bastante poluído, pois o ser humano joga lixo na terra, </w:t>
      </w:r>
      <w:proofErr w:type="gramStart"/>
      <w:r w:rsidRPr="00E41E0E">
        <w:rPr>
          <w:rFonts w:cs="Arial"/>
          <w:color w:val="000000" w:themeColor="text1"/>
          <w:sz w:val="20"/>
          <w:szCs w:val="24"/>
        </w:rPr>
        <w:t>aquelas fabricas</w:t>
      </w:r>
      <w:proofErr w:type="gramEnd"/>
      <w:r w:rsidRPr="00E41E0E">
        <w:rPr>
          <w:rFonts w:cs="Arial"/>
          <w:color w:val="000000" w:themeColor="text1"/>
          <w:sz w:val="20"/>
          <w:szCs w:val="24"/>
        </w:rPr>
        <w:t xml:space="preserve"> lá jogam aquelas fumaças toxicas lá, pegam o esgoto e jogam dentro do rio, ai os rios estão poluídos” (A8). </w:t>
      </w:r>
    </w:p>
    <w:p w:rsidR="00920091" w:rsidRPr="00E41E0E" w:rsidRDefault="00920091" w:rsidP="00616D63">
      <w:pPr>
        <w:spacing w:after="0" w:line="240" w:lineRule="auto"/>
        <w:ind w:left="2268"/>
        <w:jc w:val="both"/>
        <w:rPr>
          <w:rFonts w:cs="Arial"/>
          <w:color w:val="000000" w:themeColor="text1"/>
          <w:sz w:val="20"/>
          <w:szCs w:val="24"/>
        </w:rPr>
      </w:pPr>
    </w:p>
    <w:p w:rsidR="00920091" w:rsidRPr="00E41E0E" w:rsidRDefault="00920091" w:rsidP="00616D63">
      <w:pPr>
        <w:spacing w:after="0" w:line="240" w:lineRule="auto"/>
        <w:ind w:left="2268"/>
        <w:jc w:val="both"/>
        <w:rPr>
          <w:rFonts w:cs="Arial"/>
          <w:color w:val="000000" w:themeColor="text1"/>
          <w:sz w:val="20"/>
          <w:szCs w:val="24"/>
        </w:rPr>
      </w:pPr>
      <w:r w:rsidRPr="00E41E0E">
        <w:rPr>
          <w:rFonts w:cs="Arial"/>
          <w:color w:val="000000" w:themeColor="text1"/>
          <w:sz w:val="20"/>
          <w:szCs w:val="24"/>
        </w:rPr>
        <w:lastRenderedPageBreak/>
        <w:t xml:space="preserve">“Eu vejo assim também. O ser humano quer acabar com o planeta” (A5). </w:t>
      </w:r>
    </w:p>
    <w:p w:rsidR="00920091" w:rsidRPr="00E41E0E" w:rsidRDefault="00920091" w:rsidP="00616D63">
      <w:pPr>
        <w:spacing w:after="0" w:line="240" w:lineRule="auto"/>
        <w:ind w:left="2268"/>
        <w:jc w:val="both"/>
        <w:rPr>
          <w:rFonts w:cs="Arial"/>
          <w:color w:val="000000" w:themeColor="text1"/>
          <w:sz w:val="20"/>
          <w:szCs w:val="24"/>
        </w:rPr>
      </w:pPr>
    </w:p>
    <w:p w:rsidR="00920091" w:rsidRPr="00E41E0E" w:rsidRDefault="00920091" w:rsidP="00616D63">
      <w:pPr>
        <w:spacing w:after="0" w:line="240" w:lineRule="auto"/>
        <w:ind w:left="2268"/>
        <w:jc w:val="both"/>
        <w:rPr>
          <w:rFonts w:cs="Arial"/>
          <w:color w:val="000000" w:themeColor="text1"/>
          <w:sz w:val="20"/>
          <w:szCs w:val="24"/>
        </w:rPr>
      </w:pPr>
      <w:r w:rsidRPr="00E41E0E">
        <w:rPr>
          <w:rFonts w:cs="Arial"/>
          <w:color w:val="000000" w:themeColor="text1"/>
          <w:sz w:val="20"/>
          <w:szCs w:val="24"/>
        </w:rPr>
        <w:t xml:space="preserve">“Eu enxergo ele poluído por que a gente mesmo está poluindo. Os principais poluentes somos nós mesmos professores. Isso vai trazer </w:t>
      </w:r>
      <w:proofErr w:type="gramStart"/>
      <w:r w:rsidRPr="00E41E0E">
        <w:rPr>
          <w:rFonts w:cs="Arial"/>
          <w:color w:val="000000" w:themeColor="text1"/>
          <w:sz w:val="20"/>
          <w:szCs w:val="24"/>
        </w:rPr>
        <w:t>doenças par</w:t>
      </w:r>
      <w:proofErr w:type="gramEnd"/>
      <w:r w:rsidRPr="00E41E0E">
        <w:rPr>
          <w:rFonts w:cs="Arial"/>
          <w:color w:val="000000" w:themeColor="text1"/>
          <w:sz w:val="20"/>
          <w:szCs w:val="24"/>
        </w:rPr>
        <w:t xml:space="preserve"> a agente, tuberculose, febre, o que entra pelo pé, dengue e um monte de coisas ruins” (A10).</w:t>
      </w:r>
    </w:p>
    <w:p w:rsidR="00920091" w:rsidRPr="00E41E0E" w:rsidRDefault="00920091" w:rsidP="00616D63">
      <w:pPr>
        <w:spacing w:after="0" w:line="240" w:lineRule="auto"/>
        <w:jc w:val="both"/>
        <w:rPr>
          <w:rFonts w:cs="Arial"/>
          <w:color w:val="000000" w:themeColor="text1"/>
          <w:szCs w:val="24"/>
        </w:rPr>
      </w:pPr>
    </w:p>
    <w:p w:rsidR="00E057A7" w:rsidRPr="00E41E0E" w:rsidRDefault="00920091" w:rsidP="00BE6030">
      <w:pPr>
        <w:spacing w:after="0" w:line="360" w:lineRule="auto"/>
        <w:ind w:firstLine="708"/>
        <w:jc w:val="both"/>
        <w:rPr>
          <w:rFonts w:cs="Arial"/>
          <w:color w:val="000000" w:themeColor="text1"/>
          <w:szCs w:val="24"/>
        </w:rPr>
      </w:pPr>
      <w:r w:rsidRPr="00E41E0E">
        <w:rPr>
          <w:rFonts w:cs="Arial"/>
          <w:color w:val="000000" w:themeColor="text1"/>
          <w:szCs w:val="24"/>
        </w:rPr>
        <w:t xml:space="preserve">Conscientizar o indivíduo por meio das aulas </w:t>
      </w:r>
      <w:proofErr w:type="spellStart"/>
      <w:r w:rsidRPr="00E41E0E">
        <w:rPr>
          <w:rFonts w:cs="Arial"/>
          <w:color w:val="000000" w:themeColor="text1"/>
          <w:szCs w:val="24"/>
        </w:rPr>
        <w:t>teórico-práticas</w:t>
      </w:r>
      <w:proofErr w:type="spellEnd"/>
      <w:r w:rsidRPr="00E41E0E">
        <w:rPr>
          <w:rFonts w:cs="Arial"/>
          <w:color w:val="000000" w:themeColor="text1"/>
          <w:szCs w:val="24"/>
        </w:rPr>
        <w:t xml:space="preserve"> nem sempre </w:t>
      </w:r>
      <w:r w:rsidR="00164513">
        <w:rPr>
          <w:rFonts w:cs="Arial"/>
          <w:color w:val="000000" w:themeColor="text1"/>
          <w:szCs w:val="24"/>
        </w:rPr>
        <w:t xml:space="preserve">apresenta resultados </w:t>
      </w:r>
      <w:proofErr w:type="gramStart"/>
      <w:r w:rsidRPr="00E41E0E">
        <w:rPr>
          <w:rFonts w:cs="Arial"/>
          <w:color w:val="000000" w:themeColor="text1"/>
          <w:szCs w:val="24"/>
        </w:rPr>
        <w:t>a curto prazo</w:t>
      </w:r>
      <w:proofErr w:type="gramEnd"/>
      <w:r w:rsidR="00164513">
        <w:rPr>
          <w:rFonts w:cs="Arial"/>
          <w:color w:val="000000" w:themeColor="text1"/>
          <w:szCs w:val="24"/>
        </w:rPr>
        <w:t>;</w:t>
      </w:r>
      <w:r w:rsidRPr="00E41E0E">
        <w:rPr>
          <w:rFonts w:cs="Arial"/>
          <w:color w:val="000000" w:themeColor="text1"/>
          <w:szCs w:val="24"/>
        </w:rPr>
        <w:t xml:space="preserve"> entretanto, nesta fase de transmissão de conhecimento e di</w:t>
      </w:r>
      <w:r w:rsidR="00164513">
        <w:rPr>
          <w:rFonts w:cs="Arial"/>
          <w:color w:val="000000" w:themeColor="text1"/>
          <w:szCs w:val="24"/>
        </w:rPr>
        <w:t>á</w:t>
      </w:r>
      <w:r w:rsidRPr="00E41E0E">
        <w:rPr>
          <w:rFonts w:cs="Arial"/>
          <w:color w:val="000000" w:themeColor="text1"/>
          <w:szCs w:val="24"/>
        </w:rPr>
        <w:t>logo sobre o meio ambiente, fica clar</w:t>
      </w:r>
      <w:r w:rsidR="00164513">
        <w:rPr>
          <w:rFonts w:cs="Arial"/>
          <w:color w:val="000000" w:themeColor="text1"/>
          <w:szCs w:val="24"/>
        </w:rPr>
        <w:t>a</w:t>
      </w:r>
      <w:r w:rsidRPr="00E41E0E">
        <w:rPr>
          <w:rFonts w:cs="Arial"/>
          <w:color w:val="000000" w:themeColor="text1"/>
          <w:szCs w:val="24"/>
        </w:rPr>
        <w:t xml:space="preserve"> a evolução dos alunos em diversos aspectos trabalhados na pesquisa, além de reforçar que a escola transforma o</w:t>
      </w:r>
      <w:r w:rsidR="00164513">
        <w:rPr>
          <w:rFonts w:cs="Arial"/>
          <w:color w:val="000000" w:themeColor="text1"/>
          <w:szCs w:val="24"/>
        </w:rPr>
        <w:t>s</w:t>
      </w:r>
      <w:r w:rsidRPr="00E41E0E">
        <w:rPr>
          <w:rFonts w:cs="Arial"/>
          <w:color w:val="000000" w:themeColor="text1"/>
          <w:szCs w:val="24"/>
        </w:rPr>
        <w:t xml:space="preserve"> aluno</w:t>
      </w:r>
      <w:r w:rsidR="00164513">
        <w:rPr>
          <w:rFonts w:cs="Arial"/>
          <w:color w:val="000000" w:themeColor="text1"/>
          <w:szCs w:val="24"/>
        </w:rPr>
        <w:t>s</w:t>
      </w:r>
      <w:r w:rsidRPr="00E41E0E">
        <w:rPr>
          <w:rFonts w:cs="Arial"/>
          <w:color w:val="000000" w:themeColor="text1"/>
          <w:szCs w:val="24"/>
        </w:rPr>
        <w:t xml:space="preserve"> em seres</w:t>
      </w:r>
      <w:r w:rsidR="00164513">
        <w:rPr>
          <w:rFonts w:cs="Arial"/>
          <w:color w:val="000000" w:themeColor="text1"/>
          <w:szCs w:val="24"/>
        </w:rPr>
        <w:t xml:space="preserve"> mais</w:t>
      </w:r>
      <w:r w:rsidRPr="00E41E0E">
        <w:rPr>
          <w:rFonts w:cs="Arial"/>
          <w:color w:val="000000" w:themeColor="text1"/>
          <w:szCs w:val="24"/>
        </w:rPr>
        <w:t xml:space="preserve"> reflexivos e críticos.</w:t>
      </w:r>
    </w:p>
    <w:p w:rsidR="005D0307" w:rsidRPr="00E41E0E" w:rsidRDefault="005D0307" w:rsidP="00920091">
      <w:pPr>
        <w:spacing w:after="0" w:line="360" w:lineRule="auto"/>
        <w:jc w:val="both"/>
        <w:rPr>
          <w:rFonts w:cs="Arial"/>
          <w:b/>
          <w:color w:val="000000" w:themeColor="text1"/>
          <w:szCs w:val="24"/>
        </w:rPr>
      </w:pPr>
    </w:p>
    <w:p w:rsidR="00920091" w:rsidRPr="00E41E0E" w:rsidRDefault="00920091" w:rsidP="00920091">
      <w:pPr>
        <w:spacing w:after="0" w:line="360" w:lineRule="auto"/>
        <w:jc w:val="both"/>
        <w:rPr>
          <w:rFonts w:cs="Arial"/>
          <w:b/>
          <w:color w:val="000000" w:themeColor="text1"/>
          <w:szCs w:val="24"/>
        </w:rPr>
      </w:pPr>
      <w:r w:rsidRPr="00E41E0E">
        <w:rPr>
          <w:rFonts w:cs="Arial"/>
          <w:b/>
          <w:color w:val="000000" w:themeColor="text1"/>
          <w:szCs w:val="24"/>
        </w:rPr>
        <w:t>4.</w:t>
      </w:r>
      <w:r w:rsidR="00296A6C" w:rsidRPr="00E41E0E">
        <w:rPr>
          <w:rFonts w:cs="Arial"/>
          <w:b/>
          <w:color w:val="000000" w:themeColor="text1"/>
          <w:szCs w:val="24"/>
        </w:rPr>
        <w:t>1</w:t>
      </w:r>
      <w:r w:rsidRPr="00E41E0E">
        <w:rPr>
          <w:rFonts w:cs="Arial"/>
          <w:b/>
          <w:color w:val="000000" w:themeColor="text1"/>
          <w:szCs w:val="24"/>
        </w:rPr>
        <w:t xml:space="preserve">.4 </w:t>
      </w:r>
      <w:r w:rsidR="00164513">
        <w:rPr>
          <w:rFonts w:cs="Arial"/>
          <w:b/>
          <w:color w:val="000000" w:themeColor="text1"/>
          <w:szCs w:val="24"/>
        </w:rPr>
        <w:t>Futebol Educacional</w:t>
      </w:r>
      <w:r w:rsidRPr="00E41E0E">
        <w:rPr>
          <w:rFonts w:cs="Arial"/>
          <w:b/>
          <w:color w:val="000000" w:themeColor="text1"/>
          <w:szCs w:val="24"/>
        </w:rPr>
        <w:t xml:space="preserve"> </w:t>
      </w:r>
    </w:p>
    <w:p w:rsidR="00920091" w:rsidRPr="00E41E0E" w:rsidRDefault="00920091" w:rsidP="00920091">
      <w:pPr>
        <w:spacing w:after="0" w:line="360" w:lineRule="auto"/>
        <w:jc w:val="both"/>
        <w:rPr>
          <w:rFonts w:cs="Arial"/>
          <w:color w:val="000000" w:themeColor="text1"/>
          <w:szCs w:val="24"/>
        </w:rPr>
      </w:pPr>
    </w:p>
    <w:p w:rsidR="003075C1" w:rsidRPr="00E41E0E" w:rsidRDefault="00164513" w:rsidP="005D0307">
      <w:pPr>
        <w:spacing w:after="0" w:line="360" w:lineRule="auto"/>
        <w:ind w:firstLine="708"/>
        <w:jc w:val="both"/>
        <w:rPr>
          <w:rFonts w:cs="Arial"/>
          <w:color w:val="000000" w:themeColor="text1"/>
          <w:szCs w:val="24"/>
        </w:rPr>
      </w:pPr>
      <w:r>
        <w:rPr>
          <w:rFonts w:cs="Arial"/>
          <w:color w:val="000000" w:themeColor="text1"/>
          <w:szCs w:val="24"/>
        </w:rPr>
        <w:t>E</w:t>
      </w:r>
      <w:r w:rsidR="00920091" w:rsidRPr="00E41E0E">
        <w:rPr>
          <w:rFonts w:cs="Arial"/>
          <w:color w:val="000000" w:themeColor="text1"/>
          <w:szCs w:val="24"/>
        </w:rPr>
        <w:t xml:space="preserve">sta parte da entrevista tem como eixo o </w:t>
      </w:r>
      <w:r>
        <w:rPr>
          <w:rFonts w:cs="Arial"/>
          <w:color w:val="000000" w:themeColor="text1"/>
          <w:szCs w:val="24"/>
        </w:rPr>
        <w:t>Futebol Educacional</w:t>
      </w:r>
      <w:r w:rsidR="00920091" w:rsidRPr="00E41E0E">
        <w:rPr>
          <w:rFonts w:cs="Arial"/>
          <w:color w:val="000000" w:themeColor="text1"/>
          <w:szCs w:val="24"/>
        </w:rPr>
        <w:t xml:space="preserve"> e a sua importância</w:t>
      </w:r>
      <w:r>
        <w:rPr>
          <w:rFonts w:cs="Arial"/>
          <w:color w:val="000000" w:themeColor="text1"/>
          <w:szCs w:val="24"/>
        </w:rPr>
        <w:t xml:space="preserve">. </w:t>
      </w:r>
      <w:r w:rsidR="00920091" w:rsidRPr="00E41E0E">
        <w:rPr>
          <w:rFonts w:cs="Arial"/>
          <w:color w:val="000000" w:themeColor="text1"/>
          <w:szCs w:val="24"/>
        </w:rPr>
        <w:t xml:space="preserve"> </w:t>
      </w:r>
      <w:r w:rsidR="008D4C26">
        <w:rPr>
          <w:rFonts w:cs="Arial"/>
          <w:color w:val="000000" w:themeColor="text1"/>
          <w:szCs w:val="24"/>
        </w:rPr>
        <w:t xml:space="preserve">A primeira pergunta </w:t>
      </w:r>
      <w:r w:rsidR="008C7912">
        <w:rPr>
          <w:rFonts w:cs="Arial"/>
          <w:color w:val="000000" w:themeColor="text1"/>
          <w:szCs w:val="24"/>
        </w:rPr>
        <w:t>tinha como tema</w:t>
      </w:r>
      <w:r w:rsidR="008D4C26">
        <w:rPr>
          <w:rFonts w:cs="Arial"/>
          <w:color w:val="000000" w:themeColor="text1"/>
          <w:szCs w:val="24"/>
        </w:rPr>
        <w:t xml:space="preserve"> </w:t>
      </w:r>
      <w:r w:rsidR="008C7912">
        <w:rPr>
          <w:rFonts w:cs="Arial"/>
          <w:color w:val="000000" w:themeColor="text1"/>
          <w:szCs w:val="24"/>
        </w:rPr>
        <w:t xml:space="preserve">a relação dos participantes com a prática de esportes. As respostas </w:t>
      </w:r>
      <w:proofErr w:type="spellStart"/>
      <w:r w:rsidR="008C7912">
        <w:rPr>
          <w:rFonts w:cs="Arial"/>
          <w:color w:val="000000" w:themeColor="text1"/>
          <w:szCs w:val="24"/>
        </w:rPr>
        <w:t>incluiram</w:t>
      </w:r>
      <w:proofErr w:type="spellEnd"/>
      <w:r w:rsidR="008C7912">
        <w:rPr>
          <w:rFonts w:cs="Arial"/>
          <w:color w:val="000000" w:themeColor="text1"/>
          <w:szCs w:val="24"/>
        </w:rPr>
        <w:t xml:space="preserve"> definições e experiências pessoais:</w:t>
      </w:r>
    </w:p>
    <w:p w:rsidR="005D0307" w:rsidRPr="00E41E0E" w:rsidRDefault="005D0307" w:rsidP="005D0307">
      <w:pPr>
        <w:spacing w:after="0" w:line="360" w:lineRule="auto"/>
        <w:ind w:firstLine="708"/>
        <w:jc w:val="both"/>
        <w:rPr>
          <w:rFonts w:cs="Arial"/>
          <w:color w:val="000000" w:themeColor="text1"/>
          <w:szCs w:val="24"/>
        </w:rPr>
      </w:pPr>
    </w:p>
    <w:p w:rsidR="00920091" w:rsidRPr="00E41E0E" w:rsidRDefault="00920091" w:rsidP="00616D63">
      <w:pPr>
        <w:spacing w:after="0" w:line="240" w:lineRule="auto"/>
        <w:ind w:left="2268"/>
        <w:jc w:val="both"/>
        <w:rPr>
          <w:rFonts w:cs="Arial"/>
          <w:color w:val="000000" w:themeColor="text1"/>
          <w:sz w:val="20"/>
          <w:szCs w:val="24"/>
        </w:rPr>
      </w:pPr>
      <w:r w:rsidRPr="00E41E0E">
        <w:rPr>
          <w:rFonts w:cs="Arial"/>
          <w:color w:val="000000" w:themeColor="text1"/>
          <w:sz w:val="20"/>
          <w:szCs w:val="24"/>
        </w:rPr>
        <w:t xml:space="preserve">Jogar bola é esporte. Esporte é um tipo de atividade física. </w:t>
      </w:r>
      <w:proofErr w:type="gramStart"/>
      <w:r w:rsidRPr="00E41E0E">
        <w:rPr>
          <w:rFonts w:cs="Arial"/>
          <w:color w:val="000000" w:themeColor="text1"/>
          <w:sz w:val="20"/>
          <w:szCs w:val="24"/>
        </w:rPr>
        <w:t>Esporte é educação física</w:t>
      </w:r>
      <w:proofErr w:type="gramEnd"/>
      <w:r w:rsidRPr="00E41E0E">
        <w:rPr>
          <w:rFonts w:cs="Arial"/>
          <w:color w:val="000000" w:themeColor="text1"/>
          <w:sz w:val="20"/>
          <w:szCs w:val="24"/>
        </w:rPr>
        <w:t xml:space="preserve"> (A2).</w:t>
      </w:r>
    </w:p>
    <w:p w:rsidR="00920091" w:rsidRPr="00E41E0E" w:rsidRDefault="00920091" w:rsidP="00616D63">
      <w:pPr>
        <w:spacing w:after="0" w:line="240" w:lineRule="auto"/>
        <w:ind w:left="2268"/>
        <w:jc w:val="both"/>
        <w:rPr>
          <w:rFonts w:cs="Arial"/>
          <w:color w:val="000000" w:themeColor="text1"/>
          <w:sz w:val="20"/>
          <w:szCs w:val="24"/>
        </w:rPr>
      </w:pPr>
    </w:p>
    <w:p w:rsidR="00920091" w:rsidRPr="00E41E0E" w:rsidRDefault="00920091" w:rsidP="00616D63">
      <w:pPr>
        <w:spacing w:after="0" w:line="240" w:lineRule="auto"/>
        <w:ind w:left="2268"/>
        <w:jc w:val="both"/>
        <w:rPr>
          <w:rFonts w:cs="Arial"/>
          <w:color w:val="000000" w:themeColor="text1"/>
          <w:sz w:val="20"/>
          <w:szCs w:val="24"/>
        </w:rPr>
      </w:pPr>
      <w:r w:rsidRPr="00E41E0E">
        <w:rPr>
          <w:rFonts w:cs="Arial"/>
          <w:color w:val="000000" w:themeColor="text1"/>
          <w:sz w:val="20"/>
          <w:szCs w:val="24"/>
        </w:rPr>
        <w:t xml:space="preserve"> </w:t>
      </w:r>
      <w:proofErr w:type="gramStart"/>
      <w:r w:rsidRPr="00E41E0E">
        <w:rPr>
          <w:rFonts w:cs="Arial"/>
          <w:color w:val="000000" w:themeColor="text1"/>
          <w:sz w:val="20"/>
          <w:szCs w:val="24"/>
        </w:rPr>
        <w:t>Quebrar a cara</w:t>
      </w:r>
      <w:proofErr w:type="gramEnd"/>
      <w:r w:rsidRPr="00E41E0E">
        <w:rPr>
          <w:rFonts w:cs="Arial"/>
          <w:color w:val="000000" w:themeColor="text1"/>
          <w:sz w:val="20"/>
          <w:szCs w:val="24"/>
        </w:rPr>
        <w:t xml:space="preserve"> dos outros, boxe, </w:t>
      </w:r>
      <w:proofErr w:type="spellStart"/>
      <w:r w:rsidRPr="00E41E0E">
        <w:rPr>
          <w:rFonts w:cs="Arial"/>
          <w:color w:val="000000" w:themeColor="text1"/>
          <w:sz w:val="20"/>
          <w:szCs w:val="24"/>
        </w:rPr>
        <w:t>taikondo</w:t>
      </w:r>
      <w:proofErr w:type="spellEnd"/>
      <w:r w:rsidRPr="00E41E0E">
        <w:rPr>
          <w:rFonts w:cs="Arial"/>
          <w:color w:val="000000" w:themeColor="text1"/>
          <w:sz w:val="20"/>
          <w:szCs w:val="24"/>
        </w:rPr>
        <w:t xml:space="preserve">, judô, quebrar a cara dos outros na escola (A6). </w:t>
      </w:r>
    </w:p>
    <w:p w:rsidR="00920091" w:rsidRPr="00E41E0E" w:rsidRDefault="00920091" w:rsidP="00616D63">
      <w:pPr>
        <w:spacing w:after="0" w:line="240" w:lineRule="auto"/>
        <w:ind w:left="2268"/>
        <w:jc w:val="both"/>
        <w:rPr>
          <w:rFonts w:cs="Arial"/>
          <w:color w:val="000000" w:themeColor="text1"/>
          <w:sz w:val="20"/>
          <w:szCs w:val="24"/>
        </w:rPr>
      </w:pPr>
    </w:p>
    <w:p w:rsidR="00920091" w:rsidRPr="00E41E0E" w:rsidRDefault="00920091" w:rsidP="00616D63">
      <w:pPr>
        <w:spacing w:after="0" w:line="240" w:lineRule="auto"/>
        <w:ind w:left="2268"/>
        <w:jc w:val="both"/>
        <w:rPr>
          <w:rFonts w:cs="Arial"/>
          <w:color w:val="000000" w:themeColor="text1"/>
          <w:sz w:val="20"/>
          <w:szCs w:val="24"/>
        </w:rPr>
      </w:pPr>
      <w:r w:rsidRPr="00E41E0E">
        <w:rPr>
          <w:rFonts w:cs="Arial"/>
          <w:color w:val="000000" w:themeColor="text1"/>
          <w:sz w:val="20"/>
          <w:szCs w:val="24"/>
        </w:rPr>
        <w:t xml:space="preserve">Nós jogávamos lá na rua, gosto de praticar para ser alguém na vida </w:t>
      </w:r>
      <w:r w:rsidRPr="00E41E0E">
        <w:rPr>
          <w:rFonts w:cs="Arial"/>
          <w:b/>
          <w:i/>
          <w:color w:val="000000" w:themeColor="text1"/>
          <w:sz w:val="20"/>
          <w:szCs w:val="24"/>
        </w:rPr>
        <w:t>(A3).</w:t>
      </w:r>
    </w:p>
    <w:p w:rsidR="00616D63" w:rsidRPr="00E41E0E" w:rsidRDefault="00616D63" w:rsidP="003075C1">
      <w:pPr>
        <w:spacing w:after="0" w:line="240" w:lineRule="auto"/>
        <w:contextualSpacing/>
        <w:jc w:val="both"/>
        <w:rPr>
          <w:rFonts w:cs="Arial"/>
          <w:color w:val="000000" w:themeColor="text1"/>
          <w:szCs w:val="24"/>
        </w:rPr>
      </w:pPr>
    </w:p>
    <w:p w:rsidR="00920091" w:rsidRPr="00E41E0E" w:rsidRDefault="008C7912" w:rsidP="00920091">
      <w:pPr>
        <w:spacing w:after="0" w:line="360" w:lineRule="auto"/>
        <w:ind w:firstLine="708"/>
        <w:contextualSpacing/>
        <w:jc w:val="both"/>
        <w:rPr>
          <w:rFonts w:cs="Arial"/>
          <w:color w:val="000000" w:themeColor="text1"/>
          <w:szCs w:val="24"/>
        </w:rPr>
      </w:pPr>
      <w:r>
        <w:rPr>
          <w:rFonts w:cs="Arial"/>
          <w:color w:val="000000" w:themeColor="text1"/>
          <w:szCs w:val="24"/>
        </w:rPr>
        <w:t xml:space="preserve">Chama a atenção a resposta de </w:t>
      </w:r>
      <w:r w:rsidRPr="008C7912">
        <w:rPr>
          <w:rFonts w:cs="Arial"/>
          <w:b/>
          <w:color w:val="000000" w:themeColor="text1"/>
          <w:szCs w:val="24"/>
        </w:rPr>
        <w:t>A6</w:t>
      </w:r>
      <w:r>
        <w:rPr>
          <w:rFonts w:cs="Arial"/>
          <w:color w:val="000000" w:themeColor="text1"/>
          <w:szCs w:val="24"/>
        </w:rPr>
        <w:t xml:space="preserve"> </w:t>
      </w:r>
      <w:r>
        <w:rPr>
          <w:rFonts w:cs="Arial"/>
          <w:b/>
          <w:color w:val="000000" w:themeColor="text1"/>
          <w:szCs w:val="24"/>
        </w:rPr>
        <w:t>que associa esporte à</w:t>
      </w:r>
      <w:proofErr w:type="gramStart"/>
      <w:r>
        <w:rPr>
          <w:rFonts w:cs="Arial"/>
          <w:b/>
          <w:color w:val="000000" w:themeColor="text1"/>
          <w:szCs w:val="24"/>
        </w:rPr>
        <w:t xml:space="preserve">  </w:t>
      </w:r>
      <w:proofErr w:type="gramEnd"/>
      <w:r w:rsidR="00920091" w:rsidRPr="00E41E0E">
        <w:rPr>
          <w:rFonts w:cs="Arial"/>
          <w:color w:val="000000" w:themeColor="text1"/>
          <w:szCs w:val="24"/>
        </w:rPr>
        <w:t>violência</w:t>
      </w:r>
      <w:r>
        <w:rPr>
          <w:rFonts w:cs="Arial"/>
          <w:color w:val="000000" w:themeColor="text1"/>
          <w:szCs w:val="24"/>
        </w:rPr>
        <w:t xml:space="preserve"> quando afirma </w:t>
      </w:r>
      <w:r w:rsidR="00920091" w:rsidRPr="00E41E0E">
        <w:rPr>
          <w:rFonts w:cs="Arial"/>
          <w:color w:val="000000" w:themeColor="text1"/>
          <w:szCs w:val="24"/>
        </w:rPr>
        <w:t>“quebrar a cara do outro é um esporte”</w:t>
      </w:r>
      <w:r>
        <w:rPr>
          <w:rFonts w:cs="Arial"/>
          <w:color w:val="000000" w:themeColor="text1"/>
          <w:szCs w:val="24"/>
        </w:rPr>
        <w:t xml:space="preserve">. </w:t>
      </w:r>
      <w:r w:rsidR="00920091" w:rsidRPr="00E41E0E">
        <w:rPr>
          <w:rFonts w:cs="Arial"/>
          <w:color w:val="000000" w:themeColor="text1"/>
          <w:szCs w:val="24"/>
        </w:rPr>
        <w:t xml:space="preserve"> </w:t>
      </w:r>
      <w:r w:rsidR="000C30AB">
        <w:rPr>
          <w:rFonts w:cs="Arial"/>
          <w:color w:val="000000" w:themeColor="text1"/>
          <w:szCs w:val="24"/>
        </w:rPr>
        <w:t>F</w:t>
      </w:r>
      <w:r w:rsidR="00920091" w:rsidRPr="00E41E0E">
        <w:rPr>
          <w:rFonts w:cs="Arial"/>
          <w:color w:val="000000" w:themeColor="text1"/>
          <w:szCs w:val="24"/>
        </w:rPr>
        <w:t xml:space="preserve">oi preciso </w:t>
      </w:r>
      <w:proofErr w:type="spellStart"/>
      <w:r w:rsidR="00920091" w:rsidRPr="00E41E0E">
        <w:rPr>
          <w:rFonts w:cs="Arial"/>
          <w:color w:val="000000" w:themeColor="text1"/>
          <w:szCs w:val="24"/>
        </w:rPr>
        <w:t>explicá-l</w:t>
      </w:r>
      <w:r>
        <w:rPr>
          <w:rFonts w:cs="Arial"/>
          <w:color w:val="000000" w:themeColor="text1"/>
          <w:szCs w:val="24"/>
        </w:rPr>
        <w:t>he</w:t>
      </w:r>
      <w:proofErr w:type="spellEnd"/>
      <w:r w:rsidR="00920091" w:rsidRPr="00E41E0E">
        <w:rPr>
          <w:rFonts w:cs="Arial"/>
          <w:color w:val="000000" w:themeColor="text1"/>
          <w:szCs w:val="24"/>
        </w:rPr>
        <w:t xml:space="preserve"> que há esportes </w:t>
      </w:r>
      <w:r w:rsidR="00D32485">
        <w:rPr>
          <w:rFonts w:cs="Arial"/>
          <w:color w:val="000000" w:themeColor="text1"/>
          <w:szCs w:val="24"/>
        </w:rPr>
        <w:t>mais violentos do que outros</w:t>
      </w:r>
      <w:r w:rsidR="00920091" w:rsidRPr="00E41E0E">
        <w:rPr>
          <w:rFonts w:cs="Arial"/>
          <w:color w:val="000000" w:themeColor="text1"/>
          <w:szCs w:val="24"/>
        </w:rPr>
        <w:t xml:space="preserve">, mas há regras </w:t>
      </w:r>
      <w:r>
        <w:rPr>
          <w:rFonts w:cs="Arial"/>
          <w:color w:val="000000" w:themeColor="text1"/>
          <w:szCs w:val="24"/>
        </w:rPr>
        <w:t xml:space="preserve">que </w:t>
      </w:r>
      <w:proofErr w:type="spellStart"/>
      <w:r>
        <w:rPr>
          <w:rFonts w:cs="Arial"/>
          <w:color w:val="000000" w:themeColor="text1"/>
          <w:szCs w:val="24"/>
        </w:rPr>
        <w:t>proibem</w:t>
      </w:r>
      <w:proofErr w:type="spellEnd"/>
      <w:r>
        <w:rPr>
          <w:rFonts w:cs="Arial"/>
          <w:color w:val="000000" w:themeColor="text1"/>
          <w:szCs w:val="24"/>
        </w:rPr>
        <w:t xml:space="preserve"> </w:t>
      </w:r>
      <w:r w:rsidR="00920091" w:rsidRPr="00E41E0E">
        <w:rPr>
          <w:rFonts w:cs="Arial"/>
          <w:color w:val="000000" w:themeColor="text1"/>
          <w:szCs w:val="24"/>
        </w:rPr>
        <w:t xml:space="preserve">ferir o próximo, que bater ou apanhar não é esporte e que violência só gera violência. </w:t>
      </w:r>
    </w:p>
    <w:p w:rsidR="00920091" w:rsidRPr="00E41E0E" w:rsidRDefault="008C7912" w:rsidP="00920091">
      <w:pPr>
        <w:spacing w:after="0" w:line="360" w:lineRule="auto"/>
        <w:ind w:firstLine="708"/>
        <w:contextualSpacing/>
        <w:jc w:val="both"/>
        <w:rPr>
          <w:rFonts w:cs="Arial"/>
          <w:color w:val="000000" w:themeColor="text1"/>
          <w:szCs w:val="24"/>
        </w:rPr>
      </w:pPr>
      <w:r>
        <w:rPr>
          <w:rFonts w:cs="Arial"/>
          <w:color w:val="000000" w:themeColor="text1"/>
          <w:szCs w:val="24"/>
        </w:rPr>
        <w:t xml:space="preserve">Após a </w:t>
      </w:r>
      <w:r w:rsidR="00920091" w:rsidRPr="00E41E0E">
        <w:rPr>
          <w:rFonts w:cs="Arial"/>
          <w:color w:val="000000" w:themeColor="text1"/>
          <w:szCs w:val="24"/>
        </w:rPr>
        <w:t>conversa e o contato mantido com os alunos</w:t>
      </w:r>
      <w:r w:rsidR="00D32485">
        <w:rPr>
          <w:rFonts w:cs="Arial"/>
          <w:color w:val="000000" w:themeColor="text1"/>
          <w:szCs w:val="24"/>
        </w:rPr>
        <w:t>,</w:t>
      </w:r>
      <w:r w:rsidR="00920091" w:rsidRPr="00E41E0E">
        <w:rPr>
          <w:rFonts w:cs="Arial"/>
          <w:color w:val="000000" w:themeColor="text1"/>
          <w:szCs w:val="24"/>
        </w:rPr>
        <w:t xml:space="preserve"> </w:t>
      </w:r>
      <w:r w:rsidR="00CF0857">
        <w:rPr>
          <w:rFonts w:cs="Arial"/>
          <w:color w:val="000000" w:themeColor="text1"/>
          <w:szCs w:val="24"/>
        </w:rPr>
        <w:t>foram observadas</w:t>
      </w:r>
      <w:r w:rsidR="00CF0857" w:rsidRPr="00E41E0E">
        <w:rPr>
          <w:rFonts w:cs="Arial"/>
          <w:color w:val="000000" w:themeColor="text1"/>
          <w:szCs w:val="24"/>
        </w:rPr>
        <w:t xml:space="preserve"> </w:t>
      </w:r>
      <w:r w:rsidR="00920091" w:rsidRPr="00E41E0E">
        <w:rPr>
          <w:rFonts w:cs="Arial"/>
          <w:color w:val="000000" w:themeColor="text1"/>
          <w:szCs w:val="24"/>
        </w:rPr>
        <w:t>diferença</w:t>
      </w:r>
      <w:r w:rsidR="00CF0857">
        <w:rPr>
          <w:rFonts w:cs="Arial"/>
          <w:color w:val="000000" w:themeColor="text1"/>
          <w:szCs w:val="24"/>
        </w:rPr>
        <w:t>s</w:t>
      </w:r>
      <w:r w:rsidR="00920091" w:rsidRPr="00E41E0E">
        <w:rPr>
          <w:rFonts w:cs="Arial"/>
          <w:color w:val="000000" w:themeColor="text1"/>
          <w:szCs w:val="24"/>
        </w:rPr>
        <w:t xml:space="preserve"> </w:t>
      </w:r>
      <w:r w:rsidR="00CF0857">
        <w:rPr>
          <w:rFonts w:cs="Arial"/>
          <w:color w:val="000000" w:themeColor="text1"/>
          <w:szCs w:val="24"/>
        </w:rPr>
        <w:t>n</w:t>
      </w:r>
      <w:r w:rsidR="00920091" w:rsidRPr="00E41E0E">
        <w:rPr>
          <w:rFonts w:cs="Arial"/>
          <w:color w:val="000000" w:themeColor="text1"/>
          <w:szCs w:val="24"/>
        </w:rPr>
        <w:t xml:space="preserve">a postura </w:t>
      </w:r>
      <w:r w:rsidR="00CF0857">
        <w:rPr>
          <w:rFonts w:cs="Arial"/>
          <w:color w:val="000000" w:themeColor="text1"/>
          <w:szCs w:val="24"/>
        </w:rPr>
        <w:t xml:space="preserve">não só </w:t>
      </w:r>
      <w:r w:rsidR="00920091" w:rsidRPr="00E41E0E">
        <w:rPr>
          <w:rFonts w:cs="Arial"/>
          <w:color w:val="000000" w:themeColor="text1"/>
          <w:szCs w:val="24"/>
        </w:rPr>
        <w:t xml:space="preserve">deste aluno, </w:t>
      </w:r>
      <w:r w:rsidR="00CF0857">
        <w:rPr>
          <w:rFonts w:cs="Arial"/>
          <w:color w:val="000000" w:themeColor="text1"/>
          <w:szCs w:val="24"/>
        </w:rPr>
        <w:t>mas também</w:t>
      </w:r>
      <w:r w:rsidR="00920091" w:rsidRPr="00E41E0E">
        <w:rPr>
          <w:rFonts w:cs="Arial"/>
          <w:color w:val="000000" w:themeColor="text1"/>
          <w:szCs w:val="24"/>
        </w:rPr>
        <w:t xml:space="preserve"> d</w:t>
      </w:r>
      <w:r w:rsidR="00CF0857">
        <w:rPr>
          <w:rFonts w:cs="Arial"/>
          <w:color w:val="000000" w:themeColor="text1"/>
          <w:szCs w:val="24"/>
        </w:rPr>
        <w:t xml:space="preserve">e outros </w:t>
      </w:r>
      <w:r w:rsidR="00920091" w:rsidRPr="00E41E0E">
        <w:rPr>
          <w:rFonts w:cs="Arial"/>
          <w:color w:val="000000" w:themeColor="text1"/>
          <w:szCs w:val="24"/>
        </w:rPr>
        <w:t>que v</w:t>
      </w:r>
      <w:r w:rsidR="00CF0857">
        <w:rPr>
          <w:rFonts w:cs="Arial"/>
          <w:color w:val="000000" w:themeColor="text1"/>
          <w:szCs w:val="24"/>
        </w:rPr>
        <w:t>ia</w:t>
      </w:r>
      <w:r w:rsidR="00920091" w:rsidRPr="00E41E0E">
        <w:rPr>
          <w:rFonts w:cs="Arial"/>
          <w:color w:val="000000" w:themeColor="text1"/>
          <w:szCs w:val="24"/>
        </w:rPr>
        <w:t xml:space="preserve">m </w:t>
      </w:r>
      <w:r w:rsidR="00CF0857">
        <w:rPr>
          <w:rFonts w:cs="Arial"/>
          <w:color w:val="000000" w:themeColor="text1"/>
          <w:szCs w:val="24"/>
        </w:rPr>
        <w:t>n</w:t>
      </w:r>
      <w:r w:rsidR="00920091" w:rsidRPr="00E41E0E">
        <w:rPr>
          <w:rFonts w:cs="Arial"/>
          <w:color w:val="000000" w:themeColor="text1"/>
          <w:szCs w:val="24"/>
        </w:rPr>
        <w:t xml:space="preserve">o </w:t>
      </w:r>
      <w:proofErr w:type="gramStart"/>
      <w:r w:rsidR="00920091" w:rsidRPr="00E41E0E">
        <w:rPr>
          <w:rFonts w:cs="Arial"/>
          <w:color w:val="000000" w:themeColor="text1"/>
          <w:szCs w:val="24"/>
        </w:rPr>
        <w:t xml:space="preserve">esporte </w:t>
      </w:r>
      <w:r w:rsidR="00D32485">
        <w:rPr>
          <w:rFonts w:cs="Arial"/>
          <w:color w:val="000000" w:themeColor="text1"/>
          <w:szCs w:val="24"/>
        </w:rPr>
        <w:t>homogeneidade</w:t>
      </w:r>
      <w:proofErr w:type="gramEnd"/>
      <w:r w:rsidR="00920091" w:rsidRPr="00E41E0E">
        <w:rPr>
          <w:rFonts w:cs="Arial"/>
          <w:color w:val="000000" w:themeColor="text1"/>
          <w:szCs w:val="24"/>
        </w:rPr>
        <w:t xml:space="preserve"> e</w:t>
      </w:r>
      <w:r w:rsidR="00CF0857">
        <w:rPr>
          <w:rFonts w:cs="Arial"/>
          <w:color w:val="000000" w:themeColor="text1"/>
          <w:szCs w:val="24"/>
        </w:rPr>
        <w:t>,</w:t>
      </w:r>
      <w:r w:rsidR="00920091" w:rsidRPr="00E41E0E">
        <w:rPr>
          <w:rFonts w:cs="Arial"/>
          <w:color w:val="000000" w:themeColor="text1"/>
          <w:szCs w:val="24"/>
        </w:rPr>
        <w:t xml:space="preserve"> no caminhar</w:t>
      </w:r>
      <w:r w:rsidR="00CF0857">
        <w:rPr>
          <w:rFonts w:cs="Arial"/>
          <w:color w:val="000000" w:themeColor="text1"/>
          <w:szCs w:val="24"/>
        </w:rPr>
        <w:t>,</w:t>
      </w:r>
      <w:r w:rsidR="00920091" w:rsidRPr="00E41E0E">
        <w:rPr>
          <w:rFonts w:cs="Arial"/>
          <w:color w:val="000000" w:themeColor="text1"/>
          <w:szCs w:val="24"/>
        </w:rPr>
        <w:t xml:space="preserve"> descobr</w:t>
      </w:r>
      <w:r w:rsidR="00CF0857">
        <w:rPr>
          <w:rFonts w:cs="Arial"/>
          <w:color w:val="000000" w:themeColor="text1"/>
          <w:szCs w:val="24"/>
        </w:rPr>
        <w:t>ira</w:t>
      </w:r>
      <w:r w:rsidR="00920091" w:rsidRPr="00E41E0E">
        <w:rPr>
          <w:rFonts w:cs="Arial"/>
          <w:color w:val="000000" w:themeColor="text1"/>
          <w:szCs w:val="24"/>
        </w:rPr>
        <w:t xml:space="preserve">m a </w:t>
      </w:r>
      <w:r w:rsidR="00CF0857">
        <w:rPr>
          <w:rFonts w:cs="Arial"/>
          <w:color w:val="000000" w:themeColor="text1"/>
          <w:szCs w:val="24"/>
        </w:rPr>
        <w:t xml:space="preserve">sua </w:t>
      </w:r>
      <w:r w:rsidR="00920091" w:rsidRPr="00E41E0E">
        <w:rPr>
          <w:rFonts w:cs="Arial"/>
          <w:color w:val="000000" w:themeColor="text1"/>
          <w:szCs w:val="24"/>
        </w:rPr>
        <w:t xml:space="preserve">essência e heterogeneidade. Outro ponto </w:t>
      </w:r>
      <w:r w:rsidR="00CF0857">
        <w:rPr>
          <w:rFonts w:cs="Arial"/>
          <w:color w:val="000000" w:themeColor="text1"/>
          <w:szCs w:val="24"/>
        </w:rPr>
        <w:t>interessante</w:t>
      </w:r>
      <w:r w:rsidR="00CF0857" w:rsidRPr="00E41E0E">
        <w:rPr>
          <w:rFonts w:cs="Arial"/>
          <w:color w:val="000000" w:themeColor="text1"/>
          <w:szCs w:val="24"/>
        </w:rPr>
        <w:t xml:space="preserve"> </w:t>
      </w:r>
      <w:r w:rsidR="00920091" w:rsidRPr="00E41E0E">
        <w:rPr>
          <w:rFonts w:cs="Arial"/>
          <w:color w:val="000000" w:themeColor="text1"/>
          <w:szCs w:val="24"/>
        </w:rPr>
        <w:t xml:space="preserve">é que estes alunos </w:t>
      </w:r>
      <w:r w:rsidR="00CF0857">
        <w:rPr>
          <w:rFonts w:cs="Arial"/>
          <w:color w:val="000000" w:themeColor="text1"/>
          <w:szCs w:val="24"/>
        </w:rPr>
        <w:t xml:space="preserve">percebiam uma diferença entre </w:t>
      </w:r>
      <w:r w:rsidR="00920091" w:rsidRPr="00E41E0E">
        <w:rPr>
          <w:rFonts w:cs="Arial"/>
          <w:color w:val="000000" w:themeColor="text1"/>
          <w:szCs w:val="24"/>
        </w:rPr>
        <w:t xml:space="preserve">o futebol que eles jogavam </w:t>
      </w:r>
      <w:r w:rsidR="00CF0857">
        <w:rPr>
          <w:rFonts w:cs="Arial"/>
          <w:color w:val="000000" w:themeColor="text1"/>
          <w:szCs w:val="24"/>
        </w:rPr>
        <w:t xml:space="preserve">e </w:t>
      </w:r>
      <w:r w:rsidR="00920091" w:rsidRPr="00E41E0E">
        <w:rPr>
          <w:rFonts w:cs="Arial"/>
          <w:color w:val="000000" w:themeColor="text1"/>
          <w:szCs w:val="24"/>
        </w:rPr>
        <w:t xml:space="preserve">o que eles aprenderam no projeto, como </w:t>
      </w:r>
      <w:r w:rsidR="00CF0857">
        <w:rPr>
          <w:rFonts w:cs="Arial"/>
          <w:color w:val="000000" w:themeColor="text1"/>
          <w:szCs w:val="24"/>
        </w:rPr>
        <w:t>se depreende d</w:t>
      </w:r>
      <w:r w:rsidR="00920091" w:rsidRPr="00E41E0E">
        <w:rPr>
          <w:rFonts w:cs="Arial"/>
          <w:color w:val="000000" w:themeColor="text1"/>
          <w:szCs w:val="24"/>
        </w:rPr>
        <w:t xml:space="preserve">as </w:t>
      </w:r>
      <w:r w:rsidR="00CF0857">
        <w:rPr>
          <w:rFonts w:cs="Arial"/>
          <w:color w:val="000000" w:themeColor="text1"/>
          <w:szCs w:val="24"/>
        </w:rPr>
        <w:t>falas</w:t>
      </w:r>
      <w:r w:rsidR="00CF0857" w:rsidRPr="00E41E0E">
        <w:rPr>
          <w:rFonts w:cs="Arial"/>
          <w:color w:val="000000" w:themeColor="text1"/>
          <w:szCs w:val="24"/>
        </w:rPr>
        <w:t xml:space="preserve"> </w:t>
      </w:r>
      <w:r w:rsidR="00920091" w:rsidRPr="00E41E0E">
        <w:rPr>
          <w:rFonts w:cs="Arial"/>
          <w:color w:val="000000" w:themeColor="text1"/>
          <w:szCs w:val="24"/>
        </w:rPr>
        <w:t>a seguir</w:t>
      </w:r>
      <w:r w:rsidR="00D32485">
        <w:rPr>
          <w:rFonts w:cs="Arial"/>
          <w:color w:val="000000" w:themeColor="text1"/>
          <w:szCs w:val="24"/>
        </w:rPr>
        <w:t>:</w:t>
      </w:r>
    </w:p>
    <w:p w:rsidR="00920091" w:rsidRPr="00E41E0E" w:rsidRDefault="00920091" w:rsidP="003075C1">
      <w:pPr>
        <w:spacing w:after="0" w:line="240" w:lineRule="auto"/>
        <w:contextualSpacing/>
        <w:jc w:val="both"/>
        <w:rPr>
          <w:rFonts w:cs="Arial"/>
          <w:color w:val="000000" w:themeColor="text1"/>
          <w:szCs w:val="24"/>
        </w:rPr>
      </w:pPr>
    </w:p>
    <w:p w:rsidR="00920091" w:rsidRPr="00E41E0E" w:rsidRDefault="00920091" w:rsidP="00616D63">
      <w:pPr>
        <w:spacing w:after="0" w:line="240" w:lineRule="auto"/>
        <w:ind w:left="2268"/>
        <w:contextualSpacing/>
        <w:jc w:val="both"/>
        <w:rPr>
          <w:rFonts w:cs="Arial"/>
          <w:b/>
          <w:i/>
          <w:color w:val="000000" w:themeColor="text1"/>
          <w:sz w:val="20"/>
          <w:szCs w:val="24"/>
        </w:rPr>
      </w:pPr>
      <w:r w:rsidRPr="00E41E0E">
        <w:rPr>
          <w:rFonts w:cs="Arial"/>
          <w:color w:val="000000" w:themeColor="text1"/>
          <w:sz w:val="20"/>
          <w:szCs w:val="24"/>
        </w:rPr>
        <w:t xml:space="preserve">“Já. Nós sempre praticamos futebol, diferente do futebol que jogamos aqui, porque aqui tem atividades e conversa e </w:t>
      </w:r>
      <w:proofErr w:type="gramStart"/>
      <w:r w:rsidRPr="00E41E0E">
        <w:rPr>
          <w:rFonts w:cs="Arial"/>
          <w:color w:val="000000" w:themeColor="text1"/>
          <w:sz w:val="20"/>
          <w:szCs w:val="24"/>
        </w:rPr>
        <w:t>regras na rua é</w:t>
      </w:r>
      <w:proofErr w:type="gramEnd"/>
      <w:r w:rsidRPr="00E41E0E">
        <w:rPr>
          <w:rFonts w:cs="Arial"/>
          <w:color w:val="000000" w:themeColor="text1"/>
          <w:sz w:val="20"/>
          <w:szCs w:val="24"/>
        </w:rPr>
        <w:t xml:space="preserve"> jogar como quiser, mas é bom também” </w:t>
      </w:r>
      <w:r w:rsidRPr="00E41E0E">
        <w:rPr>
          <w:rFonts w:cs="Arial"/>
          <w:b/>
          <w:color w:val="000000" w:themeColor="text1"/>
          <w:sz w:val="20"/>
          <w:szCs w:val="24"/>
        </w:rPr>
        <w:t>(A2)</w:t>
      </w:r>
      <w:r w:rsidRPr="00E41E0E">
        <w:rPr>
          <w:rFonts w:cs="Arial"/>
          <w:b/>
          <w:i/>
          <w:color w:val="000000" w:themeColor="text1"/>
          <w:sz w:val="20"/>
          <w:szCs w:val="24"/>
        </w:rPr>
        <w:t>.</w:t>
      </w:r>
    </w:p>
    <w:p w:rsidR="00920091" w:rsidRPr="00E41E0E" w:rsidRDefault="00920091" w:rsidP="00616D63">
      <w:pPr>
        <w:spacing w:after="0" w:line="240" w:lineRule="auto"/>
        <w:ind w:left="2268"/>
        <w:contextualSpacing/>
        <w:jc w:val="both"/>
        <w:rPr>
          <w:rFonts w:cs="Arial"/>
          <w:b/>
          <w:i/>
          <w:color w:val="000000" w:themeColor="text1"/>
          <w:sz w:val="20"/>
          <w:szCs w:val="24"/>
        </w:rPr>
      </w:pPr>
    </w:p>
    <w:p w:rsidR="00920091" w:rsidRPr="00E41E0E" w:rsidRDefault="00920091" w:rsidP="00B03434">
      <w:pPr>
        <w:spacing w:after="0" w:line="240" w:lineRule="auto"/>
        <w:ind w:left="2268"/>
        <w:jc w:val="both"/>
        <w:rPr>
          <w:rFonts w:cs="Arial"/>
          <w:color w:val="000000" w:themeColor="text1"/>
          <w:sz w:val="20"/>
        </w:rPr>
      </w:pPr>
      <w:r w:rsidRPr="00E41E0E">
        <w:rPr>
          <w:rFonts w:cs="Arial"/>
          <w:color w:val="000000" w:themeColor="text1"/>
          <w:sz w:val="20"/>
        </w:rPr>
        <w:lastRenderedPageBreak/>
        <w:t xml:space="preserve">“A ter educação no momento que estou jogando futebol, a não </w:t>
      </w:r>
      <w:proofErr w:type="spellStart"/>
      <w:r w:rsidRPr="00E41E0E">
        <w:rPr>
          <w:rFonts w:cs="Arial"/>
          <w:color w:val="000000" w:themeColor="text1"/>
          <w:sz w:val="20"/>
        </w:rPr>
        <w:t>chingar</w:t>
      </w:r>
      <w:proofErr w:type="spellEnd"/>
      <w:r w:rsidRPr="00E41E0E">
        <w:rPr>
          <w:rFonts w:cs="Arial"/>
          <w:color w:val="000000" w:themeColor="text1"/>
          <w:sz w:val="20"/>
        </w:rPr>
        <w:t xml:space="preserve">, aprendi que devemos respeitar o local de treino, a cuidar da natureza e a respeitar os professores e os colegas” </w:t>
      </w:r>
      <w:r w:rsidRPr="00E41E0E">
        <w:rPr>
          <w:rFonts w:cs="Arial"/>
          <w:b/>
          <w:color w:val="000000" w:themeColor="text1"/>
          <w:sz w:val="20"/>
        </w:rPr>
        <w:t>(A3).</w:t>
      </w:r>
    </w:p>
    <w:p w:rsidR="00920091" w:rsidRPr="00E41E0E" w:rsidRDefault="00920091" w:rsidP="00616D63">
      <w:pPr>
        <w:spacing w:after="0" w:line="240" w:lineRule="auto"/>
        <w:ind w:left="2268"/>
        <w:jc w:val="both"/>
        <w:rPr>
          <w:rFonts w:cs="Arial"/>
          <w:color w:val="000000" w:themeColor="text1"/>
          <w:sz w:val="20"/>
        </w:rPr>
      </w:pPr>
      <w:r w:rsidRPr="00E41E0E">
        <w:rPr>
          <w:rFonts w:cs="Arial"/>
          <w:color w:val="000000" w:themeColor="text1"/>
          <w:sz w:val="20"/>
        </w:rPr>
        <w:t xml:space="preserve">“A não brigar, a respeitar o outro a respeitar o meio ambiente que </w:t>
      </w:r>
      <w:proofErr w:type="gramStart"/>
      <w:r w:rsidRPr="00E41E0E">
        <w:rPr>
          <w:rFonts w:cs="Arial"/>
          <w:color w:val="000000" w:themeColor="text1"/>
          <w:sz w:val="20"/>
        </w:rPr>
        <w:t>somo</w:t>
      </w:r>
      <w:proofErr w:type="gramEnd"/>
      <w:r w:rsidRPr="00E41E0E">
        <w:rPr>
          <w:rFonts w:cs="Arial"/>
          <w:color w:val="000000" w:themeColor="text1"/>
          <w:sz w:val="20"/>
        </w:rPr>
        <w:t xml:space="preserve"> nós mesmos, as aulas mostraram que devemos agir certo” </w:t>
      </w:r>
      <w:r w:rsidRPr="00E41E0E">
        <w:rPr>
          <w:rFonts w:cs="Arial"/>
          <w:b/>
          <w:color w:val="000000" w:themeColor="text1"/>
          <w:sz w:val="20"/>
        </w:rPr>
        <w:t>(A4).</w:t>
      </w:r>
    </w:p>
    <w:p w:rsidR="00920091" w:rsidRPr="00E41E0E" w:rsidRDefault="00920091" w:rsidP="00616D63">
      <w:pPr>
        <w:spacing w:after="0" w:line="240" w:lineRule="auto"/>
        <w:ind w:left="2268"/>
        <w:jc w:val="both"/>
        <w:rPr>
          <w:rFonts w:cs="Arial"/>
          <w:color w:val="000000" w:themeColor="text1"/>
          <w:sz w:val="20"/>
        </w:rPr>
      </w:pPr>
    </w:p>
    <w:p w:rsidR="00920091" w:rsidRPr="00E41E0E" w:rsidRDefault="00920091" w:rsidP="003075C1">
      <w:pPr>
        <w:spacing w:after="0" w:line="240" w:lineRule="auto"/>
        <w:ind w:left="2268"/>
        <w:jc w:val="both"/>
        <w:rPr>
          <w:rFonts w:cs="Arial"/>
          <w:color w:val="000000" w:themeColor="text1"/>
          <w:sz w:val="20"/>
        </w:rPr>
      </w:pPr>
      <w:r w:rsidRPr="00E41E0E">
        <w:rPr>
          <w:rFonts w:cs="Arial"/>
          <w:color w:val="000000" w:themeColor="text1"/>
          <w:sz w:val="20"/>
        </w:rPr>
        <w:t xml:space="preserve">“Aprendi a jogar bola, a respeitar os mais velhos, a respeitar o meio ambiente, e o significado do meio ambiente ele é importante para a nossa sobrevivência” </w:t>
      </w:r>
      <w:r w:rsidRPr="00E41E0E">
        <w:rPr>
          <w:rFonts w:cs="Arial"/>
          <w:b/>
          <w:color w:val="000000" w:themeColor="text1"/>
          <w:sz w:val="20"/>
        </w:rPr>
        <w:t>(A5).</w:t>
      </w:r>
    </w:p>
    <w:p w:rsidR="003075C1" w:rsidRPr="00E41E0E" w:rsidRDefault="003075C1" w:rsidP="003075C1">
      <w:pPr>
        <w:spacing w:after="0" w:line="240" w:lineRule="auto"/>
        <w:ind w:left="2268"/>
        <w:jc w:val="both"/>
        <w:rPr>
          <w:rFonts w:cs="Arial"/>
          <w:color w:val="000000" w:themeColor="text1"/>
          <w:sz w:val="20"/>
        </w:rPr>
      </w:pPr>
    </w:p>
    <w:p w:rsidR="00920091" w:rsidRPr="00E41E0E" w:rsidRDefault="00920091" w:rsidP="00920091">
      <w:pPr>
        <w:spacing w:after="0" w:line="360" w:lineRule="auto"/>
        <w:ind w:firstLine="708"/>
        <w:jc w:val="both"/>
        <w:rPr>
          <w:rFonts w:cs="Arial"/>
          <w:color w:val="000000" w:themeColor="text1"/>
          <w:szCs w:val="24"/>
          <w:shd w:val="clear" w:color="auto" w:fill="FFFFFF"/>
        </w:rPr>
      </w:pPr>
      <w:r w:rsidRPr="00E41E0E">
        <w:rPr>
          <w:rFonts w:cs="Arial"/>
          <w:color w:val="000000" w:themeColor="text1"/>
          <w:szCs w:val="24"/>
          <w:shd w:val="clear" w:color="auto" w:fill="FFFFFF"/>
        </w:rPr>
        <w:t xml:space="preserve">Foi </w:t>
      </w:r>
      <w:proofErr w:type="gramStart"/>
      <w:r w:rsidRPr="00E41E0E">
        <w:rPr>
          <w:rFonts w:cs="Arial"/>
          <w:color w:val="000000" w:themeColor="text1"/>
          <w:szCs w:val="24"/>
          <w:shd w:val="clear" w:color="auto" w:fill="FFFFFF"/>
        </w:rPr>
        <w:t>discutido com os entrevistados</w:t>
      </w:r>
      <w:proofErr w:type="gramEnd"/>
      <w:r w:rsidRPr="00E41E0E">
        <w:rPr>
          <w:rFonts w:cs="Arial"/>
          <w:color w:val="000000" w:themeColor="text1"/>
          <w:szCs w:val="24"/>
          <w:shd w:val="clear" w:color="auto" w:fill="FFFFFF"/>
        </w:rPr>
        <w:t xml:space="preserve"> a influência do esporte na vida escolar. Inicialmente </w:t>
      </w:r>
      <w:r w:rsidR="00CF0857">
        <w:rPr>
          <w:rFonts w:cs="Arial"/>
          <w:color w:val="000000" w:themeColor="text1"/>
          <w:szCs w:val="24"/>
          <w:shd w:val="clear" w:color="auto" w:fill="FFFFFF"/>
        </w:rPr>
        <w:t>falaram da dificuldade</w:t>
      </w:r>
      <w:r w:rsidRPr="00E41E0E">
        <w:rPr>
          <w:rFonts w:cs="Arial"/>
          <w:color w:val="000000" w:themeColor="text1"/>
          <w:szCs w:val="24"/>
          <w:shd w:val="clear" w:color="auto" w:fill="FFFFFF"/>
        </w:rPr>
        <w:t xml:space="preserve"> de participar do esporte </w:t>
      </w:r>
      <w:r w:rsidR="00CF0857">
        <w:rPr>
          <w:rFonts w:cs="Arial"/>
          <w:color w:val="000000" w:themeColor="text1"/>
          <w:szCs w:val="24"/>
          <w:shd w:val="clear" w:color="auto" w:fill="FFFFFF"/>
        </w:rPr>
        <w:t>com</w:t>
      </w:r>
      <w:r w:rsidR="00CF0857" w:rsidRPr="00E41E0E">
        <w:rPr>
          <w:rFonts w:cs="Arial"/>
          <w:color w:val="000000" w:themeColor="text1"/>
          <w:szCs w:val="24"/>
          <w:shd w:val="clear" w:color="auto" w:fill="FFFFFF"/>
        </w:rPr>
        <w:t xml:space="preserve"> </w:t>
      </w:r>
      <w:r w:rsidRPr="00E41E0E">
        <w:rPr>
          <w:rFonts w:cs="Arial"/>
          <w:color w:val="000000" w:themeColor="text1"/>
          <w:szCs w:val="24"/>
          <w:shd w:val="clear" w:color="auto" w:fill="FFFFFF"/>
        </w:rPr>
        <w:t xml:space="preserve">tranquilidade por conta das brigas que ocorriam durante o jogo, como é </w:t>
      </w:r>
      <w:r w:rsidR="00CF0857">
        <w:rPr>
          <w:rFonts w:cs="Arial"/>
          <w:color w:val="000000" w:themeColor="text1"/>
          <w:szCs w:val="24"/>
          <w:shd w:val="clear" w:color="auto" w:fill="FFFFFF"/>
        </w:rPr>
        <w:t xml:space="preserve">exteriorizado por vários </w:t>
      </w:r>
      <w:r w:rsidRPr="00E41E0E">
        <w:rPr>
          <w:rFonts w:cs="Arial"/>
          <w:color w:val="000000" w:themeColor="text1"/>
          <w:szCs w:val="24"/>
          <w:shd w:val="clear" w:color="auto" w:fill="FFFFFF"/>
        </w:rPr>
        <w:t>alunos:</w:t>
      </w:r>
    </w:p>
    <w:p w:rsidR="00F874DD" w:rsidRPr="00E41E0E" w:rsidRDefault="00F874DD" w:rsidP="00616D63">
      <w:pPr>
        <w:spacing w:after="0" w:line="240" w:lineRule="auto"/>
        <w:ind w:left="2268"/>
        <w:jc w:val="both"/>
        <w:rPr>
          <w:rFonts w:cs="Arial"/>
          <w:color w:val="000000" w:themeColor="text1"/>
          <w:sz w:val="20"/>
          <w:szCs w:val="24"/>
        </w:rPr>
      </w:pPr>
    </w:p>
    <w:p w:rsidR="00920091" w:rsidRPr="00E41E0E" w:rsidRDefault="00920091" w:rsidP="00616D63">
      <w:pPr>
        <w:spacing w:after="0" w:line="240" w:lineRule="auto"/>
        <w:ind w:left="2268"/>
        <w:jc w:val="both"/>
        <w:rPr>
          <w:rFonts w:cs="Arial"/>
          <w:b/>
          <w:i/>
          <w:color w:val="000000" w:themeColor="text1"/>
          <w:sz w:val="20"/>
          <w:szCs w:val="24"/>
        </w:rPr>
      </w:pPr>
      <w:r w:rsidRPr="00E41E0E">
        <w:rPr>
          <w:rFonts w:cs="Arial"/>
          <w:color w:val="000000" w:themeColor="text1"/>
          <w:sz w:val="20"/>
          <w:szCs w:val="24"/>
        </w:rPr>
        <w:t xml:space="preserve">No ideal é jogar na maciota depende... </w:t>
      </w:r>
      <w:proofErr w:type="gramStart"/>
      <w:r w:rsidRPr="00E41E0E">
        <w:rPr>
          <w:rFonts w:cs="Arial"/>
          <w:color w:val="000000" w:themeColor="text1"/>
          <w:sz w:val="20"/>
          <w:szCs w:val="24"/>
        </w:rPr>
        <w:t>tem</w:t>
      </w:r>
      <w:proofErr w:type="gramEnd"/>
      <w:r w:rsidRPr="00E41E0E">
        <w:rPr>
          <w:rFonts w:cs="Arial"/>
          <w:color w:val="000000" w:themeColor="text1"/>
          <w:sz w:val="20"/>
          <w:szCs w:val="24"/>
        </w:rPr>
        <w:t xml:space="preserve"> horas que a pessoa se estressa e sai na mão. Sai no pé, sai no dedo... </w:t>
      </w:r>
      <w:proofErr w:type="gramStart"/>
      <w:r w:rsidRPr="00E41E0E">
        <w:rPr>
          <w:rFonts w:cs="Arial"/>
          <w:color w:val="000000" w:themeColor="text1"/>
          <w:sz w:val="20"/>
          <w:szCs w:val="24"/>
        </w:rPr>
        <w:t>sai</w:t>
      </w:r>
      <w:proofErr w:type="gramEnd"/>
      <w:r w:rsidRPr="00E41E0E">
        <w:rPr>
          <w:rFonts w:cs="Arial"/>
          <w:color w:val="000000" w:themeColor="text1"/>
          <w:sz w:val="20"/>
          <w:szCs w:val="24"/>
        </w:rPr>
        <w:t xml:space="preserve"> no dedo. </w:t>
      </w:r>
      <w:proofErr w:type="gramStart"/>
      <w:r w:rsidRPr="00E41E0E">
        <w:rPr>
          <w:rFonts w:cs="Arial"/>
          <w:color w:val="000000" w:themeColor="text1"/>
          <w:sz w:val="20"/>
          <w:szCs w:val="24"/>
        </w:rPr>
        <w:t>como</w:t>
      </w:r>
      <w:proofErr w:type="gramEnd"/>
      <w:r w:rsidRPr="00E41E0E">
        <w:rPr>
          <w:rFonts w:cs="Arial"/>
          <w:color w:val="000000" w:themeColor="text1"/>
          <w:sz w:val="20"/>
          <w:szCs w:val="24"/>
        </w:rPr>
        <w:t xml:space="preserve"> é sair no dedo? </w:t>
      </w:r>
      <w:proofErr w:type="gramStart"/>
      <w:r w:rsidRPr="00E41E0E">
        <w:rPr>
          <w:rFonts w:cs="Arial"/>
          <w:color w:val="000000" w:themeColor="text1"/>
          <w:sz w:val="20"/>
          <w:szCs w:val="24"/>
        </w:rPr>
        <w:t>sair</w:t>
      </w:r>
      <w:proofErr w:type="gramEnd"/>
      <w:r w:rsidRPr="00E41E0E">
        <w:rPr>
          <w:rFonts w:cs="Arial"/>
          <w:color w:val="000000" w:themeColor="text1"/>
          <w:sz w:val="20"/>
          <w:szCs w:val="24"/>
        </w:rPr>
        <w:t xml:space="preserve"> no de professor... Briga, vai logo batendo... </w:t>
      </w:r>
      <w:proofErr w:type="gramStart"/>
      <w:r w:rsidRPr="00E41E0E">
        <w:rPr>
          <w:rFonts w:cs="Arial"/>
          <w:color w:val="000000" w:themeColor="text1"/>
          <w:sz w:val="20"/>
          <w:szCs w:val="24"/>
        </w:rPr>
        <w:t>o</w:t>
      </w:r>
      <w:proofErr w:type="gramEnd"/>
      <w:r w:rsidRPr="00E41E0E">
        <w:rPr>
          <w:rFonts w:cs="Arial"/>
          <w:color w:val="000000" w:themeColor="text1"/>
          <w:sz w:val="20"/>
          <w:szCs w:val="24"/>
        </w:rPr>
        <w:t xml:space="preserve"> </w:t>
      </w:r>
      <w:proofErr w:type="spellStart"/>
      <w:r w:rsidRPr="00E41E0E">
        <w:rPr>
          <w:rFonts w:cs="Arial"/>
          <w:color w:val="000000" w:themeColor="text1"/>
          <w:sz w:val="20"/>
          <w:szCs w:val="24"/>
        </w:rPr>
        <w:t>vei</w:t>
      </w:r>
      <w:proofErr w:type="spellEnd"/>
      <w:r w:rsidRPr="00E41E0E">
        <w:rPr>
          <w:rFonts w:cs="Arial"/>
          <w:color w:val="000000" w:themeColor="text1"/>
          <w:sz w:val="20"/>
          <w:szCs w:val="24"/>
        </w:rPr>
        <w:t>, eu no ódio, eles procuram briga ai o cara tem que botar a base</w:t>
      </w:r>
      <w:r w:rsidRPr="00E41E0E">
        <w:rPr>
          <w:rFonts w:cs="Arial"/>
          <w:b/>
          <w:i/>
          <w:color w:val="000000" w:themeColor="text1"/>
          <w:sz w:val="20"/>
          <w:szCs w:val="24"/>
        </w:rPr>
        <w:t>.</w:t>
      </w:r>
    </w:p>
    <w:p w:rsidR="00920091" w:rsidRPr="00E41E0E" w:rsidRDefault="00920091" w:rsidP="00920091">
      <w:pPr>
        <w:spacing w:after="0" w:line="360" w:lineRule="auto"/>
        <w:jc w:val="both"/>
        <w:rPr>
          <w:rFonts w:cs="Arial"/>
          <w:b/>
          <w:color w:val="000000" w:themeColor="text1"/>
          <w:sz w:val="20"/>
          <w:szCs w:val="24"/>
        </w:rPr>
      </w:pPr>
    </w:p>
    <w:p w:rsidR="00920091" w:rsidRPr="00E41E0E" w:rsidRDefault="00920091" w:rsidP="00920091">
      <w:pPr>
        <w:spacing w:after="0" w:line="360" w:lineRule="auto"/>
        <w:ind w:firstLine="708"/>
        <w:jc w:val="both"/>
        <w:rPr>
          <w:rFonts w:cs="Arial"/>
          <w:color w:val="000000" w:themeColor="text1"/>
          <w:szCs w:val="24"/>
          <w:shd w:val="clear" w:color="auto" w:fill="FFFFFF"/>
        </w:rPr>
      </w:pPr>
      <w:r w:rsidRPr="00E41E0E">
        <w:rPr>
          <w:rFonts w:cs="Arial"/>
          <w:color w:val="000000" w:themeColor="text1"/>
          <w:szCs w:val="24"/>
          <w:shd w:val="clear" w:color="auto" w:fill="FFFFFF"/>
        </w:rPr>
        <w:t xml:space="preserve">Entretanto, </w:t>
      </w:r>
      <w:r w:rsidR="00CF0857">
        <w:rPr>
          <w:rFonts w:cs="Arial"/>
          <w:color w:val="000000" w:themeColor="text1"/>
          <w:szCs w:val="24"/>
          <w:shd w:val="clear" w:color="auto" w:fill="FFFFFF"/>
        </w:rPr>
        <w:t>é possível perceber</w:t>
      </w:r>
      <w:r w:rsidRPr="00E41E0E">
        <w:rPr>
          <w:rFonts w:cs="Arial"/>
          <w:color w:val="000000" w:themeColor="text1"/>
          <w:szCs w:val="24"/>
          <w:shd w:val="clear" w:color="auto" w:fill="FFFFFF"/>
        </w:rPr>
        <w:t xml:space="preserve"> que após a aplicação da estratégia de </w:t>
      </w:r>
      <w:r w:rsidR="00164513">
        <w:rPr>
          <w:rFonts w:cs="Arial"/>
          <w:color w:val="000000" w:themeColor="text1"/>
          <w:szCs w:val="24"/>
          <w:shd w:val="clear" w:color="auto" w:fill="FFFFFF"/>
        </w:rPr>
        <w:t>Futebol Educacional</w:t>
      </w:r>
      <w:r w:rsidRPr="00E41E0E">
        <w:rPr>
          <w:rFonts w:cs="Arial"/>
          <w:color w:val="000000" w:themeColor="text1"/>
          <w:szCs w:val="24"/>
          <w:shd w:val="clear" w:color="auto" w:fill="FFFFFF"/>
        </w:rPr>
        <w:t xml:space="preserve"> os alunos </w:t>
      </w:r>
      <w:r w:rsidR="00CF0857">
        <w:rPr>
          <w:rFonts w:cs="Arial"/>
          <w:color w:val="000000" w:themeColor="text1"/>
          <w:szCs w:val="24"/>
          <w:shd w:val="clear" w:color="auto" w:fill="FFFFFF"/>
        </w:rPr>
        <w:t>afirmaram</w:t>
      </w:r>
      <w:r w:rsidR="00D32485">
        <w:rPr>
          <w:rFonts w:cs="Arial"/>
          <w:color w:val="000000" w:themeColor="text1"/>
          <w:szCs w:val="24"/>
          <w:shd w:val="clear" w:color="auto" w:fill="FFFFFF"/>
        </w:rPr>
        <w:t xml:space="preserve"> </w:t>
      </w:r>
      <w:r w:rsidRPr="00E41E0E">
        <w:rPr>
          <w:rFonts w:cs="Arial"/>
          <w:color w:val="000000" w:themeColor="text1"/>
          <w:szCs w:val="24"/>
          <w:shd w:val="clear" w:color="auto" w:fill="FFFFFF"/>
        </w:rPr>
        <w:t xml:space="preserve">que </w:t>
      </w:r>
      <w:r w:rsidR="00D32485">
        <w:rPr>
          <w:rFonts w:cs="Arial"/>
          <w:color w:val="000000" w:themeColor="text1"/>
          <w:szCs w:val="24"/>
          <w:shd w:val="clear" w:color="auto" w:fill="FFFFFF"/>
        </w:rPr>
        <w:t>graças ao</w:t>
      </w:r>
      <w:r w:rsidRPr="00E41E0E">
        <w:rPr>
          <w:rFonts w:cs="Arial"/>
          <w:color w:val="000000" w:themeColor="text1"/>
          <w:szCs w:val="24"/>
          <w:shd w:val="clear" w:color="auto" w:fill="FFFFFF"/>
        </w:rPr>
        <w:t xml:space="preserve"> esporte </w:t>
      </w:r>
      <w:r w:rsidR="00D32485">
        <w:rPr>
          <w:rFonts w:cs="Arial"/>
          <w:color w:val="000000" w:themeColor="text1"/>
          <w:szCs w:val="24"/>
          <w:shd w:val="clear" w:color="auto" w:fill="FFFFFF"/>
        </w:rPr>
        <w:t>aprenderam</w:t>
      </w:r>
      <w:r w:rsidRPr="00E41E0E">
        <w:rPr>
          <w:rFonts w:cs="Arial"/>
          <w:color w:val="000000" w:themeColor="text1"/>
          <w:szCs w:val="24"/>
          <w:shd w:val="clear" w:color="auto" w:fill="FFFFFF"/>
        </w:rPr>
        <w:t xml:space="preserve"> a manter a calma, assim como a diminu</w:t>
      </w:r>
      <w:r w:rsidR="00CF0857">
        <w:rPr>
          <w:rFonts w:cs="Arial"/>
          <w:color w:val="000000" w:themeColor="text1"/>
          <w:szCs w:val="24"/>
          <w:shd w:val="clear" w:color="auto" w:fill="FFFFFF"/>
        </w:rPr>
        <w:t>ir</w:t>
      </w:r>
      <w:r w:rsidRPr="00E41E0E">
        <w:rPr>
          <w:rFonts w:cs="Arial"/>
          <w:color w:val="000000" w:themeColor="text1"/>
          <w:szCs w:val="24"/>
          <w:shd w:val="clear" w:color="auto" w:fill="FFFFFF"/>
        </w:rPr>
        <w:t xml:space="preserve"> as brigas e melhorar a convivência </w:t>
      </w:r>
      <w:r w:rsidR="00CF0857">
        <w:rPr>
          <w:rFonts w:cs="Arial"/>
          <w:color w:val="000000" w:themeColor="text1"/>
          <w:szCs w:val="24"/>
          <w:shd w:val="clear" w:color="auto" w:fill="FFFFFF"/>
        </w:rPr>
        <w:t>com</w:t>
      </w:r>
      <w:r w:rsidR="00CF0857" w:rsidRPr="00E41E0E">
        <w:rPr>
          <w:rFonts w:cs="Arial"/>
          <w:color w:val="000000" w:themeColor="text1"/>
          <w:szCs w:val="24"/>
          <w:shd w:val="clear" w:color="auto" w:fill="FFFFFF"/>
        </w:rPr>
        <w:t xml:space="preserve"> </w:t>
      </w:r>
      <w:r w:rsidRPr="00E41E0E">
        <w:rPr>
          <w:rFonts w:cs="Arial"/>
          <w:color w:val="000000" w:themeColor="text1"/>
          <w:szCs w:val="24"/>
          <w:shd w:val="clear" w:color="auto" w:fill="FFFFFF"/>
        </w:rPr>
        <w:t>os colegas. Eles revelaram que:</w:t>
      </w:r>
    </w:p>
    <w:p w:rsidR="00920091" w:rsidRPr="00E41E0E" w:rsidRDefault="00920091" w:rsidP="00920091">
      <w:pPr>
        <w:spacing w:after="0" w:line="360" w:lineRule="auto"/>
        <w:jc w:val="both"/>
        <w:rPr>
          <w:rFonts w:cs="Arial"/>
          <w:b/>
          <w:color w:val="000000" w:themeColor="text1"/>
          <w:sz w:val="20"/>
          <w:szCs w:val="24"/>
        </w:rPr>
      </w:pPr>
    </w:p>
    <w:p w:rsidR="00920091" w:rsidRPr="00E41E0E" w:rsidRDefault="00920091" w:rsidP="00616D63">
      <w:pPr>
        <w:spacing w:after="0" w:line="240" w:lineRule="auto"/>
        <w:ind w:left="2268"/>
        <w:jc w:val="both"/>
        <w:rPr>
          <w:rFonts w:cs="Arial"/>
          <w:b/>
          <w:color w:val="000000" w:themeColor="text1"/>
          <w:sz w:val="20"/>
          <w:szCs w:val="24"/>
        </w:rPr>
      </w:pPr>
      <w:r w:rsidRPr="00E41E0E">
        <w:rPr>
          <w:rFonts w:cs="Arial"/>
          <w:color w:val="000000" w:themeColor="text1"/>
          <w:sz w:val="20"/>
          <w:szCs w:val="24"/>
        </w:rPr>
        <w:t xml:space="preserve">“não rola mais briga. Hoje em dia é difícil eu brigar com um colega, antes brigava por qualquer coisa” </w:t>
      </w:r>
      <w:r w:rsidRPr="00E41E0E">
        <w:rPr>
          <w:rFonts w:cs="Arial"/>
          <w:b/>
          <w:color w:val="000000" w:themeColor="text1"/>
          <w:sz w:val="20"/>
          <w:szCs w:val="24"/>
        </w:rPr>
        <w:t xml:space="preserve">(A3, A4). </w:t>
      </w:r>
    </w:p>
    <w:p w:rsidR="00920091" w:rsidRPr="00E41E0E" w:rsidRDefault="00920091" w:rsidP="00616D63">
      <w:pPr>
        <w:spacing w:after="0" w:line="240" w:lineRule="auto"/>
        <w:ind w:left="2268"/>
        <w:jc w:val="both"/>
        <w:rPr>
          <w:rFonts w:cs="Arial"/>
          <w:b/>
          <w:color w:val="000000" w:themeColor="text1"/>
          <w:sz w:val="20"/>
          <w:szCs w:val="24"/>
        </w:rPr>
      </w:pPr>
    </w:p>
    <w:p w:rsidR="00920091" w:rsidRPr="00E41E0E" w:rsidRDefault="00920091" w:rsidP="00616D63">
      <w:pPr>
        <w:spacing w:after="0" w:line="240" w:lineRule="auto"/>
        <w:ind w:left="2268"/>
        <w:jc w:val="both"/>
        <w:rPr>
          <w:rFonts w:cs="Arial"/>
          <w:color w:val="000000" w:themeColor="text1"/>
          <w:sz w:val="20"/>
          <w:szCs w:val="24"/>
        </w:rPr>
      </w:pPr>
      <w:r w:rsidRPr="00E41E0E">
        <w:rPr>
          <w:rFonts w:cs="Arial"/>
          <w:color w:val="000000" w:themeColor="text1"/>
          <w:sz w:val="20"/>
          <w:szCs w:val="24"/>
        </w:rPr>
        <w:t xml:space="preserve">“A gente foi crescendo conversando aqui nos treinos e vendo que briga não leva a nada de bom, briga leva a morte” </w:t>
      </w:r>
      <w:r w:rsidRPr="00E41E0E">
        <w:rPr>
          <w:rFonts w:cs="Arial"/>
          <w:b/>
          <w:color w:val="000000" w:themeColor="text1"/>
          <w:sz w:val="20"/>
          <w:szCs w:val="24"/>
        </w:rPr>
        <w:t>(A5).</w:t>
      </w:r>
      <w:r w:rsidRPr="00E41E0E">
        <w:rPr>
          <w:rFonts w:cs="Arial"/>
          <w:color w:val="000000" w:themeColor="text1"/>
          <w:sz w:val="20"/>
          <w:szCs w:val="24"/>
        </w:rPr>
        <w:t xml:space="preserve"> </w:t>
      </w:r>
    </w:p>
    <w:p w:rsidR="00920091" w:rsidRPr="00E41E0E" w:rsidRDefault="00920091" w:rsidP="00616D63">
      <w:pPr>
        <w:spacing w:after="0" w:line="240" w:lineRule="auto"/>
        <w:ind w:left="2268"/>
        <w:jc w:val="both"/>
        <w:rPr>
          <w:rFonts w:cs="Arial"/>
          <w:color w:val="000000" w:themeColor="text1"/>
          <w:sz w:val="20"/>
          <w:szCs w:val="24"/>
        </w:rPr>
      </w:pPr>
    </w:p>
    <w:p w:rsidR="00920091" w:rsidRPr="00E41E0E" w:rsidRDefault="00920091" w:rsidP="003075C1">
      <w:pPr>
        <w:spacing w:after="0" w:line="240" w:lineRule="auto"/>
        <w:ind w:left="2268"/>
        <w:jc w:val="both"/>
        <w:rPr>
          <w:rFonts w:cs="Arial"/>
          <w:b/>
          <w:color w:val="000000" w:themeColor="text1"/>
          <w:sz w:val="20"/>
          <w:szCs w:val="24"/>
        </w:rPr>
      </w:pPr>
      <w:r w:rsidRPr="00E41E0E">
        <w:rPr>
          <w:rFonts w:cs="Arial"/>
          <w:color w:val="000000" w:themeColor="text1"/>
          <w:sz w:val="20"/>
          <w:szCs w:val="24"/>
        </w:rPr>
        <w:t xml:space="preserve">“Uma vez ele </w:t>
      </w:r>
      <w:proofErr w:type="gramStart"/>
      <w:r w:rsidRPr="00E41E0E">
        <w:rPr>
          <w:rFonts w:cs="Arial"/>
          <w:color w:val="000000" w:themeColor="text1"/>
          <w:sz w:val="20"/>
          <w:szCs w:val="24"/>
        </w:rPr>
        <w:t>ia me</w:t>
      </w:r>
      <w:proofErr w:type="gramEnd"/>
      <w:r w:rsidRPr="00E41E0E">
        <w:rPr>
          <w:rFonts w:cs="Arial"/>
          <w:color w:val="000000" w:themeColor="text1"/>
          <w:sz w:val="20"/>
          <w:szCs w:val="24"/>
        </w:rPr>
        <w:t xml:space="preserve"> da uma facada, mas hoje vivemos de bem.  eu vi que isso é errado” </w:t>
      </w:r>
      <w:r w:rsidRPr="00E41E0E">
        <w:rPr>
          <w:rFonts w:cs="Arial"/>
          <w:b/>
          <w:color w:val="000000" w:themeColor="text1"/>
          <w:sz w:val="20"/>
          <w:szCs w:val="24"/>
        </w:rPr>
        <w:t>(A6).</w:t>
      </w:r>
    </w:p>
    <w:p w:rsidR="00B03434" w:rsidRPr="00E41E0E" w:rsidRDefault="00B03434" w:rsidP="003075C1">
      <w:pPr>
        <w:spacing w:after="0" w:line="240" w:lineRule="auto"/>
        <w:ind w:left="2268"/>
        <w:jc w:val="both"/>
        <w:rPr>
          <w:rFonts w:cs="Arial"/>
          <w:b/>
          <w:i/>
          <w:color w:val="000000" w:themeColor="text1"/>
          <w:sz w:val="20"/>
          <w:szCs w:val="24"/>
        </w:rPr>
      </w:pPr>
    </w:p>
    <w:p w:rsidR="00920091" w:rsidRPr="00E41E0E" w:rsidRDefault="00920091" w:rsidP="003075C1">
      <w:pPr>
        <w:spacing w:after="0" w:line="360" w:lineRule="auto"/>
        <w:ind w:firstLine="708"/>
        <w:jc w:val="both"/>
        <w:rPr>
          <w:rFonts w:cs="Arial"/>
          <w:color w:val="000000" w:themeColor="text1"/>
          <w:szCs w:val="24"/>
        </w:rPr>
      </w:pPr>
      <w:r w:rsidRPr="00E41E0E">
        <w:rPr>
          <w:rFonts w:cs="Arial"/>
          <w:color w:val="000000" w:themeColor="text1"/>
          <w:szCs w:val="24"/>
        </w:rPr>
        <w:t xml:space="preserve">De forma complementar, os entrevistados também </w:t>
      </w:r>
      <w:r w:rsidR="00CF0857">
        <w:rPr>
          <w:rFonts w:cs="Arial"/>
          <w:color w:val="000000" w:themeColor="text1"/>
          <w:szCs w:val="24"/>
        </w:rPr>
        <w:t>manifestaram</w:t>
      </w:r>
      <w:r w:rsidR="00CF0857" w:rsidRPr="00E41E0E">
        <w:rPr>
          <w:rFonts w:cs="Arial"/>
          <w:color w:val="000000" w:themeColor="text1"/>
          <w:szCs w:val="24"/>
        </w:rPr>
        <w:t xml:space="preserve"> </w:t>
      </w:r>
      <w:r w:rsidR="00D32485">
        <w:rPr>
          <w:rFonts w:cs="Arial"/>
          <w:color w:val="000000" w:themeColor="text1"/>
          <w:szCs w:val="24"/>
        </w:rPr>
        <w:t>sua satisfação</w:t>
      </w:r>
      <w:r w:rsidR="00D32485" w:rsidRPr="00E41E0E">
        <w:rPr>
          <w:rFonts w:cs="Arial"/>
          <w:color w:val="000000" w:themeColor="text1"/>
          <w:szCs w:val="24"/>
        </w:rPr>
        <w:t xml:space="preserve"> </w:t>
      </w:r>
      <w:r w:rsidRPr="00E41E0E">
        <w:rPr>
          <w:rFonts w:cs="Arial"/>
          <w:color w:val="000000" w:themeColor="text1"/>
          <w:szCs w:val="24"/>
        </w:rPr>
        <w:t xml:space="preserve">com as aulas de </w:t>
      </w:r>
      <w:r w:rsidR="00164513">
        <w:rPr>
          <w:rFonts w:cs="Arial"/>
          <w:color w:val="000000" w:themeColor="text1"/>
          <w:szCs w:val="24"/>
        </w:rPr>
        <w:t>Futebol Educacional</w:t>
      </w:r>
      <w:r w:rsidRPr="00E41E0E">
        <w:rPr>
          <w:rFonts w:cs="Arial"/>
          <w:color w:val="000000" w:themeColor="text1"/>
          <w:szCs w:val="24"/>
        </w:rPr>
        <w:t>, pois proporciona</w:t>
      </w:r>
      <w:r w:rsidR="00CF0857">
        <w:rPr>
          <w:rFonts w:cs="Arial"/>
          <w:color w:val="000000" w:themeColor="text1"/>
          <w:szCs w:val="24"/>
        </w:rPr>
        <w:t>vam</w:t>
      </w:r>
      <w:r w:rsidRPr="00E41E0E">
        <w:rPr>
          <w:rFonts w:cs="Arial"/>
          <w:color w:val="000000" w:themeColor="text1"/>
          <w:szCs w:val="24"/>
        </w:rPr>
        <w:t xml:space="preserve"> qualidade e melhoria</w:t>
      </w:r>
      <w:r w:rsidR="00CF0857">
        <w:rPr>
          <w:rFonts w:cs="Arial"/>
          <w:color w:val="000000" w:themeColor="text1"/>
          <w:szCs w:val="24"/>
        </w:rPr>
        <w:t>s</w:t>
      </w:r>
      <w:r w:rsidRPr="00E41E0E">
        <w:rPr>
          <w:rFonts w:cs="Arial"/>
          <w:color w:val="000000" w:themeColor="text1"/>
          <w:szCs w:val="24"/>
        </w:rPr>
        <w:t xml:space="preserve"> na vida de cada um. A </w:t>
      </w:r>
      <w:r w:rsidR="00CF0857">
        <w:rPr>
          <w:rFonts w:cs="Arial"/>
          <w:color w:val="000000" w:themeColor="text1"/>
          <w:szCs w:val="24"/>
        </w:rPr>
        <w:t xml:space="preserve">fala </w:t>
      </w:r>
      <w:r w:rsidRPr="00E41E0E">
        <w:rPr>
          <w:rFonts w:cs="Arial"/>
          <w:color w:val="000000" w:themeColor="text1"/>
          <w:szCs w:val="24"/>
        </w:rPr>
        <w:t xml:space="preserve">abaixo </w:t>
      </w:r>
      <w:r w:rsidR="00CF0857">
        <w:rPr>
          <w:rFonts w:cs="Arial"/>
          <w:color w:val="000000" w:themeColor="text1"/>
          <w:szCs w:val="24"/>
        </w:rPr>
        <w:t>ilustra esse ponto</w:t>
      </w:r>
      <w:r w:rsidRPr="00E41E0E">
        <w:rPr>
          <w:rFonts w:cs="Arial"/>
          <w:color w:val="000000" w:themeColor="text1"/>
          <w:szCs w:val="24"/>
        </w:rPr>
        <w:t>:</w:t>
      </w:r>
    </w:p>
    <w:p w:rsidR="003075C1" w:rsidRPr="00E41E0E" w:rsidRDefault="003075C1" w:rsidP="003075C1">
      <w:pPr>
        <w:spacing w:after="0" w:line="240" w:lineRule="auto"/>
        <w:ind w:firstLine="708"/>
        <w:jc w:val="both"/>
        <w:rPr>
          <w:rFonts w:cs="Arial"/>
          <w:color w:val="000000" w:themeColor="text1"/>
          <w:szCs w:val="24"/>
        </w:rPr>
      </w:pPr>
    </w:p>
    <w:p w:rsidR="00920091" w:rsidRPr="00E41E0E" w:rsidRDefault="00920091" w:rsidP="00616D63">
      <w:pPr>
        <w:spacing w:after="0" w:line="240" w:lineRule="auto"/>
        <w:ind w:left="2268"/>
        <w:jc w:val="both"/>
        <w:rPr>
          <w:rFonts w:cs="Arial"/>
          <w:color w:val="000000" w:themeColor="text1"/>
          <w:sz w:val="20"/>
          <w:szCs w:val="24"/>
        </w:rPr>
      </w:pPr>
      <w:r w:rsidRPr="00E41E0E">
        <w:rPr>
          <w:rFonts w:cs="Arial"/>
          <w:color w:val="000000" w:themeColor="text1"/>
          <w:sz w:val="20"/>
          <w:szCs w:val="24"/>
        </w:rPr>
        <w:t xml:space="preserve">“Bastante feliz!” </w:t>
      </w:r>
      <w:r w:rsidRPr="00E41E0E">
        <w:rPr>
          <w:rFonts w:cs="Arial"/>
          <w:b/>
          <w:color w:val="000000" w:themeColor="text1"/>
          <w:sz w:val="20"/>
          <w:szCs w:val="24"/>
        </w:rPr>
        <w:t>(A2).</w:t>
      </w:r>
    </w:p>
    <w:p w:rsidR="00920091" w:rsidRPr="00E41E0E" w:rsidRDefault="00920091" w:rsidP="00616D63">
      <w:pPr>
        <w:spacing w:after="0" w:line="240" w:lineRule="auto"/>
        <w:ind w:left="2268"/>
        <w:jc w:val="both"/>
        <w:rPr>
          <w:rFonts w:cs="Arial"/>
          <w:color w:val="000000" w:themeColor="text1"/>
          <w:sz w:val="20"/>
          <w:szCs w:val="24"/>
        </w:rPr>
      </w:pPr>
    </w:p>
    <w:p w:rsidR="00920091" w:rsidRPr="00E41E0E" w:rsidRDefault="00920091" w:rsidP="00616D63">
      <w:pPr>
        <w:spacing w:after="0" w:line="240" w:lineRule="auto"/>
        <w:ind w:left="2268"/>
        <w:jc w:val="both"/>
        <w:rPr>
          <w:rFonts w:cs="Arial"/>
          <w:color w:val="000000" w:themeColor="text1"/>
          <w:sz w:val="20"/>
          <w:szCs w:val="24"/>
        </w:rPr>
      </w:pPr>
      <w:r w:rsidRPr="00E41E0E">
        <w:rPr>
          <w:rFonts w:cs="Arial"/>
          <w:color w:val="000000" w:themeColor="text1"/>
          <w:sz w:val="20"/>
          <w:szCs w:val="24"/>
        </w:rPr>
        <w:t xml:space="preserve">“A gente está fazendo uma coisa que gostamos” </w:t>
      </w:r>
      <w:r w:rsidRPr="00E41E0E">
        <w:rPr>
          <w:rFonts w:cs="Arial"/>
          <w:b/>
          <w:color w:val="000000" w:themeColor="text1"/>
          <w:sz w:val="20"/>
          <w:szCs w:val="24"/>
        </w:rPr>
        <w:t>(A3).</w:t>
      </w:r>
      <w:r w:rsidRPr="00E41E0E">
        <w:rPr>
          <w:rFonts w:cs="Arial"/>
          <w:color w:val="000000" w:themeColor="text1"/>
          <w:sz w:val="20"/>
          <w:szCs w:val="24"/>
        </w:rPr>
        <w:t xml:space="preserve"> </w:t>
      </w:r>
    </w:p>
    <w:p w:rsidR="00920091" w:rsidRPr="00E41E0E" w:rsidRDefault="00920091" w:rsidP="00616D63">
      <w:pPr>
        <w:spacing w:after="0" w:line="240" w:lineRule="auto"/>
        <w:ind w:left="2268"/>
        <w:jc w:val="both"/>
        <w:rPr>
          <w:rFonts w:cs="Arial"/>
          <w:color w:val="000000" w:themeColor="text1"/>
          <w:sz w:val="20"/>
          <w:szCs w:val="24"/>
        </w:rPr>
      </w:pPr>
    </w:p>
    <w:p w:rsidR="00920091" w:rsidRPr="00E41E0E" w:rsidRDefault="00920091" w:rsidP="00616D63">
      <w:pPr>
        <w:spacing w:after="0" w:line="240" w:lineRule="auto"/>
        <w:ind w:left="2268"/>
        <w:jc w:val="both"/>
        <w:rPr>
          <w:rFonts w:cs="Arial"/>
          <w:color w:val="000000" w:themeColor="text1"/>
          <w:sz w:val="20"/>
          <w:szCs w:val="24"/>
        </w:rPr>
      </w:pPr>
      <w:r w:rsidRPr="00E41E0E">
        <w:rPr>
          <w:rFonts w:cs="Arial"/>
          <w:color w:val="000000" w:themeColor="text1"/>
          <w:sz w:val="20"/>
          <w:szCs w:val="24"/>
        </w:rPr>
        <w:t xml:space="preserve">“Essa hora que estamos aqui jogando e aprendendo, poderíamos estar em algum lugar errado” </w:t>
      </w:r>
      <w:r w:rsidRPr="00E41E0E">
        <w:rPr>
          <w:rFonts w:cs="Arial"/>
          <w:b/>
          <w:color w:val="000000" w:themeColor="text1"/>
          <w:sz w:val="20"/>
          <w:szCs w:val="24"/>
        </w:rPr>
        <w:t>(A4)</w:t>
      </w:r>
      <w:r w:rsidRPr="00E41E0E">
        <w:rPr>
          <w:rFonts w:cs="Arial"/>
          <w:color w:val="000000" w:themeColor="text1"/>
          <w:sz w:val="20"/>
          <w:szCs w:val="24"/>
        </w:rPr>
        <w:t xml:space="preserve">. </w:t>
      </w:r>
    </w:p>
    <w:p w:rsidR="00920091" w:rsidRPr="00E41E0E" w:rsidRDefault="00920091" w:rsidP="00616D63">
      <w:pPr>
        <w:spacing w:after="0" w:line="240" w:lineRule="auto"/>
        <w:ind w:left="2268"/>
        <w:jc w:val="both"/>
        <w:rPr>
          <w:rFonts w:cs="Arial"/>
          <w:color w:val="000000" w:themeColor="text1"/>
          <w:sz w:val="20"/>
          <w:szCs w:val="24"/>
        </w:rPr>
      </w:pPr>
    </w:p>
    <w:p w:rsidR="00920091" w:rsidRPr="00E41E0E" w:rsidRDefault="00920091" w:rsidP="00616D63">
      <w:pPr>
        <w:spacing w:after="0" w:line="240" w:lineRule="auto"/>
        <w:ind w:left="2268"/>
        <w:jc w:val="both"/>
        <w:rPr>
          <w:rFonts w:cs="Arial"/>
          <w:color w:val="000000" w:themeColor="text1"/>
          <w:sz w:val="20"/>
          <w:szCs w:val="24"/>
        </w:rPr>
      </w:pPr>
      <w:r w:rsidRPr="00E41E0E">
        <w:rPr>
          <w:rFonts w:cs="Arial"/>
          <w:color w:val="000000" w:themeColor="text1"/>
          <w:sz w:val="20"/>
          <w:szCs w:val="24"/>
        </w:rPr>
        <w:t xml:space="preserve">No crime. Usando drogas, roubando, mas aqui leva a gente para um caminho bom. </w:t>
      </w:r>
      <w:proofErr w:type="gramStart"/>
      <w:r w:rsidRPr="00E41E0E">
        <w:rPr>
          <w:rFonts w:cs="Arial"/>
          <w:color w:val="000000" w:themeColor="text1"/>
          <w:sz w:val="20"/>
          <w:szCs w:val="24"/>
        </w:rPr>
        <w:t>aprendi</w:t>
      </w:r>
      <w:proofErr w:type="gramEnd"/>
      <w:r w:rsidRPr="00E41E0E">
        <w:rPr>
          <w:rFonts w:cs="Arial"/>
          <w:color w:val="000000" w:themeColor="text1"/>
          <w:sz w:val="20"/>
          <w:szCs w:val="24"/>
        </w:rPr>
        <w:t xml:space="preserve"> sobre futebol e sobre o meio ambiente” </w:t>
      </w:r>
      <w:r w:rsidRPr="00E41E0E">
        <w:rPr>
          <w:rFonts w:cs="Arial"/>
          <w:b/>
          <w:color w:val="000000" w:themeColor="text1"/>
          <w:sz w:val="20"/>
          <w:szCs w:val="24"/>
        </w:rPr>
        <w:t>(A5).</w:t>
      </w:r>
    </w:p>
    <w:p w:rsidR="00920091" w:rsidRPr="00E41E0E" w:rsidRDefault="00920091" w:rsidP="003075C1">
      <w:pPr>
        <w:spacing w:after="0" w:line="240" w:lineRule="auto"/>
        <w:jc w:val="both"/>
        <w:rPr>
          <w:rFonts w:cs="Arial"/>
          <w:color w:val="000000" w:themeColor="text1"/>
          <w:szCs w:val="24"/>
        </w:rPr>
      </w:pPr>
    </w:p>
    <w:p w:rsidR="003075C1" w:rsidRPr="00E41E0E" w:rsidRDefault="00CF0857" w:rsidP="003075C1">
      <w:pPr>
        <w:spacing w:after="0" w:line="360" w:lineRule="auto"/>
        <w:ind w:firstLine="708"/>
        <w:jc w:val="both"/>
        <w:rPr>
          <w:rFonts w:cs="Arial"/>
          <w:color w:val="000000" w:themeColor="text1"/>
          <w:szCs w:val="24"/>
        </w:rPr>
      </w:pPr>
      <w:r>
        <w:rPr>
          <w:rFonts w:cs="Arial"/>
          <w:color w:val="000000" w:themeColor="text1"/>
          <w:szCs w:val="24"/>
        </w:rPr>
        <w:lastRenderedPageBreak/>
        <w:t xml:space="preserve">Notou-se </w:t>
      </w:r>
      <w:r w:rsidR="00920091" w:rsidRPr="00E41E0E">
        <w:rPr>
          <w:rFonts w:cs="Arial"/>
          <w:color w:val="000000" w:themeColor="text1"/>
          <w:szCs w:val="24"/>
        </w:rPr>
        <w:t xml:space="preserve">nas aulas de </w:t>
      </w:r>
      <w:r w:rsidR="00164513">
        <w:rPr>
          <w:rFonts w:cs="Arial"/>
          <w:color w:val="000000" w:themeColor="text1"/>
          <w:szCs w:val="24"/>
        </w:rPr>
        <w:t>Futebol Educacional</w:t>
      </w:r>
      <w:r w:rsidR="00920091" w:rsidRPr="00E41E0E">
        <w:rPr>
          <w:rFonts w:cs="Arial"/>
          <w:color w:val="000000" w:themeColor="text1"/>
          <w:szCs w:val="24"/>
        </w:rPr>
        <w:t xml:space="preserve"> que </w:t>
      </w:r>
      <w:r>
        <w:rPr>
          <w:rFonts w:cs="Arial"/>
          <w:color w:val="000000" w:themeColor="text1"/>
          <w:szCs w:val="24"/>
        </w:rPr>
        <w:t>não</w:t>
      </w:r>
      <w:r w:rsidRPr="00E41E0E">
        <w:rPr>
          <w:rFonts w:cs="Arial"/>
          <w:color w:val="000000" w:themeColor="text1"/>
          <w:szCs w:val="24"/>
        </w:rPr>
        <w:t xml:space="preserve"> </w:t>
      </w:r>
      <w:r w:rsidR="00920091" w:rsidRPr="00E41E0E">
        <w:rPr>
          <w:rFonts w:cs="Arial"/>
          <w:color w:val="000000" w:themeColor="text1"/>
          <w:szCs w:val="24"/>
        </w:rPr>
        <w:t xml:space="preserve">todos os alunos </w:t>
      </w:r>
      <w:r>
        <w:rPr>
          <w:rFonts w:cs="Arial"/>
          <w:color w:val="000000" w:themeColor="text1"/>
          <w:szCs w:val="24"/>
        </w:rPr>
        <w:t>estavam</w:t>
      </w:r>
      <w:r w:rsidRPr="00E41E0E">
        <w:rPr>
          <w:rFonts w:cs="Arial"/>
          <w:color w:val="000000" w:themeColor="text1"/>
          <w:szCs w:val="24"/>
        </w:rPr>
        <w:t xml:space="preserve"> </w:t>
      </w:r>
      <w:r w:rsidR="00920091" w:rsidRPr="00E41E0E">
        <w:rPr>
          <w:rFonts w:cs="Arial"/>
          <w:color w:val="000000" w:themeColor="text1"/>
          <w:szCs w:val="24"/>
        </w:rPr>
        <w:t xml:space="preserve">estimulados a apreender. Então coube interrogar: </w:t>
      </w:r>
      <w:r w:rsidR="00920091" w:rsidRPr="00E41E0E">
        <w:rPr>
          <w:rFonts w:cs="Arial"/>
          <w:i/>
          <w:color w:val="000000" w:themeColor="text1"/>
          <w:szCs w:val="24"/>
        </w:rPr>
        <w:t xml:space="preserve">“Sua </w:t>
      </w:r>
      <w:r w:rsidR="00D32485">
        <w:rPr>
          <w:rFonts w:cs="Arial"/>
          <w:i/>
          <w:color w:val="000000" w:themeColor="text1"/>
          <w:szCs w:val="24"/>
        </w:rPr>
        <w:t>f</w:t>
      </w:r>
      <w:r w:rsidR="00920091" w:rsidRPr="00E41E0E">
        <w:rPr>
          <w:rFonts w:cs="Arial"/>
          <w:i/>
          <w:color w:val="000000" w:themeColor="text1"/>
          <w:szCs w:val="24"/>
        </w:rPr>
        <w:t>amília estimula você a praticar esporte”</w:t>
      </w:r>
      <w:r w:rsidR="00920091" w:rsidRPr="00E41E0E">
        <w:rPr>
          <w:rFonts w:cs="Arial"/>
          <w:color w:val="000000" w:themeColor="text1"/>
          <w:szCs w:val="24"/>
        </w:rPr>
        <w:t>? De acordo</w:t>
      </w:r>
      <w:r>
        <w:rPr>
          <w:rFonts w:cs="Arial"/>
          <w:color w:val="000000" w:themeColor="text1"/>
          <w:szCs w:val="24"/>
        </w:rPr>
        <w:t xml:space="preserve"> com</w:t>
      </w:r>
      <w:r w:rsidR="00920091" w:rsidRPr="00E41E0E">
        <w:rPr>
          <w:rFonts w:cs="Arial"/>
          <w:color w:val="000000" w:themeColor="text1"/>
          <w:szCs w:val="24"/>
        </w:rPr>
        <w:t xml:space="preserve"> os alunos, </w:t>
      </w:r>
      <w:proofErr w:type="gramStart"/>
      <w:r w:rsidR="00920091" w:rsidRPr="00E41E0E">
        <w:rPr>
          <w:rFonts w:cs="Arial"/>
          <w:color w:val="000000" w:themeColor="text1"/>
          <w:szCs w:val="24"/>
        </w:rPr>
        <w:t>alguns país acha</w:t>
      </w:r>
      <w:r>
        <w:rPr>
          <w:rFonts w:cs="Arial"/>
          <w:color w:val="000000" w:themeColor="text1"/>
          <w:szCs w:val="24"/>
        </w:rPr>
        <w:t>va</w:t>
      </w:r>
      <w:r w:rsidR="00920091" w:rsidRPr="00E41E0E">
        <w:rPr>
          <w:rFonts w:cs="Arial"/>
          <w:color w:val="000000" w:themeColor="text1"/>
          <w:szCs w:val="24"/>
        </w:rPr>
        <w:t>m</w:t>
      </w:r>
      <w:proofErr w:type="gramEnd"/>
      <w:r w:rsidR="00920091" w:rsidRPr="00E41E0E">
        <w:rPr>
          <w:rFonts w:cs="Arial"/>
          <w:color w:val="000000" w:themeColor="text1"/>
          <w:szCs w:val="24"/>
        </w:rPr>
        <w:t xml:space="preserve"> importante o </w:t>
      </w:r>
      <w:r w:rsidR="00164513">
        <w:rPr>
          <w:rFonts w:cs="Arial"/>
          <w:color w:val="000000" w:themeColor="text1"/>
          <w:szCs w:val="24"/>
        </w:rPr>
        <w:t>Futebol Educacional</w:t>
      </w:r>
      <w:r w:rsidR="00920091" w:rsidRPr="00E41E0E">
        <w:rPr>
          <w:rFonts w:cs="Arial"/>
          <w:color w:val="000000" w:themeColor="text1"/>
          <w:szCs w:val="24"/>
        </w:rPr>
        <w:t xml:space="preserve"> como forma de melho</w:t>
      </w:r>
      <w:r>
        <w:rPr>
          <w:rFonts w:cs="Arial"/>
          <w:color w:val="000000" w:themeColor="text1"/>
          <w:szCs w:val="24"/>
        </w:rPr>
        <w:t xml:space="preserve">rar </w:t>
      </w:r>
      <w:r w:rsidR="00920091" w:rsidRPr="00E41E0E">
        <w:rPr>
          <w:rFonts w:cs="Arial"/>
          <w:color w:val="000000" w:themeColor="text1"/>
          <w:szCs w:val="24"/>
        </w:rPr>
        <w:t>de vida, enquanto outros precisa</w:t>
      </w:r>
      <w:r>
        <w:rPr>
          <w:rFonts w:cs="Arial"/>
          <w:color w:val="000000" w:themeColor="text1"/>
          <w:szCs w:val="24"/>
        </w:rPr>
        <w:t>v</w:t>
      </w:r>
      <w:r w:rsidR="00920091" w:rsidRPr="00E41E0E">
        <w:rPr>
          <w:rFonts w:cs="Arial"/>
          <w:color w:val="000000" w:themeColor="text1"/>
          <w:szCs w:val="24"/>
        </w:rPr>
        <w:t>am de tempo para se familiariza</w:t>
      </w:r>
      <w:r>
        <w:rPr>
          <w:rFonts w:cs="Arial"/>
          <w:color w:val="000000" w:themeColor="text1"/>
          <w:szCs w:val="24"/>
        </w:rPr>
        <w:t>r</w:t>
      </w:r>
      <w:r w:rsidR="00920091" w:rsidRPr="00E41E0E">
        <w:rPr>
          <w:rFonts w:cs="Arial"/>
          <w:color w:val="000000" w:themeColor="text1"/>
          <w:szCs w:val="24"/>
        </w:rPr>
        <w:t xml:space="preserve"> e fazer parte do processo educacional:</w:t>
      </w:r>
    </w:p>
    <w:p w:rsidR="003075C1" w:rsidRPr="00E41E0E" w:rsidRDefault="003075C1" w:rsidP="00616D63">
      <w:pPr>
        <w:spacing w:after="0" w:line="240" w:lineRule="auto"/>
        <w:ind w:left="2268"/>
        <w:jc w:val="both"/>
        <w:rPr>
          <w:rFonts w:cs="Arial"/>
          <w:color w:val="000000" w:themeColor="text1"/>
          <w:sz w:val="20"/>
          <w:szCs w:val="24"/>
        </w:rPr>
      </w:pPr>
    </w:p>
    <w:p w:rsidR="00920091" w:rsidRPr="00E41E0E" w:rsidRDefault="00920091" w:rsidP="00616D63">
      <w:pPr>
        <w:spacing w:after="0" w:line="240" w:lineRule="auto"/>
        <w:ind w:left="2268"/>
        <w:jc w:val="both"/>
        <w:rPr>
          <w:rFonts w:cs="Arial"/>
          <w:color w:val="000000" w:themeColor="text1"/>
          <w:sz w:val="20"/>
          <w:szCs w:val="24"/>
        </w:rPr>
      </w:pPr>
      <w:r w:rsidRPr="00E41E0E">
        <w:rPr>
          <w:rFonts w:cs="Arial"/>
          <w:color w:val="000000" w:themeColor="text1"/>
          <w:sz w:val="20"/>
          <w:szCs w:val="24"/>
        </w:rPr>
        <w:t xml:space="preserve">Sim, pois é um caminho bom para o futuro </w:t>
      </w:r>
      <w:r w:rsidRPr="00E41E0E">
        <w:rPr>
          <w:rFonts w:cs="Arial"/>
          <w:b/>
          <w:i/>
          <w:color w:val="000000" w:themeColor="text1"/>
          <w:sz w:val="20"/>
          <w:szCs w:val="24"/>
        </w:rPr>
        <w:t>(A1).</w:t>
      </w:r>
    </w:p>
    <w:p w:rsidR="00920091" w:rsidRPr="00E41E0E" w:rsidRDefault="00920091" w:rsidP="00616D63">
      <w:pPr>
        <w:spacing w:after="0" w:line="240" w:lineRule="auto"/>
        <w:ind w:left="2268"/>
        <w:jc w:val="both"/>
        <w:rPr>
          <w:rFonts w:cs="Arial"/>
          <w:color w:val="000000" w:themeColor="text1"/>
          <w:sz w:val="20"/>
          <w:szCs w:val="24"/>
        </w:rPr>
      </w:pPr>
    </w:p>
    <w:p w:rsidR="00920091" w:rsidRPr="00E41E0E" w:rsidRDefault="00920091" w:rsidP="003075C1">
      <w:pPr>
        <w:spacing w:after="0" w:line="240" w:lineRule="auto"/>
        <w:ind w:left="2268"/>
        <w:jc w:val="both"/>
        <w:rPr>
          <w:rFonts w:cs="Arial"/>
          <w:color w:val="000000" w:themeColor="text1"/>
          <w:sz w:val="20"/>
          <w:szCs w:val="24"/>
        </w:rPr>
      </w:pPr>
      <w:r w:rsidRPr="00E41E0E">
        <w:rPr>
          <w:rFonts w:cs="Arial"/>
          <w:color w:val="000000" w:themeColor="text1"/>
          <w:sz w:val="20"/>
          <w:szCs w:val="24"/>
        </w:rPr>
        <w:t xml:space="preserve">No início era mais complicado, não sabiam a importância de jogar futebol, agora deixam, pois, acreditam que o futebol assim pode ajudar agente crescer profissionalmente </w:t>
      </w:r>
      <w:r w:rsidRPr="00E41E0E">
        <w:rPr>
          <w:rFonts w:cs="Arial"/>
          <w:b/>
          <w:i/>
          <w:color w:val="000000" w:themeColor="text1"/>
          <w:sz w:val="20"/>
          <w:szCs w:val="24"/>
        </w:rPr>
        <w:t>(A3).</w:t>
      </w:r>
    </w:p>
    <w:p w:rsidR="003075C1" w:rsidRPr="00E41E0E" w:rsidRDefault="003075C1" w:rsidP="003075C1">
      <w:pPr>
        <w:spacing w:after="0" w:line="240" w:lineRule="auto"/>
        <w:ind w:left="2268"/>
        <w:jc w:val="both"/>
        <w:rPr>
          <w:rFonts w:cs="Arial"/>
          <w:color w:val="000000" w:themeColor="text1"/>
          <w:sz w:val="20"/>
          <w:szCs w:val="24"/>
        </w:rPr>
      </w:pPr>
    </w:p>
    <w:p w:rsidR="00920091" w:rsidRPr="00E41E0E" w:rsidRDefault="00920091" w:rsidP="00920091">
      <w:pPr>
        <w:spacing w:after="0" w:line="360" w:lineRule="auto"/>
        <w:ind w:firstLine="708"/>
        <w:jc w:val="both"/>
        <w:rPr>
          <w:rFonts w:cs="Arial"/>
          <w:color w:val="000000" w:themeColor="text1"/>
          <w:szCs w:val="24"/>
        </w:rPr>
      </w:pPr>
      <w:r w:rsidRPr="00E41E0E">
        <w:rPr>
          <w:rFonts w:cs="Arial"/>
          <w:color w:val="000000" w:themeColor="text1"/>
          <w:szCs w:val="24"/>
        </w:rPr>
        <w:t xml:space="preserve">Ao final das entrevistas foi </w:t>
      </w:r>
      <w:r w:rsidR="00CF0857">
        <w:rPr>
          <w:rFonts w:cs="Arial"/>
          <w:color w:val="000000" w:themeColor="text1"/>
          <w:szCs w:val="24"/>
        </w:rPr>
        <w:t>perguntado a</w:t>
      </w:r>
      <w:r w:rsidRPr="00E41E0E">
        <w:rPr>
          <w:rFonts w:cs="Arial"/>
          <w:color w:val="000000" w:themeColor="text1"/>
          <w:szCs w:val="24"/>
        </w:rPr>
        <w:t>os alunos o que eles tinham achado d</w:t>
      </w:r>
      <w:r w:rsidR="00CF0857">
        <w:rPr>
          <w:rFonts w:cs="Arial"/>
          <w:color w:val="000000" w:themeColor="text1"/>
          <w:szCs w:val="24"/>
        </w:rPr>
        <w:t>o</w:t>
      </w:r>
      <w:r w:rsidRPr="00E41E0E">
        <w:rPr>
          <w:rFonts w:cs="Arial"/>
          <w:color w:val="000000" w:themeColor="text1"/>
          <w:szCs w:val="24"/>
        </w:rPr>
        <w:t xml:space="preserve"> processo </w:t>
      </w:r>
      <w:r w:rsidR="00D32485">
        <w:rPr>
          <w:rFonts w:cs="Arial"/>
          <w:color w:val="000000" w:themeColor="text1"/>
          <w:szCs w:val="24"/>
        </w:rPr>
        <w:t>vivido ao longo</w:t>
      </w:r>
      <w:r w:rsidR="00CF0857">
        <w:rPr>
          <w:rFonts w:cs="Arial"/>
          <w:color w:val="000000" w:themeColor="text1"/>
          <w:szCs w:val="24"/>
        </w:rPr>
        <w:t xml:space="preserve"> dos</w:t>
      </w:r>
      <w:r w:rsidRPr="00E41E0E">
        <w:rPr>
          <w:rFonts w:cs="Arial"/>
          <w:color w:val="000000" w:themeColor="text1"/>
          <w:szCs w:val="24"/>
        </w:rPr>
        <w:t xml:space="preserve"> cinco meses de convivência e o que eles tinham aprendido com as aulas de futebol</w:t>
      </w:r>
      <w:r w:rsidR="00CF0857">
        <w:rPr>
          <w:rFonts w:cs="Arial"/>
          <w:color w:val="000000" w:themeColor="text1"/>
          <w:szCs w:val="24"/>
        </w:rPr>
        <w:t>.</w:t>
      </w:r>
      <w:r w:rsidR="00CF0857" w:rsidRPr="00E41E0E">
        <w:rPr>
          <w:rFonts w:cs="Arial"/>
          <w:color w:val="000000" w:themeColor="text1"/>
          <w:szCs w:val="24"/>
        </w:rPr>
        <w:t xml:space="preserve"> </w:t>
      </w:r>
      <w:r w:rsidRPr="00E41E0E">
        <w:rPr>
          <w:rFonts w:cs="Arial"/>
          <w:color w:val="000000" w:themeColor="text1"/>
          <w:szCs w:val="24"/>
        </w:rPr>
        <w:t xml:space="preserve">Todos os alunos </w:t>
      </w:r>
      <w:r w:rsidR="00683DAD">
        <w:rPr>
          <w:rFonts w:cs="Arial"/>
          <w:color w:val="000000" w:themeColor="text1"/>
          <w:szCs w:val="24"/>
        </w:rPr>
        <w:t xml:space="preserve">coincidiram em </w:t>
      </w:r>
      <w:r w:rsidRPr="00E41E0E">
        <w:rPr>
          <w:rFonts w:cs="Arial"/>
          <w:color w:val="000000" w:themeColor="text1"/>
          <w:szCs w:val="24"/>
        </w:rPr>
        <w:t xml:space="preserve">que as aulas </w:t>
      </w:r>
      <w:r w:rsidR="00D32485">
        <w:rPr>
          <w:rFonts w:cs="Arial"/>
          <w:color w:val="000000" w:themeColor="text1"/>
          <w:szCs w:val="24"/>
        </w:rPr>
        <w:t xml:space="preserve">tinham </w:t>
      </w:r>
      <w:r w:rsidRPr="00E41E0E">
        <w:rPr>
          <w:rFonts w:cs="Arial"/>
          <w:color w:val="000000" w:themeColor="text1"/>
          <w:szCs w:val="24"/>
        </w:rPr>
        <w:t>transforma</w:t>
      </w:r>
      <w:r w:rsidR="00D32485">
        <w:rPr>
          <w:rFonts w:cs="Arial"/>
          <w:color w:val="000000" w:themeColor="text1"/>
          <w:szCs w:val="24"/>
        </w:rPr>
        <w:t>do</w:t>
      </w:r>
      <w:r w:rsidRPr="00E41E0E">
        <w:rPr>
          <w:rFonts w:cs="Arial"/>
          <w:color w:val="000000" w:themeColor="text1"/>
          <w:szCs w:val="24"/>
        </w:rPr>
        <w:t xml:space="preserve"> a sua concepção </w:t>
      </w:r>
      <w:r w:rsidR="00D32485">
        <w:rPr>
          <w:rFonts w:cs="Arial"/>
          <w:color w:val="000000" w:themeColor="text1"/>
          <w:szCs w:val="24"/>
        </w:rPr>
        <w:t>de</w:t>
      </w:r>
      <w:r w:rsidRPr="00E41E0E">
        <w:rPr>
          <w:rFonts w:cs="Arial"/>
          <w:color w:val="000000" w:themeColor="text1"/>
          <w:szCs w:val="24"/>
        </w:rPr>
        <w:t xml:space="preserve"> meio ambiente, que a educação pode trazer</w:t>
      </w:r>
      <w:r w:rsidR="00683DAD">
        <w:rPr>
          <w:rFonts w:cs="Arial"/>
          <w:color w:val="000000" w:themeColor="text1"/>
          <w:szCs w:val="24"/>
        </w:rPr>
        <w:t xml:space="preserve"> coisas positivas</w:t>
      </w:r>
      <w:r w:rsidRPr="00E41E0E">
        <w:rPr>
          <w:rFonts w:cs="Arial"/>
          <w:color w:val="000000" w:themeColor="text1"/>
          <w:szCs w:val="24"/>
        </w:rPr>
        <w:t xml:space="preserve"> para a vida de cada um</w:t>
      </w:r>
      <w:r w:rsidR="00683DAD">
        <w:rPr>
          <w:rFonts w:cs="Arial"/>
          <w:color w:val="000000" w:themeColor="text1"/>
          <w:szCs w:val="24"/>
        </w:rPr>
        <w:t xml:space="preserve"> e </w:t>
      </w:r>
      <w:r w:rsidR="00D32485">
        <w:rPr>
          <w:rFonts w:cs="Arial"/>
          <w:color w:val="000000" w:themeColor="text1"/>
          <w:szCs w:val="24"/>
        </w:rPr>
        <w:t xml:space="preserve">que </w:t>
      </w:r>
      <w:r w:rsidR="00683DAD">
        <w:rPr>
          <w:rFonts w:cs="Arial"/>
          <w:color w:val="000000" w:themeColor="text1"/>
          <w:szCs w:val="24"/>
        </w:rPr>
        <w:t xml:space="preserve">pode </w:t>
      </w:r>
      <w:r w:rsidRPr="00E41E0E">
        <w:rPr>
          <w:rFonts w:cs="Arial"/>
          <w:color w:val="000000" w:themeColor="text1"/>
          <w:szCs w:val="24"/>
        </w:rPr>
        <w:t xml:space="preserve">direcionar os </w:t>
      </w:r>
      <w:r w:rsidR="00D32485">
        <w:rPr>
          <w:rFonts w:cs="Arial"/>
          <w:color w:val="000000" w:themeColor="text1"/>
          <w:szCs w:val="24"/>
        </w:rPr>
        <w:t xml:space="preserve">seus </w:t>
      </w:r>
      <w:r w:rsidRPr="00E41E0E">
        <w:rPr>
          <w:rFonts w:cs="Arial"/>
          <w:color w:val="000000" w:themeColor="text1"/>
          <w:szCs w:val="24"/>
        </w:rPr>
        <w:t xml:space="preserve">passos para um caminho diferente do que é vivido na realidade de cada um. </w:t>
      </w:r>
    </w:p>
    <w:p w:rsidR="00F874DD" w:rsidRPr="00E41E0E" w:rsidRDefault="00920091" w:rsidP="003075C1">
      <w:pPr>
        <w:spacing w:after="0" w:line="360" w:lineRule="auto"/>
        <w:ind w:firstLine="708"/>
        <w:jc w:val="both"/>
        <w:rPr>
          <w:rFonts w:cs="Arial"/>
          <w:i/>
          <w:color w:val="000000" w:themeColor="text1"/>
          <w:szCs w:val="24"/>
        </w:rPr>
      </w:pPr>
      <w:r w:rsidRPr="00E41E0E">
        <w:rPr>
          <w:rFonts w:cs="Arial"/>
          <w:color w:val="000000" w:themeColor="text1"/>
          <w:szCs w:val="24"/>
        </w:rPr>
        <w:t>Ao final do período experimental, ao serem indagados “Como você vê o ambiente ao seu redor com a prática constante do futebol?” foi evidenciada uma mudança quanto à percepção do ambiente por todos os sujeitos envolvidos na pesquisa – “</w:t>
      </w:r>
      <w:r w:rsidRPr="00E41E0E">
        <w:rPr>
          <w:rFonts w:cs="Arial"/>
          <w:i/>
          <w:color w:val="000000" w:themeColor="text1"/>
          <w:szCs w:val="24"/>
        </w:rPr>
        <w:t xml:space="preserve">o ambiente que vivemos é cheio de coisas bonitas, tem </w:t>
      </w:r>
      <w:proofErr w:type="spellStart"/>
      <w:r w:rsidRPr="00E41E0E">
        <w:rPr>
          <w:rFonts w:cs="Arial"/>
          <w:i/>
          <w:color w:val="000000" w:themeColor="text1"/>
          <w:szCs w:val="24"/>
        </w:rPr>
        <w:t>agua</w:t>
      </w:r>
      <w:proofErr w:type="spellEnd"/>
      <w:r w:rsidRPr="00E41E0E">
        <w:rPr>
          <w:rFonts w:cs="Arial"/>
          <w:i/>
          <w:color w:val="000000" w:themeColor="text1"/>
          <w:szCs w:val="24"/>
        </w:rPr>
        <w:t xml:space="preserve">, plantas, se cuidar vai ser melhor, porque vai nos </w:t>
      </w:r>
      <w:proofErr w:type="gramStart"/>
      <w:r w:rsidRPr="00E41E0E">
        <w:rPr>
          <w:rFonts w:cs="Arial"/>
          <w:i/>
          <w:color w:val="000000" w:themeColor="text1"/>
          <w:szCs w:val="24"/>
        </w:rPr>
        <w:t>beneficiar,</w:t>
      </w:r>
      <w:proofErr w:type="gramEnd"/>
      <w:r w:rsidRPr="00E41E0E">
        <w:rPr>
          <w:rFonts w:cs="Arial"/>
          <w:i/>
          <w:color w:val="000000" w:themeColor="text1"/>
          <w:szCs w:val="24"/>
        </w:rPr>
        <w:t xml:space="preserve"> se não cuidar, vai morrer tudo, vamos ficar sem </w:t>
      </w:r>
      <w:proofErr w:type="spellStart"/>
      <w:r w:rsidRPr="00E41E0E">
        <w:rPr>
          <w:rFonts w:cs="Arial"/>
          <w:i/>
          <w:color w:val="000000" w:themeColor="text1"/>
          <w:szCs w:val="24"/>
        </w:rPr>
        <w:t>agua</w:t>
      </w:r>
      <w:proofErr w:type="spellEnd"/>
      <w:r w:rsidRPr="00E41E0E">
        <w:rPr>
          <w:rFonts w:cs="Arial"/>
          <w:i/>
          <w:color w:val="000000" w:themeColor="text1"/>
          <w:szCs w:val="24"/>
        </w:rPr>
        <w:t>, sem mar – tudo poluído. As aulas nos mostram que pode ser diferente”</w:t>
      </w:r>
      <w:r w:rsidR="003075C1" w:rsidRPr="00E41E0E">
        <w:rPr>
          <w:rFonts w:cs="Arial"/>
          <w:i/>
          <w:color w:val="000000" w:themeColor="text1"/>
          <w:szCs w:val="24"/>
        </w:rPr>
        <w:t>.</w:t>
      </w:r>
    </w:p>
    <w:p w:rsidR="00B03434" w:rsidRPr="00E41E0E" w:rsidRDefault="00B03434" w:rsidP="00B03434">
      <w:pPr>
        <w:spacing w:after="0" w:line="360" w:lineRule="auto"/>
        <w:jc w:val="both"/>
        <w:rPr>
          <w:rFonts w:cs="Arial"/>
          <w:i/>
          <w:color w:val="000000" w:themeColor="text1"/>
          <w:szCs w:val="24"/>
        </w:rPr>
      </w:pPr>
    </w:p>
    <w:p w:rsidR="00BE6030" w:rsidRPr="00E41E0E" w:rsidRDefault="00BE6030" w:rsidP="00B03434">
      <w:pPr>
        <w:spacing w:after="0" w:line="360" w:lineRule="auto"/>
        <w:jc w:val="both"/>
        <w:rPr>
          <w:rFonts w:cs="Arial"/>
          <w:i/>
          <w:color w:val="000000" w:themeColor="text1"/>
          <w:szCs w:val="24"/>
        </w:rPr>
      </w:pPr>
    </w:p>
    <w:p w:rsidR="00920091" w:rsidRPr="00E41E0E" w:rsidRDefault="00920091" w:rsidP="00920091">
      <w:pPr>
        <w:spacing w:after="0" w:line="360" w:lineRule="auto"/>
        <w:jc w:val="both"/>
        <w:rPr>
          <w:rFonts w:cs="Arial"/>
          <w:color w:val="000000" w:themeColor="text1"/>
        </w:rPr>
      </w:pPr>
      <w:proofErr w:type="gramStart"/>
      <w:r w:rsidRPr="00E41E0E">
        <w:rPr>
          <w:rFonts w:cs="Arial"/>
          <w:color w:val="000000" w:themeColor="text1"/>
        </w:rPr>
        <w:t>4.</w:t>
      </w:r>
      <w:r w:rsidR="00296A6C" w:rsidRPr="00E41E0E">
        <w:rPr>
          <w:rFonts w:cs="Arial"/>
          <w:color w:val="000000" w:themeColor="text1"/>
        </w:rPr>
        <w:t>2</w:t>
      </w:r>
      <w:r w:rsidRPr="00E41E0E">
        <w:rPr>
          <w:rFonts w:cs="Arial"/>
          <w:color w:val="000000" w:themeColor="text1"/>
        </w:rPr>
        <w:t xml:space="preserve"> REPRESENTAÇÃO</w:t>
      </w:r>
      <w:proofErr w:type="gramEnd"/>
      <w:r w:rsidRPr="00E41E0E">
        <w:rPr>
          <w:rFonts w:cs="Arial"/>
          <w:color w:val="000000" w:themeColor="text1"/>
        </w:rPr>
        <w:t xml:space="preserve"> SOCIAL DO MEIO AMBIENTE ATRAVÉS DO DESENHO</w:t>
      </w:r>
    </w:p>
    <w:p w:rsidR="00F874DD" w:rsidRPr="00E41E0E" w:rsidRDefault="00F874DD" w:rsidP="00920091">
      <w:pPr>
        <w:spacing w:after="0" w:line="360" w:lineRule="auto"/>
        <w:jc w:val="both"/>
        <w:rPr>
          <w:rFonts w:cs="Arial"/>
          <w:color w:val="000000" w:themeColor="text1"/>
        </w:rPr>
      </w:pPr>
    </w:p>
    <w:p w:rsidR="00920091" w:rsidRPr="00E41E0E" w:rsidRDefault="00920091" w:rsidP="00920091">
      <w:pPr>
        <w:spacing w:after="0" w:line="360" w:lineRule="auto"/>
        <w:ind w:firstLine="708"/>
        <w:jc w:val="both"/>
        <w:rPr>
          <w:rFonts w:cs="Arial"/>
          <w:color w:val="000000" w:themeColor="text1"/>
          <w:szCs w:val="24"/>
        </w:rPr>
      </w:pPr>
      <w:r w:rsidRPr="00E41E0E">
        <w:rPr>
          <w:rFonts w:cs="Arial"/>
          <w:color w:val="000000" w:themeColor="text1"/>
          <w:szCs w:val="24"/>
        </w:rPr>
        <w:t>Nesta etapa da pesquisa foram identificados através d</w:t>
      </w:r>
      <w:r w:rsidR="00683DAD">
        <w:rPr>
          <w:rFonts w:cs="Arial"/>
          <w:color w:val="000000" w:themeColor="text1"/>
          <w:szCs w:val="24"/>
        </w:rPr>
        <w:t>e</w:t>
      </w:r>
      <w:r w:rsidRPr="00E41E0E">
        <w:rPr>
          <w:rFonts w:cs="Arial"/>
          <w:color w:val="000000" w:themeColor="text1"/>
          <w:szCs w:val="24"/>
        </w:rPr>
        <w:t xml:space="preserve"> desenhos os macrocompartimentos em relação ao meio artificial “casa” ou “objeto”. O macrocompartimento “casa” foi subdividido nos macroelementos “mobiliada” e “</w:t>
      </w:r>
      <w:proofErr w:type="spellStart"/>
      <w:proofErr w:type="gramStart"/>
      <w:r w:rsidRPr="00E41E0E">
        <w:rPr>
          <w:rFonts w:cs="Arial"/>
          <w:color w:val="000000" w:themeColor="text1"/>
          <w:szCs w:val="24"/>
        </w:rPr>
        <w:t>não-mobiliada</w:t>
      </w:r>
      <w:proofErr w:type="spellEnd"/>
      <w:proofErr w:type="gramEnd"/>
      <w:r w:rsidRPr="00E41E0E">
        <w:rPr>
          <w:rFonts w:cs="Arial"/>
          <w:color w:val="000000" w:themeColor="text1"/>
          <w:szCs w:val="24"/>
        </w:rPr>
        <w:t xml:space="preserve">” (Tabela 2). Houve o predomínio de casas </w:t>
      </w:r>
      <w:proofErr w:type="spellStart"/>
      <w:proofErr w:type="gramStart"/>
      <w:r w:rsidRPr="00E41E0E">
        <w:rPr>
          <w:rFonts w:cs="Arial"/>
          <w:color w:val="000000" w:themeColor="text1"/>
          <w:szCs w:val="24"/>
        </w:rPr>
        <w:t>não-mobiliadas</w:t>
      </w:r>
      <w:proofErr w:type="spellEnd"/>
      <w:proofErr w:type="gramEnd"/>
      <w:r w:rsidRPr="00E41E0E">
        <w:rPr>
          <w:rFonts w:cs="Arial"/>
          <w:color w:val="000000" w:themeColor="text1"/>
          <w:szCs w:val="24"/>
        </w:rPr>
        <w:t xml:space="preserve"> (representadas 22 vezes) em ambas as </w:t>
      </w:r>
      <w:r w:rsidR="00D978E2">
        <w:rPr>
          <w:rFonts w:cs="Arial"/>
          <w:color w:val="000000" w:themeColor="text1"/>
          <w:szCs w:val="24"/>
        </w:rPr>
        <w:t>coletas</w:t>
      </w:r>
      <w:r w:rsidR="00D978E2" w:rsidRPr="00E41E0E">
        <w:rPr>
          <w:rFonts w:cs="Arial"/>
          <w:color w:val="000000" w:themeColor="text1"/>
          <w:szCs w:val="24"/>
        </w:rPr>
        <w:t xml:space="preserve"> </w:t>
      </w:r>
      <w:r w:rsidRPr="00E41E0E">
        <w:rPr>
          <w:rFonts w:cs="Arial"/>
          <w:color w:val="000000" w:themeColor="text1"/>
          <w:szCs w:val="24"/>
        </w:rPr>
        <w:t>(</w:t>
      </w:r>
      <w:r w:rsidR="00683DAD">
        <w:rPr>
          <w:rFonts w:cs="Arial"/>
          <w:color w:val="000000" w:themeColor="text1"/>
          <w:szCs w:val="24"/>
        </w:rPr>
        <w:t>08</w:t>
      </w:r>
      <w:r w:rsidR="00683DAD" w:rsidRPr="00E41E0E">
        <w:rPr>
          <w:rFonts w:cs="Arial"/>
          <w:color w:val="000000" w:themeColor="text1"/>
          <w:szCs w:val="24"/>
        </w:rPr>
        <w:t xml:space="preserve"> </w:t>
      </w:r>
      <w:r w:rsidRPr="00E41E0E">
        <w:rPr>
          <w:rFonts w:cs="Arial"/>
          <w:color w:val="000000" w:themeColor="text1"/>
          <w:szCs w:val="24"/>
        </w:rPr>
        <w:t>vezes na primeira e 14 na segunda).</w:t>
      </w:r>
    </w:p>
    <w:p w:rsidR="00F874DD" w:rsidRPr="00E41E0E" w:rsidRDefault="00F874DD" w:rsidP="003075C1">
      <w:pPr>
        <w:spacing w:after="0" w:line="360" w:lineRule="auto"/>
        <w:jc w:val="both"/>
        <w:rPr>
          <w:rFonts w:cs="Arial"/>
          <w:color w:val="000000" w:themeColor="text1"/>
          <w:szCs w:val="24"/>
        </w:rPr>
      </w:pPr>
    </w:p>
    <w:p w:rsidR="00683DAD" w:rsidRDefault="00683DAD" w:rsidP="00616D63">
      <w:pPr>
        <w:spacing w:after="0" w:line="240" w:lineRule="auto"/>
        <w:contextualSpacing/>
        <w:jc w:val="both"/>
        <w:rPr>
          <w:rFonts w:cs="Arial"/>
          <w:b/>
          <w:bCs/>
          <w:color w:val="000000" w:themeColor="text1"/>
          <w:sz w:val="20"/>
          <w:szCs w:val="20"/>
          <w:lang w:eastAsia="pt-BR"/>
        </w:rPr>
      </w:pPr>
    </w:p>
    <w:p w:rsidR="00683DAD" w:rsidRDefault="00683DAD" w:rsidP="00616D63">
      <w:pPr>
        <w:spacing w:after="0" w:line="240" w:lineRule="auto"/>
        <w:contextualSpacing/>
        <w:jc w:val="both"/>
        <w:rPr>
          <w:rFonts w:cs="Arial"/>
          <w:b/>
          <w:bCs/>
          <w:color w:val="000000" w:themeColor="text1"/>
          <w:sz w:val="20"/>
          <w:szCs w:val="20"/>
          <w:lang w:eastAsia="pt-BR"/>
        </w:rPr>
      </w:pPr>
    </w:p>
    <w:p w:rsidR="00683DAD" w:rsidRDefault="00683DAD" w:rsidP="00616D63">
      <w:pPr>
        <w:spacing w:after="0" w:line="240" w:lineRule="auto"/>
        <w:contextualSpacing/>
        <w:jc w:val="both"/>
        <w:rPr>
          <w:rFonts w:cs="Arial"/>
          <w:b/>
          <w:bCs/>
          <w:color w:val="000000" w:themeColor="text1"/>
          <w:sz w:val="20"/>
          <w:szCs w:val="20"/>
          <w:lang w:eastAsia="pt-BR"/>
        </w:rPr>
      </w:pPr>
    </w:p>
    <w:p w:rsidR="00683DAD" w:rsidRDefault="00683DAD" w:rsidP="00616D63">
      <w:pPr>
        <w:spacing w:after="0" w:line="240" w:lineRule="auto"/>
        <w:contextualSpacing/>
        <w:jc w:val="both"/>
        <w:rPr>
          <w:rFonts w:cs="Arial"/>
          <w:b/>
          <w:bCs/>
          <w:color w:val="000000" w:themeColor="text1"/>
          <w:sz w:val="20"/>
          <w:szCs w:val="20"/>
          <w:lang w:eastAsia="pt-BR"/>
        </w:rPr>
      </w:pPr>
    </w:p>
    <w:p w:rsidR="00683DAD" w:rsidRDefault="00683DAD" w:rsidP="00616D63">
      <w:pPr>
        <w:spacing w:after="0" w:line="240" w:lineRule="auto"/>
        <w:contextualSpacing/>
        <w:jc w:val="both"/>
        <w:rPr>
          <w:rFonts w:cs="Arial"/>
          <w:b/>
          <w:bCs/>
          <w:color w:val="000000" w:themeColor="text1"/>
          <w:sz w:val="20"/>
          <w:szCs w:val="20"/>
          <w:lang w:eastAsia="pt-BR"/>
        </w:rPr>
      </w:pPr>
    </w:p>
    <w:p w:rsidR="00683DAD" w:rsidRDefault="00683DAD" w:rsidP="00616D63">
      <w:pPr>
        <w:spacing w:after="0" w:line="240" w:lineRule="auto"/>
        <w:contextualSpacing/>
        <w:jc w:val="both"/>
        <w:rPr>
          <w:rFonts w:cs="Arial"/>
          <w:b/>
          <w:bCs/>
          <w:color w:val="000000" w:themeColor="text1"/>
          <w:sz w:val="20"/>
          <w:szCs w:val="20"/>
          <w:lang w:eastAsia="pt-BR"/>
        </w:rPr>
      </w:pPr>
    </w:p>
    <w:p w:rsidR="00920091" w:rsidRDefault="00A7133E" w:rsidP="00616D63">
      <w:pPr>
        <w:spacing w:after="0" w:line="240" w:lineRule="auto"/>
        <w:contextualSpacing/>
        <w:jc w:val="both"/>
        <w:rPr>
          <w:rFonts w:cs="Arial"/>
          <w:color w:val="000000" w:themeColor="text1"/>
          <w:sz w:val="20"/>
          <w:szCs w:val="20"/>
          <w:lang w:eastAsia="pt-BR"/>
        </w:rPr>
      </w:pPr>
      <w:r w:rsidRPr="00A7133E">
        <w:rPr>
          <w:rFonts w:cs="Arial"/>
          <w:b/>
          <w:bCs/>
          <w:color w:val="000000" w:themeColor="text1"/>
          <w:sz w:val="20"/>
          <w:szCs w:val="20"/>
          <w:lang w:eastAsia="pt-BR"/>
        </w:rPr>
        <w:t xml:space="preserve">Tabela 2. </w:t>
      </w:r>
      <w:r w:rsidRPr="00A7133E">
        <w:rPr>
          <w:rFonts w:cs="Arial"/>
          <w:color w:val="000000" w:themeColor="text1"/>
          <w:sz w:val="20"/>
          <w:szCs w:val="20"/>
          <w:lang w:eastAsia="pt-BR"/>
        </w:rPr>
        <w:t>Número de símbolos identificados dentro dos macroelementos em relação ao meio artificial (macrocompartimento “casa”) nas duas coletas.</w:t>
      </w:r>
    </w:p>
    <w:p w:rsidR="00683DAD" w:rsidRDefault="00683DAD" w:rsidP="00616D63">
      <w:pPr>
        <w:spacing w:after="0" w:line="240" w:lineRule="auto"/>
        <w:contextualSpacing/>
        <w:jc w:val="both"/>
        <w:rPr>
          <w:rFonts w:cs="Arial"/>
          <w:color w:val="000000" w:themeColor="text1"/>
          <w:sz w:val="20"/>
          <w:szCs w:val="20"/>
          <w:lang w:eastAsia="pt-BR"/>
        </w:rPr>
      </w:pPr>
    </w:p>
    <w:p w:rsidR="00683DAD" w:rsidRDefault="00683DAD" w:rsidP="00616D63">
      <w:pPr>
        <w:spacing w:after="0" w:line="240" w:lineRule="auto"/>
        <w:contextualSpacing/>
        <w:jc w:val="both"/>
        <w:rPr>
          <w:rFonts w:cs="Arial"/>
          <w:color w:val="000000" w:themeColor="text1"/>
          <w:sz w:val="20"/>
          <w:szCs w:val="20"/>
          <w:lang w:eastAsia="pt-BR"/>
        </w:rPr>
      </w:pPr>
    </w:p>
    <w:p w:rsidR="00683DAD" w:rsidRPr="00683DAD" w:rsidRDefault="00683DAD" w:rsidP="00616D63">
      <w:pPr>
        <w:spacing w:after="0" w:line="240" w:lineRule="auto"/>
        <w:contextualSpacing/>
        <w:jc w:val="both"/>
        <w:rPr>
          <w:rFonts w:cs="Arial"/>
          <w:color w:val="000000" w:themeColor="text1"/>
          <w:sz w:val="20"/>
          <w:szCs w:val="20"/>
          <w:lang w:eastAsia="pt-BR"/>
        </w:rPr>
      </w:pPr>
    </w:p>
    <w:tbl>
      <w:tblPr>
        <w:tblStyle w:val="Tabelacomgrade"/>
        <w:tblW w:w="11459" w:type="dxa"/>
        <w:tblInd w:w="108" w:type="dxa"/>
        <w:tblBorders>
          <w:left w:val="none" w:sz="0" w:space="0" w:color="auto"/>
          <w:right w:val="none" w:sz="0" w:space="0" w:color="auto"/>
          <w:insideV w:val="none" w:sz="0" w:space="0" w:color="auto"/>
        </w:tblBorders>
        <w:tblLook w:val="04A0"/>
      </w:tblPr>
      <w:tblGrid>
        <w:gridCol w:w="2205"/>
        <w:gridCol w:w="2317"/>
        <w:gridCol w:w="2317"/>
        <w:gridCol w:w="2317"/>
        <w:gridCol w:w="2303"/>
      </w:tblGrid>
      <w:tr w:rsidR="00683DAD" w:rsidRPr="00683DAD" w:rsidTr="00683DAD">
        <w:trPr>
          <w:trHeight w:val="608"/>
        </w:trPr>
        <w:tc>
          <w:tcPr>
            <w:tcW w:w="2205" w:type="dxa"/>
          </w:tcPr>
          <w:p w:rsidR="00683DAD" w:rsidRPr="00683DAD" w:rsidRDefault="00A7133E" w:rsidP="00920091">
            <w:pPr>
              <w:autoSpaceDE w:val="0"/>
              <w:autoSpaceDN w:val="0"/>
              <w:adjustRightInd w:val="0"/>
              <w:spacing w:after="0" w:line="360" w:lineRule="auto"/>
              <w:rPr>
                <w:rFonts w:cs="Arial"/>
                <w:b/>
                <w:color w:val="000000" w:themeColor="text1"/>
                <w:sz w:val="20"/>
                <w:szCs w:val="20"/>
                <w:lang w:eastAsia="pt-BR"/>
              </w:rPr>
            </w:pPr>
            <w:r w:rsidRPr="00A7133E">
              <w:rPr>
                <w:rFonts w:cs="Arial"/>
                <w:b/>
                <w:color w:val="000000" w:themeColor="text1"/>
                <w:sz w:val="20"/>
                <w:szCs w:val="20"/>
                <w:lang w:eastAsia="pt-BR"/>
              </w:rPr>
              <w:t>Data das</w:t>
            </w:r>
          </w:p>
          <w:p w:rsidR="00683DAD" w:rsidRPr="00683DAD" w:rsidRDefault="00A7133E" w:rsidP="00920091">
            <w:pPr>
              <w:spacing w:after="0" w:line="360" w:lineRule="auto"/>
              <w:rPr>
                <w:rFonts w:cs="Arial"/>
                <w:b/>
                <w:bCs/>
                <w:color w:val="000000" w:themeColor="text1"/>
                <w:sz w:val="20"/>
                <w:szCs w:val="20"/>
                <w:lang w:eastAsia="pt-BR"/>
              </w:rPr>
            </w:pPr>
            <w:r w:rsidRPr="00A7133E">
              <w:rPr>
                <w:rFonts w:cs="Arial"/>
                <w:b/>
                <w:color w:val="000000" w:themeColor="text1"/>
                <w:sz w:val="20"/>
                <w:szCs w:val="20"/>
                <w:lang w:eastAsia="pt-BR"/>
              </w:rPr>
              <w:t>Coletas (2017)</w:t>
            </w:r>
          </w:p>
        </w:tc>
        <w:tc>
          <w:tcPr>
            <w:tcW w:w="2317" w:type="dxa"/>
          </w:tcPr>
          <w:p w:rsidR="00683DAD" w:rsidRPr="00683DAD" w:rsidRDefault="00A7133E" w:rsidP="00920091">
            <w:pPr>
              <w:spacing w:after="0" w:line="360" w:lineRule="auto"/>
              <w:rPr>
                <w:rFonts w:cs="Arial"/>
                <w:b/>
                <w:bCs/>
                <w:color w:val="000000" w:themeColor="text1"/>
                <w:sz w:val="20"/>
                <w:szCs w:val="20"/>
                <w:lang w:eastAsia="pt-BR"/>
              </w:rPr>
            </w:pPr>
            <w:r w:rsidRPr="00A7133E">
              <w:rPr>
                <w:rFonts w:cs="Arial"/>
                <w:b/>
                <w:color w:val="000000" w:themeColor="text1"/>
                <w:sz w:val="20"/>
                <w:szCs w:val="20"/>
                <w:lang w:eastAsia="pt-BR"/>
              </w:rPr>
              <w:t>Mobiliada</w:t>
            </w:r>
          </w:p>
        </w:tc>
        <w:tc>
          <w:tcPr>
            <w:tcW w:w="2317" w:type="dxa"/>
          </w:tcPr>
          <w:p w:rsidR="00683DAD" w:rsidRPr="00683DAD" w:rsidRDefault="00683DAD" w:rsidP="00920091">
            <w:pPr>
              <w:spacing w:after="0" w:line="360" w:lineRule="auto"/>
              <w:rPr>
                <w:rFonts w:cs="Arial"/>
                <w:b/>
                <w:color w:val="000000" w:themeColor="text1"/>
                <w:sz w:val="20"/>
                <w:szCs w:val="20"/>
                <w:lang w:eastAsia="pt-BR"/>
              </w:rPr>
            </w:pPr>
          </w:p>
        </w:tc>
        <w:tc>
          <w:tcPr>
            <w:tcW w:w="2317" w:type="dxa"/>
          </w:tcPr>
          <w:p w:rsidR="00683DAD" w:rsidRPr="00683DAD" w:rsidRDefault="00A7133E" w:rsidP="00920091">
            <w:pPr>
              <w:spacing w:after="0" w:line="360" w:lineRule="auto"/>
              <w:rPr>
                <w:rFonts w:cs="Arial"/>
                <w:b/>
                <w:bCs/>
                <w:color w:val="000000" w:themeColor="text1"/>
                <w:sz w:val="20"/>
                <w:szCs w:val="20"/>
                <w:lang w:eastAsia="pt-BR"/>
              </w:rPr>
            </w:pPr>
            <w:proofErr w:type="spellStart"/>
            <w:r w:rsidRPr="00A7133E">
              <w:rPr>
                <w:rFonts w:cs="Arial"/>
                <w:b/>
                <w:color w:val="000000" w:themeColor="text1"/>
                <w:sz w:val="20"/>
                <w:szCs w:val="20"/>
                <w:lang w:eastAsia="pt-BR"/>
              </w:rPr>
              <w:t>Não-Mobiliada</w:t>
            </w:r>
            <w:proofErr w:type="spellEnd"/>
          </w:p>
        </w:tc>
        <w:tc>
          <w:tcPr>
            <w:tcW w:w="2303" w:type="dxa"/>
          </w:tcPr>
          <w:p w:rsidR="00683DAD" w:rsidRPr="00683DAD" w:rsidRDefault="00A7133E" w:rsidP="00920091">
            <w:pPr>
              <w:spacing w:after="0" w:line="360" w:lineRule="auto"/>
              <w:rPr>
                <w:rFonts w:cs="Arial"/>
                <w:b/>
                <w:bCs/>
                <w:color w:val="000000" w:themeColor="text1"/>
                <w:sz w:val="20"/>
                <w:szCs w:val="20"/>
                <w:lang w:eastAsia="pt-BR"/>
              </w:rPr>
            </w:pPr>
            <w:r w:rsidRPr="00A7133E">
              <w:rPr>
                <w:rFonts w:cs="Arial"/>
                <w:b/>
                <w:color w:val="000000" w:themeColor="text1"/>
                <w:sz w:val="20"/>
                <w:szCs w:val="20"/>
                <w:lang w:eastAsia="pt-BR"/>
              </w:rPr>
              <w:t>Total</w:t>
            </w:r>
          </w:p>
        </w:tc>
      </w:tr>
      <w:tr w:rsidR="00683DAD" w:rsidRPr="00683DAD" w:rsidTr="00683DAD">
        <w:trPr>
          <w:trHeight w:val="831"/>
        </w:trPr>
        <w:tc>
          <w:tcPr>
            <w:tcW w:w="2205" w:type="dxa"/>
          </w:tcPr>
          <w:p w:rsidR="00683DAD" w:rsidRPr="00683DAD" w:rsidRDefault="00A7133E" w:rsidP="00920091">
            <w:pPr>
              <w:autoSpaceDE w:val="0"/>
              <w:autoSpaceDN w:val="0"/>
              <w:adjustRightInd w:val="0"/>
              <w:spacing w:after="0" w:line="360" w:lineRule="auto"/>
              <w:rPr>
                <w:rFonts w:cs="Arial"/>
                <w:color w:val="000000" w:themeColor="text1"/>
                <w:sz w:val="20"/>
                <w:szCs w:val="20"/>
                <w:lang w:eastAsia="pt-BR"/>
              </w:rPr>
            </w:pPr>
            <w:r w:rsidRPr="00A7133E">
              <w:rPr>
                <w:rFonts w:cs="Arial"/>
                <w:color w:val="000000" w:themeColor="text1"/>
                <w:sz w:val="20"/>
                <w:szCs w:val="20"/>
                <w:lang w:eastAsia="pt-BR"/>
              </w:rPr>
              <w:t>03/06</w:t>
            </w:r>
          </w:p>
          <w:p w:rsidR="00683DAD" w:rsidRPr="00683DAD" w:rsidRDefault="00A7133E" w:rsidP="00920091">
            <w:pPr>
              <w:spacing w:after="0" w:line="360" w:lineRule="auto"/>
              <w:rPr>
                <w:rFonts w:cs="Arial"/>
                <w:color w:val="000000" w:themeColor="text1"/>
                <w:sz w:val="20"/>
                <w:szCs w:val="20"/>
                <w:lang w:eastAsia="pt-BR"/>
              </w:rPr>
            </w:pPr>
            <w:r w:rsidRPr="00A7133E">
              <w:rPr>
                <w:rFonts w:cs="Arial"/>
                <w:color w:val="000000" w:themeColor="text1"/>
                <w:sz w:val="20"/>
                <w:szCs w:val="20"/>
                <w:lang w:eastAsia="pt-BR"/>
              </w:rPr>
              <w:t>31/10</w:t>
            </w:r>
          </w:p>
          <w:p w:rsidR="00683DAD" w:rsidRPr="00683DAD" w:rsidRDefault="00A7133E" w:rsidP="00920091">
            <w:pPr>
              <w:spacing w:after="0" w:line="360" w:lineRule="auto"/>
              <w:rPr>
                <w:rFonts w:cs="Arial"/>
                <w:bCs/>
                <w:color w:val="000000" w:themeColor="text1"/>
                <w:sz w:val="20"/>
                <w:szCs w:val="20"/>
                <w:lang w:eastAsia="pt-BR"/>
              </w:rPr>
            </w:pPr>
            <w:r w:rsidRPr="00A7133E">
              <w:rPr>
                <w:rFonts w:cs="Arial"/>
                <w:color w:val="000000" w:themeColor="text1"/>
                <w:sz w:val="20"/>
                <w:szCs w:val="20"/>
                <w:lang w:eastAsia="pt-BR"/>
              </w:rPr>
              <w:t xml:space="preserve">Total </w:t>
            </w:r>
          </w:p>
        </w:tc>
        <w:tc>
          <w:tcPr>
            <w:tcW w:w="2317" w:type="dxa"/>
          </w:tcPr>
          <w:p w:rsidR="00683DAD" w:rsidRPr="00683DAD" w:rsidRDefault="00A7133E" w:rsidP="00920091">
            <w:pPr>
              <w:spacing w:after="0" w:line="360" w:lineRule="auto"/>
              <w:rPr>
                <w:rFonts w:cs="Arial"/>
                <w:bCs/>
                <w:color w:val="000000" w:themeColor="text1"/>
                <w:sz w:val="20"/>
                <w:szCs w:val="20"/>
                <w:lang w:eastAsia="pt-BR"/>
              </w:rPr>
            </w:pPr>
            <w:proofErr w:type="gramStart"/>
            <w:r w:rsidRPr="00A7133E">
              <w:rPr>
                <w:rFonts w:cs="Arial"/>
                <w:bCs/>
                <w:color w:val="000000" w:themeColor="text1"/>
                <w:sz w:val="20"/>
                <w:szCs w:val="20"/>
                <w:lang w:eastAsia="pt-BR"/>
              </w:rPr>
              <w:t>0</w:t>
            </w:r>
            <w:proofErr w:type="gramEnd"/>
          </w:p>
          <w:p w:rsidR="00683DAD" w:rsidRPr="00683DAD" w:rsidRDefault="00A7133E" w:rsidP="00920091">
            <w:pPr>
              <w:spacing w:after="0" w:line="360" w:lineRule="auto"/>
              <w:rPr>
                <w:rFonts w:cs="Arial"/>
                <w:bCs/>
                <w:color w:val="000000" w:themeColor="text1"/>
                <w:sz w:val="20"/>
                <w:szCs w:val="20"/>
                <w:lang w:eastAsia="pt-BR"/>
              </w:rPr>
            </w:pPr>
            <w:proofErr w:type="gramStart"/>
            <w:r w:rsidRPr="00A7133E">
              <w:rPr>
                <w:rFonts w:cs="Arial"/>
                <w:bCs/>
                <w:color w:val="000000" w:themeColor="text1"/>
                <w:sz w:val="20"/>
                <w:szCs w:val="20"/>
                <w:lang w:eastAsia="pt-BR"/>
              </w:rPr>
              <w:t>3</w:t>
            </w:r>
            <w:proofErr w:type="gramEnd"/>
          </w:p>
          <w:p w:rsidR="00683DAD" w:rsidRPr="00683DAD" w:rsidRDefault="00A7133E" w:rsidP="00920091">
            <w:pPr>
              <w:spacing w:after="0" w:line="360" w:lineRule="auto"/>
              <w:rPr>
                <w:rFonts w:cs="Arial"/>
                <w:bCs/>
                <w:color w:val="000000" w:themeColor="text1"/>
                <w:sz w:val="20"/>
                <w:szCs w:val="20"/>
                <w:lang w:eastAsia="pt-BR"/>
              </w:rPr>
            </w:pPr>
            <w:proofErr w:type="gramStart"/>
            <w:r w:rsidRPr="00A7133E">
              <w:rPr>
                <w:rFonts w:cs="Arial"/>
                <w:bCs/>
                <w:color w:val="000000" w:themeColor="text1"/>
                <w:sz w:val="20"/>
                <w:szCs w:val="20"/>
                <w:lang w:eastAsia="pt-BR"/>
              </w:rPr>
              <w:t>3</w:t>
            </w:r>
            <w:proofErr w:type="gramEnd"/>
          </w:p>
        </w:tc>
        <w:tc>
          <w:tcPr>
            <w:tcW w:w="2317" w:type="dxa"/>
          </w:tcPr>
          <w:p w:rsidR="00683DAD" w:rsidRPr="00683DAD" w:rsidRDefault="00683DAD" w:rsidP="00920091">
            <w:pPr>
              <w:spacing w:after="0" w:line="360" w:lineRule="auto"/>
              <w:rPr>
                <w:rFonts w:cs="Arial"/>
                <w:bCs/>
                <w:color w:val="000000" w:themeColor="text1"/>
                <w:sz w:val="20"/>
                <w:szCs w:val="20"/>
                <w:lang w:eastAsia="pt-BR"/>
              </w:rPr>
            </w:pPr>
          </w:p>
        </w:tc>
        <w:tc>
          <w:tcPr>
            <w:tcW w:w="2317" w:type="dxa"/>
          </w:tcPr>
          <w:p w:rsidR="00683DAD" w:rsidRPr="00683DAD" w:rsidRDefault="00A7133E" w:rsidP="00920091">
            <w:pPr>
              <w:spacing w:after="0" w:line="360" w:lineRule="auto"/>
              <w:rPr>
                <w:rFonts w:cs="Arial"/>
                <w:bCs/>
                <w:color w:val="000000" w:themeColor="text1"/>
                <w:sz w:val="20"/>
                <w:szCs w:val="20"/>
                <w:lang w:eastAsia="pt-BR"/>
              </w:rPr>
            </w:pPr>
            <w:proofErr w:type="gramStart"/>
            <w:r w:rsidRPr="00A7133E">
              <w:rPr>
                <w:rFonts w:cs="Arial"/>
                <w:bCs/>
                <w:color w:val="000000" w:themeColor="text1"/>
                <w:sz w:val="20"/>
                <w:szCs w:val="20"/>
                <w:lang w:eastAsia="pt-BR"/>
              </w:rPr>
              <w:t>8</w:t>
            </w:r>
            <w:proofErr w:type="gramEnd"/>
          </w:p>
          <w:p w:rsidR="00683DAD" w:rsidRPr="00683DAD" w:rsidRDefault="00A7133E" w:rsidP="00920091">
            <w:pPr>
              <w:spacing w:after="0" w:line="360" w:lineRule="auto"/>
              <w:rPr>
                <w:rFonts w:cs="Arial"/>
                <w:bCs/>
                <w:color w:val="000000" w:themeColor="text1"/>
                <w:sz w:val="20"/>
                <w:szCs w:val="20"/>
                <w:lang w:eastAsia="pt-BR"/>
              </w:rPr>
            </w:pPr>
            <w:r w:rsidRPr="00A7133E">
              <w:rPr>
                <w:rFonts w:cs="Arial"/>
                <w:bCs/>
                <w:color w:val="000000" w:themeColor="text1"/>
                <w:sz w:val="20"/>
                <w:szCs w:val="20"/>
                <w:lang w:eastAsia="pt-BR"/>
              </w:rPr>
              <w:t>14</w:t>
            </w:r>
          </w:p>
          <w:p w:rsidR="00683DAD" w:rsidRPr="00683DAD" w:rsidRDefault="00A7133E" w:rsidP="00920091">
            <w:pPr>
              <w:spacing w:after="0" w:line="360" w:lineRule="auto"/>
              <w:rPr>
                <w:rFonts w:cs="Arial"/>
                <w:bCs/>
                <w:color w:val="000000" w:themeColor="text1"/>
                <w:sz w:val="20"/>
                <w:szCs w:val="20"/>
                <w:lang w:eastAsia="pt-BR"/>
              </w:rPr>
            </w:pPr>
            <w:r w:rsidRPr="00A7133E">
              <w:rPr>
                <w:rFonts w:cs="Arial"/>
                <w:bCs/>
                <w:color w:val="000000" w:themeColor="text1"/>
                <w:sz w:val="20"/>
                <w:szCs w:val="20"/>
                <w:lang w:eastAsia="pt-BR"/>
              </w:rPr>
              <w:t>22</w:t>
            </w:r>
          </w:p>
        </w:tc>
        <w:tc>
          <w:tcPr>
            <w:tcW w:w="2303" w:type="dxa"/>
          </w:tcPr>
          <w:p w:rsidR="00683DAD" w:rsidRPr="00683DAD" w:rsidRDefault="00A7133E" w:rsidP="00920091">
            <w:pPr>
              <w:spacing w:after="0" w:line="360" w:lineRule="auto"/>
              <w:rPr>
                <w:rFonts w:cs="Arial"/>
                <w:bCs/>
                <w:color w:val="000000" w:themeColor="text1"/>
                <w:sz w:val="20"/>
                <w:szCs w:val="20"/>
                <w:lang w:eastAsia="pt-BR"/>
              </w:rPr>
            </w:pPr>
            <w:proofErr w:type="gramStart"/>
            <w:r w:rsidRPr="00A7133E">
              <w:rPr>
                <w:rFonts w:cs="Arial"/>
                <w:bCs/>
                <w:color w:val="000000" w:themeColor="text1"/>
                <w:sz w:val="20"/>
                <w:szCs w:val="20"/>
                <w:lang w:eastAsia="pt-BR"/>
              </w:rPr>
              <w:t>8</w:t>
            </w:r>
            <w:proofErr w:type="gramEnd"/>
          </w:p>
          <w:p w:rsidR="00683DAD" w:rsidRPr="00683DAD" w:rsidRDefault="00A7133E" w:rsidP="00920091">
            <w:pPr>
              <w:spacing w:after="0" w:line="360" w:lineRule="auto"/>
              <w:rPr>
                <w:rFonts w:cs="Arial"/>
                <w:bCs/>
                <w:color w:val="000000" w:themeColor="text1"/>
                <w:sz w:val="20"/>
                <w:szCs w:val="20"/>
                <w:lang w:eastAsia="pt-BR"/>
              </w:rPr>
            </w:pPr>
            <w:r w:rsidRPr="00A7133E">
              <w:rPr>
                <w:rFonts w:cs="Arial"/>
                <w:bCs/>
                <w:color w:val="000000" w:themeColor="text1"/>
                <w:sz w:val="20"/>
                <w:szCs w:val="20"/>
                <w:lang w:eastAsia="pt-BR"/>
              </w:rPr>
              <w:t>17</w:t>
            </w:r>
          </w:p>
          <w:p w:rsidR="00683DAD" w:rsidRPr="00683DAD" w:rsidRDefault="00A7133E" w:rsidP="00920091">
            <w:pPr>
              <w:spacing w:after="0" w:line="360" w:lineRule="auto"/>
              <w:rPr>
                <w:rFonts w:cs="Arial"/>
                <w:bCs/>
                <w:color w:val="000000" w:themeColor="text1"/>
                <w:sz w:val="20"/>
                <w:szCs w:val="20"/>
                <w:lang w:eastAsia="pt-BR"/>
              </w:rPr>
            </w:pPr>
            <w:r w:rsidRPr="00A7133E">
              <w:rPr>
                <w:rFonts w:cs="Arial"/>
                <w:bCs/>
                <w:color w:val="000000" w:themeColor="text1"/>
                <w:sz w:val="20"/>
                <w:szCs w:val="20"/>
                <w:lang w:eastAsia="pt-BR"/>
              </w:rPr>
              <w:t>25</w:t>
            </w:r>
          </w:p>
        </w:tc>
      </w:tr>
    </w:tbl>
    <w:p w:rsidR="00920091" w:rsidRPr="00E41E0E" w:rsidRDefault="00920091" w:rsidP="00920091">
      <w:pPr>
        <w:spacing w:after="0" w:line="360" w:lineRule="auto"/>
        <w:jc w:val="both"/>
        <w:rPr>
          <w:rFonts w:cs="Arial"/>
          <w:color w:val="000000" w:themeColor="text1"/>
          <w:sz w:val="20"/>
          <w:szCs w:val="24"/>
        </w:rPr>
      </w:pPr>
      <w:r w:rsidRPr="00E41E0E">
        <w:rPr>
          <w:rFonts w:cs="Arial"/>
          <w:b/>
          <w:color w:val="000000" w:themeColor="text1"/>
          <w:sz w:val="20"/>
          <w:szCs w:val="24"/>
        </w:rPr>
        <w:t>Fonte:</w:t>
      </w:r>
      <w:r w:rsidRPr="00E41E0E">
        <w:rPr>
          <w:rFonts w:cs="Arial"/>
          <w:color w:val="000000" w:themeColor="text1"/>
          <w:sz w:val="20"/>
          <w:szCs w:val="24"/>
        </w:rPr>
        <w:t xml:space="preserve"> Dados da pesquisa, </w:t>
      </w:r>
      <w:proofErr w:type="gramStart"/>
      <w:r w:rsidRPr="00E41E0E">
        <w:rPr>
          <w:rFonts w:cs="Arial"/>
          <w:color w:val="000000" w:themeColor="text1"/>
          <w:sz w:val="20"/>
          <w:szCs w:val="24"/>
        </w:rPr>
        <w:t>2017</w:t>
      </w:r>
      <w:proofErr w:type="gramEnd"/>
    </w:p>
    <w:p w:rsidR="00F874DD" w:rsidRPr="00E41E0E" w:rsidRDefault="00F874DD" w:rsidP="00920091">
      <w:pPr>
        <w:spacing w:after="0" w:line="360" w:lineRule="auto"/>
        <w:jc w:val="both"/>
        <w:rPr>
          <w:rFonts w:cs="Arial"/>
          <w:color w:val="000000" w:themeColor="text1"/>
          <w:szCs w:val="24"/>
        </w:rPr>
      </w:pPr>
    </w:p>
    <w:p w:rsidR="00BE6030" w:rsidRPr="00E41E0E" w:rsidRDefault="00920091" w:rsidP="00E41E0E">
      <w:pPr>
        <w:spacing w:after="0" w:line="360" w:lineRule="auto"/>
        <w:ind w:firstLine="708"/>
        <w:jc w:val="both"/>
        <w:rPr>
          <w:rFonts w:cs="Arial"/>
          <w:color w:val="000000" w:themeColor="text1"/>
          <w:szCs w:val="24"/>
        </w:rPr>
      </w:pPr>
      <w:r w:rsidRPr="00E41E0E">
        <w:rPr>
          <w:rFonts w:cs="Arial"/>
          <w:color w:val="000000" w:themeColor="text1"/>
          <w:szCs w:val="24"/>
        </w:rPr>
        <w:t xml:space="preserve">Foram identificados 16 macroelementos dentro do macrocompartimento “objeto”. </w:t>
      </w:r>
      <w:r w:rsidR="00683DAD">
        <w:rPr>
          <w:rFonts w:cs="Arial"/>
          <w:color w:val="000000" w:themeColor="text1"/>
          <w:szCs w:val="24"/>
        </w:rPr>
        <w:t>Catorze</w:t>
      </w:r>
      <w:r w:rsidR="00683DAD" w:rsidRPr="00E41E0E">
        <w:rPr>
          <w:rFonts w:cs="Arial"/>
          <w:color w:val="000000" w:themeColor="text1"/>
          <w:szCs w:val="24"/>
        </w:rPr>
        <w:t xml:space="preserve"> </w:t>
      </w:r>
      <w:r w:rsidRPr="00E41E0E">
        <w:rPr>
          <w:rFonts w:cs="Arial"/>
          <w:color w:val="000000" w:themeColor="text1"/>
          <w:szCs w:val="24"/>
        </w:rPr>
        <w:t xml:space="preserve">deles (antena de TV, cama, carro, faixa de pedestre, chaminé, mesa, </w:t>
      </w:r>
      <w:proofErr w:type="spellStart"/>
      <w:r w:rsidRPr="00E41E0E">
        <w:rPr>
          <w:rFonts w:cs="Arial"/>
          <w:color w:val="000000" w:themeColor="text1"/>
          <w:szCs w:val="24"/>
        </w:rPr>
        <w:t>xicara</w:t>
      </w:r>
      <w:proofErr w:type="spellEnd"/>
      <w:r w:rsidRPr="00E41E0E">
        <w:rPr>
          <w:rFonts w:cs="Arial"/>
          <w:color w:val="000000" w:themeColor="text1"/>
          <w:szCs w:val="24"/>
        </w:rPr>
        <w:t xml:space="preserve">, cadeira, pizza, carro com som, pipa, avião, antena </w:t>
      </w:r>
      <w:proofErr w:type="spellStart"/>
      <w:proofErr w:type="gramStart"/>
      <w:r w:rsidRPr="00E41E0E">
        <w:rPr>
          <w:rFonts w:cs="Arial"/>
          <w:color w:val="000000" w:themeColor="text1"/>
          <w:szCs w:val="24"/>
        </w:rPr>
        <w:t>sky</w:t>
      </w:r>
      <w:proofErr w:type="spellEnd"/>
      <w:proofErr w:type="gramEnd"/>
      <w:r w:rsidRPr="00E41E0E">
        <w:rPr>
          <w:rFonts w:cs="Arial"/>
          <w:color w:val="000000" w:themeColor="text1"/>
          <w:szCs w:val="24"/>
        </w:rPr>
        <w:t>, motocicleta) só foram encontrados na segunda entrevista, resultando em um maior número de representações destes macroelementos no total, em comparação ao primeiro dia (Tabela</w:t>
      </w:r>
      <w:r w:rsidR="00D978E2">
        <w:rPr>
          <w:rFonts w:cs="Arial"/>
          <w:color w:val="000000" w:themeColor="text1"/>
          <w:szCs w:val="24"/>
        </w:rPr>
        <w:t xml:space="preserve"> </w:t>
      </w:r>
      <w:r w:rsidRPr="00E41E0E">
        <w:rPr>
          <w:rFonts w:cs="Arial"/>
          <w:color w:val="000000" w:themeColor="text1"/>
          <w:szCs w:val="24"/>
        </w:rPr>
        <w:t>3).</w:t>
      </w:r>
    </w:p>
    <w:p w:rsidR="00BE6030" w:rsidRPr="00E41E0E" w:rsidRDefault="00BE6030" w:rsidP="00920091">
      <w:pPr>
        <w:autoSpaceDE w:val="0"/>
        <w:autoSpaceDN w:val="0"/>
        <w:adjustRightInd w:val="0"/>
        <w:spacing w:after="0" w:line="360" w:lineRule="auto"/>
        <w:jc w:val="both"/>
        <w:rPr>
          <w:rFonts w:cs="Arial"/>
          <w:b/>
          <w:bCs/>
          <w:color w:val="000000" w:themeColor="text1"/>
          <w:szCs w:val="24"/>
          <w:lang w:eastAsia="pt-BR"/>
        </w:rPr>
      </w:pPr>
    </w:p>
    <w:p w:rsidR="00920091" w:rsidRDefault="00A7133E" w:rsidP="003075C1">
      <w:pPr>
        <w:autoSpaceDE w:val="0"/>
        <w:autoSpaceDN w:val="0"/>
        <w:adjustRightInd w:val="0"/>
        <w:spacing w:after="0" w:line="240" w:lineRule="auto"/>
        <w:jc w:val="both"/>
        <w:rPr>
          <w:rFonts w:cs="Arial"/>
          <w:color w:val="000000" w:themeColor="text1"/>
          <w:sz w:val="20"/>
          <w:szCs w:val="20"/>
          <w:lang w:eastAsia="pt-BR"/>
        </w:rPr>
      </w:pPr>
      <w:r w:rsidRPr="00A7133E">
        <w:rPr>
          <w:rFonts w:cs="Arial"/>
          <w:b/>
          <w:bCs/>
          <w:color w:val="000000" w:themeColor="text1"/>
          <w:sz w:val="20"/>
          <w:szCs w:val="20"/>
          <w:lang w:eastAsia="pt-BR"/>
        </w:rPr>
        <w:t xml:space="preserve">Tabela 3. </w:t>
      </w:r>
      <w:r w:rsidRPr="00A7133E">
        <w:rPr>
          <w:rFonts w:cs="Arial"/>
          <w:color w:val="000000" w:themeColor="text1"/>
          <w:sz w:val="20"/>
          <w:szCs w:val="20"/>
          <w:lang w:eastAsia="pt-BR"/>
        </w:rPr>
        <w:t>Número dos macroelementos identificados em relação ao meio artificial (objetos) nas duas coletas.</w:t>
      </w:r>
    </w:p>
    <w:p w:rsidR="00683DAD" w:rsidRPr="00683DAD" w:rsidRDefault="00683DAD" w:rsidP="003075C1">
      <w:pPr>
        <w:autoSpaceDE w:val="0"/>
        <w:autoSpaceDN w:val="0"/>
        <w:adjustRightInd w:val="0"/>
        <w:spacing w:after="0" w:line="240" w:lineRule="auto"/>
        <w:jc w:val="both"/>
        <w:rPr>
          <w:rFonts w:cs="Arial"/>
          <w:color w:val="000000" w:themeColor="text1"/>
          <w:sz w:val="20"/>
          <w:szCs w:val="20"/>
          <w:lang w:eastAsia="pt-BR"/>
        </w:rPr>
      </w:pPr>
    </w:p>
    <w:tbl>
      <w:tblPr>
        <w:tblStyle w:val="Tabelacomgrade"/>
        <w:tblW w:w="8789" w:type="dxa"/>
        <w:jc w:val="center"/>
        <w:tblBorders>
          <w:left w:val="none" w:sz="0" w:space="0" w:color="auto"/>
          <w:bottom w:val="single" w:sz="4" w:space="0" w:color="000000"/>
          <w:right w:val="none" w:sz="0" w:space="0" w:color="auto"/>
          <w:insideH w:val="single" w:sz="4" w:space="0" w:color="000000"/>
          <w:insideV w:val="none" w:sz="0" w:space="0" w:color="auto"/>
        </w:tblBorders>
        <w:tblLayout w:type="fixed"/>
        <w:tblLook w:val="04A0"/>
      </w:tblPr>
      <w:tblGrid>
        <w:gridCol w:w="852"/>
        <w:gridCol w:w="436"/>
        <w:gridCol w:w="555"/>
        <w:gridCol w:w="489"/>
        <w:gridCol w:w="503"/>
        <w:gridCol w:w="534"/>
        <w:gridCol w:w="317"/>
        <w:gridCol w:w="675"/>
        <w:gridCol w:w="175"/>
        <w:gridCol w:w="709"/>
        <w:gridCol w:w="108"/>
        <w:gridCol w:w="601"/>
        <w:gridCol w:w="250"/>
        <w:gridCol w:w="742"/>
        <w:gridCol w:w="533"/>
        <w:gridCol w:w="317"/>
        <w:gridCol w:w="959"/>
        <w:gridCol w:w="34"/>
      </w:tblGrid>
      <w:tr w:rsidR="00E41E0E" w:rsidRPr="00683DAD" w:rsidTr="00920091">
        <w:trPr>
          <w:gridAfter w:val="1"/>
          <w:wAfter w:w="34" w:type="dxa"/>
          <w:jc w:val="center"/>
        </w:trPr>
        <w:tc>
          <w:tcPr>
            <w:tcW w:w="1288" w:type="dxa"/>
            <w:gridSpan w:val="2"/>
          </w:tcPr>
          <w:p w:rsidR="00920091" w:rsidRPr="00683DAD" w:rsidRDefault="00A7133E" w:rsidP="00920091">
            <w:pPr>
              <w:autoSpaceDE w:val="0"/>
              <w:autoSpaceDN w:val="0"/>
              <w:adjustRightInd w:val="0"/>
              <w:spacing w:after="0" w:line="360" w:lineRule="auto"/>
              <w:rPr>
                <w:rFonts w:cs="Arial"/>
                <w:color w:val="000000" w:themeColor="text1"/>
                <w:sz w:val="20"/>
                <w:szCs w:val="20"/>
                <w:lang w:eastAsia="pt-BR"/>
              </w:rPr>
            </w:pPr>
            <w:r w:rsidRPr="00A7133E">
              <w:rPr>
                <w:rFonts w:cs="Arial"/>
                <w:color w:val="000000" w:themeColor="text1"/>
                <w:sz w:val="20"/>
                <w:szCs w:val="20"/>
                <w:lang w:eastAsia="pt-BR"/>
              </w:rPr>
              <w:t>Coletas (2017)</w:t>
            </w:r>
          </w:p>
        </w:tc>
        <w:tc>
          <w:tcPr>
            <w:tcW w:w="1044" w:type="dxa"/>
            <w:gridSpan w:val="2"/>
          </w:tcPr>
          <w:p w:rsidR="00920091" w:rsidRPr="00683DAD" w:rsidRDefault="00A7133E" w:rsidP="00920091">
            <w:pPr>
              <w:autoSpaceDE w:val="0"/>
              <w:autoSpaceDN w:val="0"/>
              <w:adjustRightInd w:val="0"/>
              <w:spacing w:after="0" w:line="360" w:lineRule="auto"/>
              <w:rPr>
                <w:rFonts w:cs="Arial"/>
                <w:color w:val="000000" w:themeColor="text1"/>
                <w:sz w:val="20"/>
                <w:szCs w:val="20"/>
                <w:lang w:eastAsia="pt-BR"/>
              </w:rPr>
            </w:pPr>
            <w:r w:rsidRPr="00A7133E">
              <w:rPr>
                <w:rFonts w:cs="Arial"/>
                <w:color w:val="000000" w:themeColor="text1"/>
                <w:sz w:val="20"/>
                <w:szCs w:val="20"/>
                <w:lang w:eastAsia="pt-BR"/>
              </w:rPr>
              <w:t>Bola de Futebol</w:t>
            </w:r>
          </w:p>
        </w:tc>
        <w:tc>
          <w:tcPr>
            <w:tcW w:w="1037" w:type="dxa"/>
            <w:gridSpan w:val="2"/>
          </w:tcPr>
          <w:p w:rsidR="00920091" w:rsidRPr="00683DAD" w:rsidRDefault="00A7133E" w:rsidP="00920091">
            <w:pPr>
              <w:autoSpaceDE w:val="0"/>
              <w:autoSpaceDN w:val="0"/>
              <w:adjustRightInd w:val="0"/>
              <w:spacing w:after="0" w:line="360" w:lineRule="auto"/>
              <w:rPr>
                <w:rFonts w:cs="Arial"/>
                <w:color w:val="000000" w:themeColor="text1"/>
                <w:sz w:val="20"/>
                <w:szCs w:val="20"/>
                <w:lang w:eastAsia="pt-BR"/>
              </w:rPr>
            </w:pPr>
            <w:r w:rsidRPr="00A7133E">
              <w:rPr>
                <w:rFonts w:cs="Arial"/>
                <w:color w:val="000000" w:themeColor="text1"/>
                <w:sz w:val="20"/>
                <w:szCs w:val="20"/>
                <w:lang w:eastAsia="pt-BR"/>
              </w:rPr>
              <w:t>Lixeira</w:t>
            </w:r>
          </w:p>
        </w:tc>
        <w:tc>
          <w:tcPr>
            <w:tcW w:w="992" w:type="dxa"/>
            <w:gridSpan w:val="2"/>
          </w:tcPr>
          <w:p w:rsidR="00920091" w:rsidRPr="00683DAD" w:rsidRDefault="00A7133E" w:rsidP="00920091">
            <w:pPr>
              <w:autoSpaceDE w:val="0"/>
              <w:autoSpaceDN w:val="0"/>
              <w:adjustRightInd w:val="0"/>
              <w:spacing w:after="0" w:line="360" w:lineRule="auto"/>
              <w:rPr>
                <w:rFonts w:cs="Arial"/>
                <w:color w:val="000000" w:themeColor="text1"/>
                <w:sz w:val="20"/>
                <w:szCs w:val="20"/>
                <w:lang w:eastAsia="pt-BR"/>
              </w:rPr>
            </w:pPr>
            <w:r w:rsidRPr="00A7133E">
              <w:rPr>
                <w:rFonts w:cs="Arial"/>
                <w:color w:val="000000" w:themeColor="text1"/>
                <w:sz w:val="20"/>
                <w:szCs w:val="20"/>
                <w:lang w:eastAsia="pt-BR"/>
              </w:rPr>
              <w:t>Antena de TV</w:t>
            </w:r>
          </w:p>
        </w:tc>
        <w:tc>
          <w:tcPr>
            <w:tcW w:w="992" w:type="dxa"/>
            <w:gridSpan w:val="3"/>
          </w:tcPr>
          <w:p w:rsidR="00920091" w:rsidRPr="00683DAD" w:rsidRDefault="00A7133E" w:rsidP="00920091">
            <w:pPr>
              <w:autoSpaceDE w:val="0"/>
              <w:autoSpaceDN w:val="0"/>
              <w:adjustRightInd w:val="0"/>
              <w:spacing w:after="0" w:line="360" w:lineRule="auto"/>
              <w:rPr>
                <w:rFonts w:cs="Arial"/>
                <w:color w:val="000000" w:themeColor="text1"/>
                <w:sz w:val="20"/>
                <w:szCs w:val="20"/>
                <w:lang w:eastAsia="pt-BR"/>
              </w:rPr>
            </w:pPr>
            <w:r w:rsidRPr="00A7133E">
              <w:rPr>
                <w:rFonts w:cs="Arial"/>
                <w:color w:val="000000" w:themeColor="text1"/>
                <w:sz w:val="20"/>
                <w:szCs w:val="20"/>
                <w:lang w:eastAsia="pt-BR"/>
              </w:rPr>
              <w:t>Cama</w:t>
            </w:r>
          </w:p>
        </w:tc>
        <w:tc>
          <w:tcPr>
            <w:tcW w:w="851" w:type="dxa"/>
            <w:gridSpan w:val="2"/>
          </w:tcPr>
          <w:p w:rsidR="00920091" w:rsidRPr="00683DAD" w:rsidRDefault="00A7133E" w:rsidP="00920091">
            <w:pPr>
              <w:autoSpaceDE w:val="0"/>
              <w:autoSpaceDN w:val="0"/>
              <w:adjustRightInd w:val="0"/>
              <w:spacing w:after="0" w:line="360" w:lineRule="auto"/>
              <w:rPr>
                <w:rFonts w:cs="Arial"/>
                <w:color w:val="000000" w:themeColor="text1"/>
                <w:sz w:val="20"/>
                <w:szCs w:val="20"/>
                <w:lang w:eastAsia="pt-BR"/>
              </w:rPr>
            </w:pPr>
            <w:r w:rsidRPr="00A7133E">
              <w:rPr>
                <w:rFonts w:cs="Arial"/>
                <w:color w:val="000000" w:themeColor="text1"/>
                <w:sz w:val="20"/>
                <w:szCs w:val="20"/>
                <w:lang w:eastAsia="pt-BR"/>
              </w:rPr>
              <w:t>Carro</w:t>
            </w:r>
          </w:p>
        </w:tc>
        <w:tc>
          <w:tcPr>
            <w:tcW w:w="1275" w:type="dxa"/>
            <w:gridSpan w:val="2"/>
          </w:tcPr>
          <w:p w:rsidR="00920091" w:rsidRPr="00683DAD" w:rsidRDefault="00A7133E" w:rsidP="00920091">
            <w:pPr>
              <w:autoSpaceDE w:val="0"/>
              <w:autoSpaceDN w:val="0"/>
              <w:adjustRightInd w:val="0"/>
              <w:spacing w:after="0" w:line="360" w:lineRule="auto"/>
              <w:rPr>
                <w:rFonts w:cs="Arial"/>
                <w:color w:val="000000" w:themeColor="text1"/>
                <w:sz w:val="20"/>
                <w:szCs w:val="20"/>
                <w:lang w:eastAsia="pt-BR"/>
              </w:rPr>
            </w:pPr>
            <w:r w:rsidRPr="00A7133E">
              <w:rPr>
                <w:rFonts w:cs="Arial"/>
                <w:color w:val="000000" w:themeColor="text1"/>
                <w:sz w:val="20"/>
                <w:szCs w:val="20"/>
                <w:lang w:eastAsia="pt-BR"/>
              </w:rPr>
              <w:t>Faixa de pedestre</w:t>
            </w:r>
          </w:p>
        </w:tc>
        <w:tc>
          <w:tcPr>
            <w:tcW w:w="1276" w:type="dxa"/>
            <w:gridSpan w:val="2"/>
          </w:tcPr>
          <w:p w:rsidR="00920091" w:rsidRPr="00683DAD" w:rsidRDefault="00A7133E" w:rsidP="00920091">
            <w:pPr>
              <w:autoSpaceDE w:val="0"/>
              <w:autoSpaceDN w:val="0"/>
              <w:adjustRightInd w:val="0"/>
              <w:spacing w:after="0" w:line="360" w:lineRule="auto"/>
              <w:rPr>
                <w:rFonts w:cs="Arial"/>
                <w:color w:val="000000" w:themeColor="text1"/>
                <w:sz w:val="20"/>
                <w:szCs w:val="20"/>
                <w:lang w:eastAsia="pt-BR"/>
              </w:rPr>
            </w:pPr>
            <w:r w:rsidRPr="00A7133E">
              <w:rPr>
                <w:rFonts w:cs="Arial"/>
                <w:color w:val="000000" w:themeColor="text1"/>
                <w:sz w:val="20"/>
                <w:szCs w:val="20"/>
                <w:lang w:eastAsia="pt-BR"/>
              </w:rPr>
              <w:t>Chaminé</w:t>
            </w:r>
          </w:p>
        </w:tc>
      </w:tr>
      <w:tr w:rsidR="00E41E0E" w:rsidRPr="00683DAD" w:rsidTr="00920091">
        <w:trPr>
          <w:gridAfter w:val="1"/>
          <w:wAfter w:w="34" w:type="dxa"/>
          <w:jc w:val="center"/>
        </w:trPr>
        <w:tc>
          <w:tcPr>
            <w:tcW w:w="1288" w:type="dxa"/>
            <w:gridSpan w:val="2"/>
          </w:tcPr>
          <w:p w:rsidR="00920091" w:rsidRPr="00683DAD" w:rsidRDefault="00A7133E" w:rsidP="00920091">
            <w:pPr>
              <w:autoSpaceDE w:val="0"/>
              <w:autoSpaceDN w:val="0"/>
              <w:adjustRightInd w:val="0"/>
              <w:spacing w:after="0" w:line="360" w:lineRule="auto"/>
              <w:rPr>
                <w:rFonts w:cs="Arial"/>
                <w:color w:val="000000" w:themeColor="text1"/>
                <w:sz w:val="20"/>
                <w:szCs w:val="20"/>
                <w:lang w:eastAsia="pt-BR"/>
              </w:rPr>
            </w:pPr>
            <w:r w:rsidRPr="00A7133E">
              <w:rPr>
                <w:rFonts w:cs="Arial"/>
                <w:color w:val="000000" w:themeColor="text1"/>
                <w:sz w:val="20"/>
                <w:szCs w:val="20"/>
                <w:lang w:eastAsia="pt-BR"/>
              </w:rPr>
              <w:t>03/06</w:t>
            </w:r>
          </w:p>
          <w:p w:rsidR="00920091" w:rsidRPr="00683DAD" w:rsidRDefault="00A7133E" w:rsidP="00920091">
            <w:pPr>
              <w:spacing w:after="0" w:line="360" w:lineRule="auto"/>
              <w:rPr>
                <w:rFonts w:cs="Arial"/>
                <w:color w:val="000000" w:themeColor="text1"/>
                <w:sz w:val="20"/>
                <w:szCs w:val="20"/>
                <w:lang w:eastAsia="pt-BR"/>
              </w:rPr>
            </w:pPr>
            <w:r w:rsidRPr="00A7133E">
              <w:rPr>
                <w:rFonts w:cs="Arial"/>
                <w:color w:val="000000" w:themeColor="text1"/>
                <w:sz w:val="20"/>
                <w:szCs w:val="20"/>
                <w:lang w:eastAsia="pt-BR"/>
              </w:rPr>
              <w:t>31/10</w:t>
            </w:r>
          </w:p>
          <w:p w:rsidR="00920091" w:rsidRPr="00683DAD" w:rsidRDefault="00A7133E" w:rsidP="00920091">
            <w:pPr>
              <w:autoSpaceDE w:val="0"/>
              <w:autoSpaceDN w:val="0"/>
              <w:adjustRightInd w:val="0"/>
              <w:spacing w:after="0" w:line="360" w:lineRule="auto"/>
              <w:rPr>
                <w:rFonts w:cs="Arial"/>
                <w:color w:val="000000" w:themeColor="text1"/>
                <w:sz w:val="20"/>
                <w:szCs w:val="20"/>
                <w:lang w:eastAsia="pt-BR"/>
              </w:rPr>
            </w:pPr>
            <w:r w:rsidRPr="00A7133E">
              <w:rPr>
                <w:rFonts w:cs="Arial"/>
                <w:color w:val="000000" w:themeColor="text1"/>
                <w:sz w:val="20"/>
                <w:szCs w:val="20"/>
                <w:lang w:eastAsia="pt-BR"/>
              </w:rPr>
              <w:t>Total</w:t>
            </w:r>
          </w:p>
        </w:tc>
        <w:tc>
          <w:tcPr>
            <w:tcW w:w="1044" w:type="dxa"/>
            <w:gridSpan w:val="2"/>
          </w:tcPr>
          <w:p w:rsidR="00920091" w:rsidRPr="00683DAD" w:rsidRDefault="00A7133E" w:rsidP="00920091">
            <w:pPr>
              <w:autoSpaceDE w:val="0"/>
              <w:autoSpaceDN w:val="0"/>
              <w:adjustRightInd w:val="0"/>
              <w:spacing w:after="0" w:line="360" w:lineRule="auto"/>
              <w:rPr>
                <w:rFonts w:cs="Arial"/>
                <w:color w:val="000000" w:themeColor="text1"/>
                <w:sz w:val="20"/>
                <w:szCs w:val="20"/>
                <w:lang w:eastAsia="pt-BR"/>
              </w:rPr>
            </w:pPr>
            <w:proofErr w:type="gramStart"/>
            <w:r w:rsidRPr="00A7133E">
              <w:rPr>
                <w:rFonts w:cs="Arial"/>
                <w:color w:val="000000" w:themeColor="text1"/>
                <w:sz w:val="20"/>
                <w:szCs w:val="20"/>
                <w:lang w:eastAsia="pt-BR"/>
              </w:rPr>
              <w:t>2</w:t>
            </w:r>
            <w:proofErr w:type="gramEnd"/>
          </w:p>
          <w:p w:rsidR="00920091" w:rsidRPr="00683DAD" w:rsidRDefault="00A7133E" w:rsidP="00920091">
            <w:pPr>
              <w:autoSpaceDE w:val="0"/>
              <w:autoSpaceDN w:val="0"/>
              <w:adjustRightInd w:val="0"/>
              <w:spacing w:after="0" w:line="360" w:lineRule="auto"/>
              <w:rPr>
                <w:rFonts w:cs="Arial"/>
                <w:color w:val="000000" w:themeColor="text1"/>
                <w:sz w:val="20"/>
                <w:szCs w:val="20"/>
                <w:lang w:eastAsia="pt-BR"/>
              </w:rPr>
            </w:pPr>
            <w:proofErr w:type="gramStart"/>
            <w:r w:rsidRPr="00A7133E">
              <w:rPr>
                <w:rFonts w:cs="Arial"/>
                <w:color w:val="000000" w:themeColor="text1"/>
                <w:sz w:val="20"/>
                <w:szCs w:val="20"/>
                <w:lang w:eastAsia="pt-BR"/>
              </w:rPr>
              <w:t>3</w:t>
            </w:r>
            <w:proofErr w:type="gramEnd"/>
          </w:p>
          <w:p w:rsidR="00920091" w:rsidRPr="00683DAD" w:rsidRDefault="00A7133E" w:rsidP="00920091">
            <w:pPr>
              <w:autoSpaceDE w:val="0"/>
              <w:autoSpaceDN w:val="0"/>
              <w:adjustRightInd w:val="0"/>
              <w:spacing w:after="0" w:line="360" w:lineRule="auto"/>
              <w:rPr>
                <w:rFonts w:cs="Arial"/>
                <w:color w:val="000000" w:themeColor="text1"/>
                <w:sz w:val="20"/>
                <w:szCs w:val="20"/>
                <w:lang w:eastAsia="pt-BR"/>
              </w:rPr>
            </w:pPr>
            <w:proofErr w:type="gramStart"/>
            <w:r w:rsidRPr="00A7133E">
              <w:rPr>
                <w:rFonts w:cs="Arial"/>
                <w:color w:val="000000" w:themeColor="text1"/>
                <w:sz w:val="20"/>
                <w:szCs w:val="20"/>
                <w:lang w:eastAsia="pt-BR"/>
              </w:rPr>
              <w:t>5</w:t>
            </w:r>
            <w:proofErr w:type="gramEnd"/>
          </w:p>
        </w:tc>
        <w:tc>
          <w:tcPr>
            <w:tcW w:w="1037" w:type="dxa"/>
            <w:gridSpan w:val="2"/>
          </w:tcPr>
          <w:p w:rsidR="00920091" w:rsidRPr="00683DAD" w:rsidRDefault="00A7133E" w:rsidP="00920091">
            <w:pPr>
              <w:autoSpaceDE w:val="0"/>
              <w:autoSpaceDN w:val="0"/>
              <w:adjustRightInd w:val="0"/>
              <w:spacing w:after="0" w:line="360" w:lineRule="auto"/>
              <w:rPr>
                <w:rFonts w:cs="Arial"/>
                <w:color w:val="000000" w:themeColor="text1"/>
                <w:sz w:val="20"/>
                <w:szCs w:val="20"/>
                <w:lang w:eastAsia="pt-BR"/>
              </w:rPr>
            </w:pPr>
            <w:proofErr w:type="gramStart"/>
            <w:r w:rsidRPr="00A7133E">
              <w:rPr>
                <w:rFonts w:cs="Arial"/>
                <w:color w:val="000000" w:themeColor="text1"/>
                <w:sz w:val="20"/>
                <w:szCs w:val="20"/>
                <w:lang w:eastAsia="pt-BR"/>
              </w:rPr>
              <w:t>1</w:t>
            </w:r>
            <w:proofErr w:type="gramEnd"/>
          </w:p>
          <w:p w:rsidR="00920091" w:rsidRPr="00683DAD" w:rsidRDefault="00A7133E" w:rsidP="00920091">
            <w:pPr>
              <w:autoSpaceDE w:val="0"/>
              <w:autoSpaceDN w:val="0"/>
              <w:adjustRightInd w:val="0"/>
              <w:spacing w:after="0" w:line="360" w:lineRule="auto"/>
              <w:rPr>
                <w:rFonts w:cs="Arial"/>
                <w:color w:val="000000" w:themeColor="text1"/>
                <w:sz w:val="20"/>
                <w:szCs w:val="20"/>
                <w:lang w:eastAsia="pt-BR"/>
              </w:rPr>
            </w:pPr>
            <w:proofErr w:type="gramStart"/>
            <w:r w:rsidRPr="00A7133E">
              <w:rPr>
                <w:rFonts w:cs="Arial"/>
                <w:color w:val="000000" w:themeColor="text1"/>
                <w:sz w:val="20"/>
                <w:szCs w:val="20"/>
                <w:lang w:eastAsia="pt-BR"/>
              </w:rPr>
              <w:t>0</w:t>
            </w:r>
            <w:proofErr w:type="gramEnd"/>
          </w:p>
          <w:p w:rsidR="00920091" w:rsidRPr="00683DAD" w:rsidRDefault="00A7133E" w:rsidP="00920091">
            <w:pPr>
              <w:autoSpaceDE w:val="0"/>
              <w:autoSpaceDN w:val="0"/>
              <w:adjustRightInd w:val="0"/>
              <w:spacing w:after="0" w:line="360" w:lineRule="auto"/>
              <w:rPr>
                <w:rFonts w:cs="Arial"/>
                <w:color w:val="000000" w:themeColor="text1"/>
                <w:sz w:val="20"/>
                <w:szCs w:val="20"/>
                <w:lang w:eastAsia="pt-BR"/>
              </w:rPr>
            </w:pPr>
            <w:proofErr w:type="gramStart"/>
            <w:r w:rsidRPr="00A7133E">
              <w:rPr>
                <w:rFonts w:cs="Arial"/>
                <w:color w:val="000000" w:themeColor="text1"/>
                <w:sz w:val="20"/>
                <w:szCs w:val="20"/>
                <w:lang w:eastAsia="pt-BR"/>
              </w:rPr>
              <w:t>1</w:t>
            </w:r>
            <w:proofErr w:type="gramEnd"/>
          </w:p>
        </w:tc>
        <w:tc>
          <w:tcPr>
            <w:tcW w:w="992" w:type="dxa"/>
            <w:gridSpan w:val="2"/>
          </w:tcPr>
          <w:p w:rsidR="00920091" w:rsidRPr="00683DAD" w:rsidRDefault="00A7133E" w:rsidP="00920091">
            <w:pPr>
              <w:autoSpaceDE w:val="0"/>
              <w:autoSpaceDN w:val="0"/>
              <w:adjustRightInd w:val="0"/>
              <w:spacing w:after="0" w:line="360" w:lineRule="auto"/>
              <w:rPr>
                <w:rFonts w:cs="Arial"/>
                <w:color w:val="000000" w:themeColor="text1"/>
                <w:sz w:val="20"/>
                <w:szCs w:val="20"/>
                <w:lang w:eastAsia="pt-BR"/>
              </w:rPr>
            </w:pPr>
            <w:proofErr w:type="gramStart"/>
            <w:r w:rsidRPr="00A7133E">
              <w:rPr>
                <w:rFonts w:cs="Arial"/>
                <w:color w:val="000000" w:themeColor="text1"/>
                <w:sz w:val="20"/>
                <w:szCs w:val="20"/>
                <w:lang w:eastAsia="pt-BR"/>
              </w:rPr>
              <w:t>0</w:t>
            </w:r>
            <w:proofErr w:type="gramEnd"/>
          </w:p>
          <w:p w:rsidR="00920091" w:rsidRPr="00683DAD" w:rsidRDefault="00A7133E" w:rsidP="00920091">
            <w:pPr>
              <w:autoSpaceDE w:val="0"/>
              <w:autoSpaceDN w:val="0"/>
              <w:adjustRightInd w:val="0"/>
              <w:spacing w:after="0" w:line="360" w:lineRule="auto"/>
              <w:rPr>
                <w:rFonts w:cs="Arial"/>
                <w:color w:val="000000" w:themeColor="text1"/>
                <w:sz w:val="20"/>
                <w:szCs w:val="20"/>
                <w:lang w:eastAsia="pt-BR"/>
              </w:rPr>
            </w:pPr>
            <w:proofErr w:type="gramStart"/>
            <w:r w:rsidRPr="00A7133E">
              <w:rPr>
                <w:rFonts w:cs="Arial"/>
                <w:color w:val="000000" w:themeColor="text1"/>
                <w:sz w:val="20"/>
                <w:szCs w:val="20"/>
                <w:lang w:eastAsia="pt-BR"/>
              </w:rPr>
              <w:t>4</w:t>
            </w:r>
            <w:proofErr w:type="gramEnd"/>
          </w:p>
          <w:p w:rsidR="00920091" w:rsidRPr="00683DAD" w:rsidRDefault="00A7133E" w:rsidP="00920091">
            <w:pPr>
              <w:autoSpaceDE w:val="0"/>
              <w:autoSpaceDN w:val="0"/>
              <w:adjustRightInd w:val="0"/>
              <w:spacing w:after="0" w:line="360" w:lineRule="auto"/>
              <w:rPr>
                <w:rFonts w:cs="Arial"/>
                <w:color w:val="000000" w:themeColor="text1"/>
                <w:sz w:val="20"/>
                <w:szCs w:val="20"/>
                <w:lang w:eastAsia="pt-BR"/>
              </w:rPr>
            </w:pPr>
            <w:proofErr w:type="gramStart"/>
            <w:r w:rsidRPr="00A7133E">
              <w:rPr>
                <w:rFonts w:cs="Arial"/>
                <w:color w:val="000000" w:themeColor="text1"/>
                <w:sz w:val="20"/>
                <w:szCs w:val="20"/>
                <w:lang w:eastAsia="pt-BR"/>
              </w:rPr>
              <w:t>4</w:t>
            </w:r>
            <w:proofErr w:type="gramEnd"/>
          </w:p>
        </w:tc>
        <w:tc>
          <w:tcPr>
            <w:tcW w:w="992" w:type="dxa"/>
            <w:gridSpan w:val="3"/>
          </w:tcPr>
          <w:p w:rsidR="00920091" w:rsidRPr="00683DAD" w:rsidRDefault="00A7133E" w:rsidP="00920091">
            <w:pPr>
              <w:autoSpaceDE w:val="0"/>
              <w:autoSpaceDN w:val="0"/>
              <w:adjustRightInd w:val="0"/>
              <w:spacing w:after="0" w:line="360" w:lineRule="auto"/>
              <w:rPr>
                <w:rFonts w:cs="Arial"/>
                <w:color w:val="000000" w:themeColor="text1"/>
                <w:sz w:val="20"/>
                <w:szCs w:val="20"/>
                <w:lang w:eastAsia="pt-BR"/>
              </w:rPr>
            </w:pPr>
            <w:proofErr w:type="gramStart"/>
            <w:r w:rsidRPr="00A7133E">
              <w:rPr>
                <w:rFonts w:cs="Arial"/>
                <w:color w:val="000000" w:themeColor="text1"/>
                <w:sz w:val="20"/>
                <w:szCs w:val="20"/>
                <w:lang w:eastAsia="pt-BR"/>
              </w:rPr>
              <w:t>0</w:t>
            </w:r>
            <w:proofErr w:type="gramEnd"/>
          </w:p>
          <w:p w:rsidR="00920091" w:rsidRPr="00683DAD" w:rsidRDefault="00A7133E" w:rsidP="00920091">
            <w:pPr>
              <w:autoSpaceDE w:val="0"/>
              <w:autoSpaceDN w:val="0"/>
              <w:adjustRightInd w:val="0"/>
              <w:spacing w:after="0" w:line="360" w:lineRule="auto"/>
              <w:rPr>
                <w:rFonts w:cs="Arial"/>
                <w:color w:val="000000" w:themeColor="text1"/>
                <w:sz w:val="20"/>
                <w:szCs w:val="20"/>
                <w:lang w:eastAsia="pt-BR"/>
              </w:rPr>
            </w:pPr>
            <w:proofErr w:type="gramStart"/>
            <w:r w:rsidRPr="00A7133E">
              <w:rPr>
                <w:rFonts w:cs="Arial"/>
                <w:color w:val="000000" w:themeColor="text1"/>
                <w:sz w:val="20"/>
                <w:szCs w:val="20"/>
                <w:lang w:eastAsia="pt-BR"/>
              </w:rPr>
              <w:t>2</w:t>
            </w:r>
            <w:proofErr w:type="gramEnd"/>
          </w:p>
          <w:p w:rsidR="00920091" w:rsidRPr="00683DAD" w:rsidRDefault="00A7133E" w:rsidP="00920091">
            <w:pPr>
              <w:autoSpaceDE w:val="0"/>
              <w:autoSpaceDN w:val="0"/>
              <w:adjustRightInd w:val="0"/>
              <w:spacing w:after="0" w:line="360" w:lineRule="auto"/>
              <w:rPr>
                <w:rFonts w:cs="Arial"/>
                <w:color w:val="000000" w:themeColor="text1"/>
                <w:sz w:val="20"/>
                <w:szCs w:val="20"/>
                <w:lang w:eastAsia="pt-BR"/>
              </w:rPr>
            </w:pPr>
            <w:proofErr w:type="gramStart"/>
            <w:r w:rsidRPr="00A7133E">
              <w:rPr>
                <w:rFonts w:cs="Arial"/>
                <w:color w:val="000000" w:themeColor="text1"/>
                <w:sz w:val="20"/>
                <w:szCs w:val="20"/>
                <w:lang w:eastAsia="pt-BR"/>
              </w:rPr>
              <w:t>2</w:t>
            </w:r>
            <w:proofErr w:type="gramEnd"/>
          </w:p>
        </w:tc>
        <w:tc>
          <w:tcPr>
            <w:tcW w:w="851" w:type="dxa"/>
            <w:gridSpan w:val="2"/>
          </w:tcPr>
          <w:p w:rsidR="00920091" w:rsidRPr="00683DAD" w:rsidRDefault="00A7133E" w:rsidP="00920091">
            <w:pPr>
              <w:autoSpaceDE w:val="0"/>
              <w:autoSpaceDN w:val="0"/>
              <w:adjustRightInd w:val="0"/>
              <w:spacing w:after="0" w:line="360" w:lineRule="auto"/>
              <w:rPr>
                <w:rFonts w:cs="Arial"/>
                <w:color w:val="000000" w:themeColor="text1"/>
                <w:sz w:val="20"/>
                <w:szCs w:val="20"/>
                <w:lang w:eastAsia="pt-BR"/>
              </w:rPr>
            </w:pPr>
            <w:proofErr w:type="gramStart"/>
            <w:r w:rsidRPr="00A7133E">
              <w:rPr>
                <w:rFonts w:cs="Arial"/>
                <w:color w:val="000000" w:themeColor="text1"/>
                <w:sz w:val="20"/>
                <w:szCs w:val="20"/>
                <w:lang w:eastAsia="pt-BR"/>
              </w:rPr>
              <w:t>0</w:t>
            </w:r>
            <w:proofErr w:type="gramEnd"/>
          </w:p>
          <w:p w:rsidR="00920091" w:rsidRPr="00683DAD" w:rsidRDefault="00A7133E" w:rsidP="00920091">
            <w:pPr>
              <w:autoSpaceDE w:val="0"/>
              <w:autoSpaceDN w:val="0"/>
              <w:adjustRightInd w:val="0"/>
              <w:spacing w:after="0" w:line="360" w:lineRule="auto"/>
              <w:rPr>
                <w:rFonts w:cs="Arial"/>
                <w:color w:val="000000" w:themeColor="text1"/>
                <w:sz w:val="20"/>
                <w:szCs w:val="20"/>
                <w:lang w:eastAsia="pt-BR"/>
              </w:rPr>
            </w:pPr>
            <w:proofErr w:type="gramStart"/>
            <w:r w:rsidRPr="00A7133E">
              <w:rPr>
                <w:rFonts w:cs="Arial"/>
                <w:color w:val="000000" w:themeColor="text1"/>
                <w:sz w:val="20"/>
                <w:szCs w:val="20"/>
                <w:lang w:eastAsia="pt-BR"/>
              </w:rPr>
              <w:t>4</w:t>
            </w:r>
            <w:proofErr w:type="gramEnd"/>
          </w:p>
          <w:p w:rsidR="00920091" w:rsidRPr="00683DAD" w:rsidRDefault="00A7133E" w:rsidP="00920091">
            <w:pPr>
              <w:autoSpaceDE w:val="0"/>
              <w:autoSpaceDN w:val="0"/>
              <w:adjustRightInd w:val="0"/>
              <w:spacing w:after="0" w:line="360" w:lineRule="auto"/>
              <w:rPr>
                <w:rFonts w:cs="Arial"/>
                <w:color w:val="000000" w:themeColor="text1"/>
                <w:sz w:val="20"/>
                <w:szCs w:val="20"/>
                <w:lang w:eastAsia="pt-BR"/>
              </w:rPr>
            </w:pPr>
            <w:proofErr w:type="gramStart"/>
            <w:r w:rsidRPr="00A7133E">
              <w:rPr>
                <w:rFonts w:cs="Arial"/>
                <w:color w:val="000000" w:themeColor="text1"/>
                <w:sz w:val="20"/>
                <w:szCs w:val="20"/>
                <w:lang w:eastAsia="pt-BR"/>
              </w:rPr>
              <w:t>4</w:t>
            </w:r>
            <w:proofErr w:type="gramEnd"/>
          </w:p>
        </w:tc>
        <w:tc>
          <w:tcPr>
            <w:tcW w:w="1275" w:type="dxa"/>
            <w:gridSpan w:val="2"/>
          </w:tcPr>
          <w:p w:rsidR="00920091" w:rsidRPr="00683DAD" w:rsidRDefault="00A7133E" w:rsidP="00920091">
            <w:pPr>
              <w:autoSpaceDE w:val="0"/>
              <w:autoSpaceDN w:val="0"/>
              <w:adjustRightInd w:val="0"/>
              <w:spacing w:after="0" w:line="360" w:lineRule="auto"/>
              <w:rPr>
                <w:rFonts w:cs="Arial"/>
                <w:color w:val="000000" w:themeColor="text1"/>
                <w:sz w:val="20"/>
                <w:szCs w:val="20"/>
                <w:lang w:eastAsia="pt-BR"/>
              </w:rPr>
            </w:pPr>
            <w:proofErr w:type="gramStart"/>
            <w:r w:rsidRPr="00A7133E">
              <w:rPr>
                <w:rFonts w:cs="Arial"/>
                <w:color w:val="000000" w:themeColor="text1"/>
                <w:sz w:val="20"/>
                <w:szCs w:val="20"/>
                <w:lang w:eastAsia="pt-BR"/>
              </w:rPr>
              <w:t>0</w:t>
            </w:r>
            <w:proofErr w:type="gramEnd"/>
          </w:p>
          <w:p w:rsidR="00920091" w:rsidRPr="00683DAD" w:rsidRDefault="00A7133E" w:rsidP="00920091">
            <w:pPr>
              <w:autoSpaceDE w:val="0"/>
              <w:autoSpaceDN w:val="0"/>
              <w:adjustRightInd w:val="0"/>
              <w:spacing w:after="0" w:line="360" w:lineRule="auto"/>
              <w:rPr>
                <w:rFonts w:cs="Arial"/>
                <w:color w:val="000000" w:themeColor="text1"/>
                <w:sz w:val="20"/>
                <w:szCs w:val="20"/>
                <w:lang w:eastAsia="pt-BR"/>
              </w:rPr>
            </w:pPr>
            <w:proofErr w:type="gramStart"/>
            <w:r w:rsidRPr="00A7133E">
              <w:rPr>
                <w:rFonts w:cs="Arial"/>
                <w:color w:val="000000" w:themeColor="text1"/>
                <w:sz w:val="20"/>
                <w:szCs w:val="20"/>
                <w:lang w:eastAsia="pt-BR"/>
              </w:rPr>
              <w:t>2</w:t>
            </w:r>
            <w:proofErr w:type="gramEnd"/>
          </w:p>
          <w:p w:rsidR="00920091" w:rsidRPr="00683DAD" w:rsidRDefault="00A7133E" w:rsidP="00920091">
            <w:pPr>
              <w:autoSpaceDE w:val="0"/>
              <w:autoSpaceDN w:val="0"/>
              <w:adjustRightInd w:val="0"/>
              <w:spacing w:after="0" w:line="360" w:lineRule="auto"/>
              <w:rPr>
                <w:rFonts w:cs="Arial"/>
                <w:color w:val="000000" w:themeColor="text1"/>
                <w:sz w:val="20"/>
                <w:szCs w:val="20"/>
                <w:lang w:eastAsia="pt-BR"/>
              </w:rPr>
            </w:pPr>
            <w:proofErr w:type="gramStart"/>
            <w:r w:rsidRPr="00A7133E">
              <w:rPr>
                <w:rFonts w:cs="Arial"/>
                <w:color w:val="000000" w:themeColor="text1"/>
                <w:sz w:val="20"/>
                <w:szCs w:val="20"/>
                <w:lang w:eastAsia="pt-BR"/>
              </w:rPr>
              <w:t>2</w:t>
            </w:r>
            <w:proofErr w:type="gramEnd"/>
          </w:p>
        </w:tc>
        <w:tc>
          <w:tcPr>
            <w:tcW w:w="1276" w:type="dxa"/>
            <w:gridSpan w:val="2"/>
          </w:tcPr>
          <w:p w:rsidR="00920091" w:rsidRPr="00683DAD" w:rsidRDefault="00A7133E" w:rsidP="00920091">
            <w:pPr>
              <w:autoSpaceDE w:val="0"/>
              <w:autoSpaceDN w:val="0"/>
              <w:adjustRightInd w:val="0"/>
              <w:spacing w:after="0" w:line="360" w:lineRule="auto"/>
              <w:rPr>
                <w:rFonts w:cs="Arial"/>
                <w:color w:val="000000" w:themeColor="text1"/>
                <w:sz w:val="20"/>
                <w:szCs w:val="20"/>
                <w:lang w:eastAsia="pt-BR"/>
              </w:rPr>
            </w:pPr>
            <w:proofErr w:type="gramStart"/>
            <w:r w:rsidRPr="00A7133E">
              <w:rPr>
                <w:rFonts w:cs="Arial"/>
                <w:color w:val="000000" w:themeColor="text1"/>
                <w:sz w:val="20"/>
                <w:szCs w:val="20"/>
                <w:lang w:eastAsia="pt-BR"/>
              </w:rPr>
              <w:t>0</w:t>
            </w:r>
            <w:proofErr w:type="gramEnd"/>
          </w:p>
          <w:p w:rsidR="00920091" w:rsidRPr="00683DAD" w:rsidRDefault="00A7133E" w:rsidP="00920091">
            <w:pPr>
              <w:autoSpaceDE w:val="0"/>
              <w:autoSpaceDN w:val="0"/>
              <w:adjustRightInd w:val="0"/>
              <w:spacing w:after="0" w:line="360" w:lineRule="auto"/>
              <w:rPr>
                <w:rFonts w:cs="Arial"/>
                <w:color w:val="000000" w:themeColor="text1"/>
                <w:sz w:val="20"/>
                <w:szCs w:val="20"/>
                <w:lang w:eastAsia="pt-BR"/>
              </w:rPr>
            </w:pPr>
            <w:proofErr w:type="gramStart"/>
            <w:r w:rsidRPr="00A7133E">
              <w:rPr>
                <w:rFonts w:cs="Arial"/>
                <w:color w:val="000000" w:themeColor="text1"/>
                <w:sz w:val="20"/>
                <w:szCs w:val="20"/>
                <w:lang w:eastAsia="pt-BR"/>
              </w:rPr>
              <w:t>1</w:t>
            </w:r>
            <w:proofErr w:type="gramEnd"/>
          </w:p>
          <w:p w:rsidR="00920091" w:rsidRPr="00683DAD" w:rsidRDefault="00A7133E" w:rsidP="00920091">
            <w:pPr>
              <w:autoSpaceDE w:val="0"/>
              <w:autoSpaceDN w:val="0"/>
              <w:adjustRightInd w:val="0"/>
              <w:spacing w:after="0" w:line="360" w:lineRule="auto"/>
              <w:rPr>
                <w:rFonts w:cs="Arial"/>
                <w:color w:val="000000" w:themeColor="text1"/>
                <w:sz w:val="20"/>
                <w:szCs w:val="20"/>
                <w:lang w:eastAsia="pt-BR"/>
              </w:rPr>
            </w:pPr>
            <w:proofErr w:type="gramStart"/>
            <w:r w:rsidRPr="00A7133E">
              <w:rPr>
                <w:rFonts w:cs="Arial"/>
                <w:color w:val="000000" w:themeColor="text1"/>
                <w:sz w:val="20"/>
                <w:szCs w:val="20"/>
                <w:lang w:eastAsia="pt-BR"/>
              </w:rPr>
              <w:t>1</w:t>
            </w:r>
            <w:proofErr w:type="gramEnd"/>
          </w:p>
        </w:tc>
      </w:tr>
      <w:tr w:rsidR="00E41E0E" w:rsidRPr="00683DAD" w:rsidTr="00920091">
        <w:tblPrEx>
          <w:tblBorders>
            <w:top w:val="none" w:sz="0" w:space="0" w:color="auto"/>
            <w:bottom w:val="single" w:sz="4" w:space="0" w:color="auto"/>
            <w:insideH w:val="single" w:sz="4" w:space="0" w:color="auto"/>
          </w:tblBorders>
        </w:tblPrEx>
        <w:trPr>
          <w:jc w:val="center"/>
        </w:trPr>
        <w:tc>
          <w:tcPr>
            <w:tcW w:w="852" w:type="dxa"/>
          </w:tcPr>
          <w:p w:rsidR="00920091" w:rsidRPr="00683DAD" w:rsidRDefault="00A7133E" w:rsidP="00920091">
            <w:pPr>
              <w:spacing w:after="0" w:line="360" w:lineRule="auto"/>
              <w:rPr>
                <w:rFonts w:cs="Arial"/>
                <w:bCs/>
                <w:color w:val="000000" w:themeColor="text1"/>
                <w:sz w:val="20"/>
                <w:szCs w:val="20"/>
              </w:rPr>
            </w:pPr>
            <w:r w:rsidRPr="00A7133E">
              <w:rPr>
                <w:rFonts w:cs="Arial"/>
                <w:bCs/>
                <w:color w:val="000000" w:themeColor="text1"/>
                <w:sz w:val="20"/>
                <w:szCs w:val="20"/>
              </w:rPr>
              <w:t>Mesa</w:t>
            </w:r>
          </w:p>
        </w:tc>
        <w:tc>
          <w:tcPr>
            <w:tcW w:w="991" w:type="dxa"/>
            <w:gridSpan w:val="2"/>
          </w:tcPr>
          <w:p w:rsidR="00920091" w:rsidRPr="00683DAD" w:rsidRDefault="00A7133E" w:rsidP="00920091">
            <w:pPr>
              <w:spacing w:after="0" w:line="360" w:lineRule="auto"/>
              <w:rPr>
                <w:rFonts w:cs="Arial"/>
                <w:bCs/>
                <w:color w:val="000000" w:themeColor="text1"/>
                <w:sz w:val="20"/>
                <w:szCs w:val="20"/>
              </w:rPr>
            </w:pPr>
            <w:proofErr w:type="spellStart"/>
            <w:r w:rsidRPr="00A7133E">
              <w:rPr>
                <w:rFonts w:cs="Arial"/>
                <w:bCs/>
                <w:color w:val="000000" w:themeColor="text1"/>
                <w:sz w:val="20"/>
                <w:szCs w:val="20"/>
              </w:rPr>
              <w:t>Xicara</w:t>
            </w:r>
            <w:proofErr w:type="spellEnd"/>
          </w:p>
        </w:tc>
        <w:tc>
          <w:tcPr>
            <w:tcW w:w="992" w:type="dxa"/>
            <w:gridSpan w:val="2"/>
          </w:tcPr>
          <w:p w:rsidR="00920091" w:rsidRPr="00683DAD" w:rsidRDefault="00A7133E" w:rsidP="00920091">
            <w:pPr>
              <w:spacing w:after="0" w:line="360" w:lineRule="auto"/>
              <w:rPr>
                <w:rFonts w:cs="Arial"/>
                <w:bCs/>
                <w:color w:val="000000" w:themeColor="text1"/>
                <w:sz w:val="20"/>
                <w:szCs w:val="20"/>
              </w:rPr>
            </w:pPr>
            <w:r w:rsidRPr="00A7133E">
              <w:rPr>
                <w:rFonts w:cs="Arial"/>
                <w:bCs/>
                <w:color w:val="000000" w:themeColor="text1"/>
                <w:sz w:val="20"/>
                <w:szCs w:val="20"/>
              </w:rPr>
              <w:t>Cadeira</w:t>
            </w:r>
          </w:p>
        </w:tc>
        <w:tc>
          <w:tcPr>
            <w:tcW w:w="851" w:type="dxa"/>
            <w:gridSpan w:val="2"/>
          </w:tcPr>
          <w:p w:rsidR="00920091" w:rsidRPr="00683DAD" w:rsidRDefault="00A7133E" w:rsidP="00920091">
            <w:pPr>
              <w:spacing w:after="0" w:line="360" w:lineRule="auto"/>
              <w:rPr>
                <w:rFonts w:cs="Arial"/>
                <w:bCs/>
                <w:color w:val="000000" w:themeColor="text1"/>
                <w:sz w:val="20"/>
                <w:szCs w:val="20"/>
              </w:rPr>
            </w:pPr>
            <w:r w:rsidRPr="00A7133E">
              <w:rPr>
                <w:rFonts w:cs="Arial"/>
                <w:bCs/>
                <w:color w:val="000000" w:themeColor="text1"/>
                <w:sz w:val="20"/>
                <w:szCs w:val="20"/>
              </w:rPr>
              <w:t>Pizza</w:t>
            </w:r>
          </w:p>
        </w:tc>
        <w:tc>
          <w:tcPr>
            <w:tcW w:w="850" w:type="dxa"/>
            <w:gridSpan w:val="2"/>
          </w:tcPr>
          <w:p w:rsidR="00920091" w:rsidRPr="00683DAD" w:rsidRDefault="00A7133E" w:rsidP="00920091">
            <w:pPr>
              <w:spacing w:after="0" w:line="360" w:lineRule="auto"/>
              <w:rPr>
                <w:rFonts w:cs="Arial"/>
                <w:bCs/>
                <w:color w:val="000000" w:themeColor="text1"/>
                <w:sz w:val="20"/>
                <w:szCs w:val="20"/>
              </w:rPr>
            </w:pPr>
            <w:r w:rsidRPr="00A7133E">
              <w:rPr>
                <w:rFonts w:cs="Arial"/>
                <w:bCs/>
                <w:color w:val="000000" w:themeColor="text1"/>
                <w:sz w:val="20"/>
                <w:szCs w:val="20"/>
              </w:rPr>
              <w:t>Carro com som</w:t>
            </w:r>
          </w:p>
        </w:tc>
        <w:tc>
          <w:tcPr>
            <w:tcW w:w="709" w:type="dxa"/>
          </w:tcPr>
          <w:p w:rsidR="00920091" w:rsidRPr="00683DAD" w:rsidRDefault="00A7133E" w:rsidP="00920091">
            <w:pPr>
              <w:spacing w:after="0" w:line="360" w:lineRule="auto"/>
              <w:rPr>
                <w:rFonts w:cs="Arial"/>
                <w:bCs/>
                <w:color w:val="000000" w:themeColor="text1"/>
                <w:sz w:val="20"/>
                <w:szCs w:val="20"/>
              </w:rPr>
            </w:pPr>
            <w:r w:rsidRPr="00A7133E">
              <w:rPr>
                <w:rFonts w:cs="Arial"/>
                <w:bCs/>
                <w:color w:val="000000" w:themeColor="text1"/>
                <w:sz w:val="20"/>
                <w:szCs w:val="20"/>
              </w:rPr>
              <w:t>Pipa</w:t>
            </w:r>
          </w:p>
        </w:tc>
        <w:tc>
          <w:tcPr>
            <w:tcW w:w="709" w:type="dxa"/>
            <w:gridSpan w:val="2"/>
          </w:tcPr>
          <w:p w:rsidR="00920091" w:rsidRPr="00683DAD" w:rsidRDefault="00A7133E" w:rsidP="00920091">
            <w:pPr>
              <w:spacing w:before="100" w:beforeAutospacing="1" w:after="0" w:afterAutospacing="1" w:line="360" w:lineRule="auto"/>
              <w:rPr>
                <w:rFonts w:cs="Arial"/>
                <w:bCs/>
                <w:color w:val="000000" w:themeColor="text1"/>
                <w:sz w:val="20"/>
                <w:szCs w:val="20"/>
              </w:rPr>
            </w:pPr>
            <w:r w:rsidRPr="00A7133E">
              <w:rPr>
                <w:rFonts w:cs="Arial"/>
                <w:bCs/>
                <w:color w:val="000000" w:themeColor="text1"/>
                <w:sz w:val="20"/>
                <w:szCs w:val="20"/>
              </w:rPr>
              <w:t>Avião</w:t>
            </w:r>
          </w:p>
        </w:tc>
        <w:tc>
          <w:tcPr>
            <w:tcW w:w="992" w:type="dxa"/>
            <w:gridSpan w:val="2"/>
          </w:tcPr>
          <w:p w:rsidR="00920091" w:rsidRPr="00683DAD" w:rsidRDefault="00A7133E" w:rsidP="00920091">
            <w:pPr>
              <w:spacing w:before="100" w:beforeAutospacing="1" w:after="0" w:afterAutospacing="1" w:line="360" w:lineRule="auto"/>
              <w:rPr>
                <w:rFonts w:cs="Arial"/>
                <w:bCs/>
                <w:color w:val="000000" w:themeColor="text1"/>
                <w:sz w:val="20"/>
                <w:szCs w:val="20"/>
              </w:rPr>
            </w:pPr>
            <w:r w:rsidRPr="00A7133E">
              <w:rPr>
                <w:rFonts w:cs="Arial"/>
                <w:bCs/>
                <w:color w:val="000000" w:themeColor="text1"/>
                <w:sz w:val="20"/>
                <w:szCs w:val="20"/>
              </w:rPr>
              <w:t>Antena de TV</w:t>
            </w:r>
          </w:p>
        </w:tc>
        <w:tc>
          <w:tcPr>
            <w:tcW w:w="850" w:type="dxa"/>
            <w:gridSpan w:val="2"/>
          </w:tcPr>
          <w:p w:rsidR="00920091" w:rsidRPr="00683DAD" w:rsidRDefault="00A7133E" w:rsidP="00920091">
            <w:pPr>
              <w:spacing w:before="100" w:beforeAutospacing="1" w:after="0" w:afterAutospacing="1" w:line="360" w:lineRule="auto"/>
              <w:rPr>
                <w:rFonts w:cs="Arial"/>
                <w:bCs/>
                <w:color w:val="000000" w:themeColor="text1"/>
                <w:sz w:val="20"/>
                <w:szCs w:val="20"/>
              </w:rPr>
            </w:pPr>
            <w:r w:rsidRPr="00A7133E">
              <w:rPr>
                <w:rFonts w:cs="Arial"/>
                <w:bCs/>
                <w:color w:val="000000" w:themeColor="text1"/>
                <w:sz w:val="20"/>
                <w:szCs w:val="20"/>
              </w:rPr>
              <w:t>Motocicleta</w:t>
            </w:r>
          </w:p>
        </w:tc>
        <w:tc>
          <w:tcPr>
            <w:tcW w:w="993" w:type="dxa"/>
            <w:gridSpan w:val="2"/>
          </w:tcPr>
          <w:p w:rsidR="00920091" w:rsidRPr="00683DAD" w:rsidRDefault="00A7133E" w:rsidP="00920091">
            <w:pPr>
              <w:spacing w:before="100" w:beforeAutospacing="1" w:after="0" w:afterAutospacing="1" w:line="360" w:lineRule="auto"/>
              <w:rPr>
                <w:rFonts w:cs="Arial"/>
                <w:bCs/>
                <w:color w:val="000000" w:themeColor="text1"/>
                <w:sz w:val="20"/>
                <w:szCs w:val="20"/>
              </w:rPr>
            </w:pPr>
            <w:r w:rsidRPr="00A7133E">
              <w:rPr>
                <w:rFonts w:cs="Arial"/>
                <w:bCs/>
                <w:color w:val="000000" w:themeColor="text1"/>
                <w:sz w:val="20"/>
                <w:szCs w:val="20"/>
              </w:rPr>
              <w:t>Total</w:t>
            </w:r>
          </w:p>
        </w:tc>
      </w:tr>
      <w:tr w:rsidR="00E41E0E" w:rsidRPr="00683DAD" w:rsidTr="00920091">
        <w:tblPrEx>
          <w:tblBorders>
            <w:top w:val="none" w:sz="0" w:space="0" w:color="auto"/>
            <w:bottom w:val="single" w:sz="4" w:space="0" w:color="auto"/>
            <w:insideH w:val="single" w:sz="4" w:space="0" w:color="auto"/>
          </w:tblBorders>
        </w:tblPrEx>
        <w:trPr>
          <w:jc w:val="center"/>
        </w:trPr>
        <w:tc>
          <w:tcPr>
            <w:tcW w:w="852" w:type="dxa"/>
          </w:tcPr>
          <w:p w:rsidR="00920091" w:rsidRPr="00683DAD" w:rsidRDefault="00A7133E" w:rsidP="00920091">
            <w:pPr>
              <w:spacing w:before="100" w:beforeAutospacing="1" w:after="0" w:afterAutospacing="1" w:line="360" w:lineRule="auto"/>
              <w:rPr>
                <w:rFonts w:cs="Arial"/>
                <w:bCs/>
                <w:color w:val="000000" w:themeColor="text1"/>
                <w:sz w:val="20"/>
                <w:szCs w:val="20"/>
              </w:rPr>
            </w:pPr>
            <w:proofErr w:type="gramStart"/>
            <w:r w:rsidRPr="00A7133E">
              <w:rPr>
                <w:rFonts w:cs="Arial"/>
                <w:bCs/>
                <w:color w:val="000000" w:themeColor="text1"/>
                <w:sz w:val="20"/>
                <w:szCs w:val="20"/>
              </w:rPr>
              <w:t>0</w:t>
            </w:r>
            <w:proofErr w:type="gramEnd"/>
          </w:p>
          <w:p w:rsidR="00920091" w:rsidRPr="00683DAD" w:rsidRDefault="00A7133E" w:rsidP="00920091">
            <w:pPr>
              <w:spacing w:before="100" w:beforeAutospacing="1" w:after="0" w:afterAutospacing="1" w:line="360" w:lineRule="auto"/>
              <w:rPr>
                <w:rFonts w:cs="Arial"/>
                <w:bCs/>
                <w:color w:val="000000" w:themeColor="text1"/>
                <w:sz w:val="20"/>
                <w:szCs w:val="20"/>
              </w:rPr>
            </w:pPr>
            <w:proofErr w:type="gramStart"/>
            <w:r w:rsidRPr="00A7133E">
              <w:rPr>
                <w:rFonts w:cs="Arial"/>
                <w:bCs/>
                <w:color w:val="000000" w:themeColor="text1"/>
                <w:sz w:val="20"/>
                <w:szCs w:val="20"/>
              </w:rPr>
              <w:t>1</w:t>
            </w:r>
            <w:proofErr w:type="gramEnd"/>
          </w:p>
          <w:p w:rsidR="00920091" w:rsidRPr="00683DAD" w:rsidRDefault="00A7133E" w:rsidP="00920091">
            <w:pPr>
              <w:spacing w:before="100" w:beforeAutospacing="1" w:after="0" w:afterAutospacing="1" w:line="360" w:lineRule="auto"/>
              <w:rPr>
                <w:rFonts w:cs="Arial"/>
                <w:bCs/>
                <w:color w:val="000000" w:themeColor="text1"/>
                <w:sz w:val="20"/>
                <w:szCs w:val="20"/>
              </w:rPr>
            </w:pPr>
            <w:proofErr w:type="gramStart"/>
            <w:r w:rsidRPr="00A7133E">
              <w:rPr>
                <w:rFonts w:cs="Arial"/>
                <w:bCs/>
                <w:color w:val="000000" w:themeColor="text1"/>
                <w:sz w:val="20"/>
                <w:szCs w:val="20"/>
              </w:rPr>
              <w:t>1</w:t>
            </w:r>
            <w:proofErr w:type="gramEnd"/>
          </w:p>
        </w:tc>
        <w:tc>
          <w:tcPr>
            <w:tcW w:w="991" w:type="dxa"/>
            <w:gridSpan w:val="2"/>
          </w:tcPr>
          <w:p w:rsidR="00920091" w:rsidRPr="00683DAD" w:rsidRDefault="00A7133E" w:rsidP="00920091">
            <w:pPr>
              <w:spacing w:before="100" w:beforeAutospacing="1" w:after="0" w:afterAutospacing="1" w:line="360" w:lineRule="auto"/>
              <w:rPr>
                <w:rFonts w:cs="Arial"/>
                <w:bCs/>
                <w:color w:val="000000" w:themeColor="text1"/>
                <w:sz w:val="20"/>
                <w:szCs w:val="20"/>
              </w:rPr>
            </w:pPr>
            <w:proofErr w:type="gramStart"/>
            <w:r w:rsidRPr="00A7133E">
              <w:rPr>
                <w:rFonts w:cs="Arial"/>
                <w:bCs/>
                <w:color w:val="000000" w:themeColor="text1"/>
                <w:sz w:val="20"/>
                <w:szCs w:val="20"/>
              </w:rPr>
              <w:t>0</w:t>
            </w:r>
            <w:proofErr w:type="gramEnd"/>
          </w:p>
          <w:p w:rsidR="00920091" w:rsidRPr="00683DAD" w:rsidRDefault="00A7133E" w:rsidP="00920091">
            <w:pPr>
              <w:spacing w:before="100" w:beforeAutospacing="1" w:after="0" w:afterAutospacing="1" w:line="360" w:lineRule="auto"/>
              <w:rPr>
                <w:rFonts w:cs="Arial"/>
                <w:bCs/>
                <w:color w:val="000000" w:themeColor="text1"/>
                <w:sz w:val="20"/>
                <w:szCs w:val="20"/>
              </w:rPr>
            </w:pPr>
            <w:proofErr w:type="gramStart"/>
            <w:r w:rsidRPr="00A7133E">
              <w:rPr>
                <w:rFonts w:cs="Arial"/>
                <w:bCs/>
                <w:color w:val="000000" w:themeColor="text1"/>
                <w:sz w:val="20"/>
                <w:szCs w:val="20"/>
              </w:rPr>
              <w:t>1</w:t>
            </w:r>
            <w:proofErr w:type="gramEnd"/>
          </w:p>
          <w:p w:rsidR="00920091" w:rsidRPr="00683DAD" w:rsidRDefault="00A7133E" w:rsidP="00920091">
            <w:pPr>
              <w:spacing w:before="100" w:beforeAutospacing="1" w:after="0" w:afterAutospacing="1" w:line="360" w:lineRule="auto"/>
              <w:rPr>
                <w:rFonts w:cs="Arial"/>
                <w:bCs/>
                <w:color w:val="000000" w:themeColor="text1"/>
                <w:sz w:val="20"/>
                <w:szCs w:val="20"/>
              </w:rPr>
            </w:pPr>
            <w:proofErr w:type="gramStart"/>
            <w:r w:rsidRPr="00A7133E">
              <w:rPr>
                <w:rFonts w:cs="Arial"/>
                <w:bCs/>
                <w:color w:val="000000" w:themeColor="text1"/>
                <w:sz w:val="20"/>
                <w:szCs w:val="20"/>
              </w:rPr>
              <w:t>1</w:t>
            </w:r>
            <w:proofErr w:type="gramEnd"/>
          </w:p>
        </w:tc>
        <w:tc>
          <w:tcPr>
            <w:tcW w:w="992" w:type="dxa"/>
            <w:gridSpan w:val="2"/>
          </w:tcPr>
          <w:p w:rsidR="00920091" w:rsidRPr="00683DAD" w:rsidRDefault="00A7133E" w:rsidP="00920091">
            <w:pPr>
              <w:spacing w:before="100" w:beforeAutospacing="1" w:after="0" w:afterAutospacing="1" w:line="360" w:lineRule="auto"/>
              <w:rPr>
                <w:rFonts w:cs="Arial"/>
                <w:bCs/>
                <w:color w:val="000000" w:themeColor="text1"/>
                <w:sz w:val="20"/>
                <w:szCs w:val="20"/>
              </w:rPr>
            </w:pPr>
            <w:proofErr w:type="gramStart"/>
            <w:r w:rsidRPr="00A7133E">
              <w:rPr>
                <w:rFonts w:cs="Arial"/>
                <w:bCs/>
                <w:color w:val="000000" w:themeColor="text1"/>
                <w:sz w:val="20"/>
                <w:szCs w:val="20"/>
              </w:rPr>
              <w:t>0</w:t>
            </w:r>
            <w:proofErr w:type="gramEnd"/>
          </w:p>
          <w:p w:rsidR="00920091" w:rsidRPr="00683DAD" w:rsidRDefault="00A7133E" w:rsidP="00920091">
            <w:pPr>
              <w:spacing w:before="100" w:beforeAutospacing="1" w:after="0" w:afterAutospacing="1" w:line="360" w:lineRule="auto"/>
              <w:rPr>
                <w:rFonts w:cs="Arial"/>
                <w:bCs/>
                <w:color w:val="000000" w:themeColor="text1"/>
                <w:sz w:val="20"/>
                <w:szCs w:val="20"/>
              </w:rPr>
            </w:pPr>
            <w:proofErr w:type="gramStart"/>
            <w:r w:rsidRPr="00A7133E">
              <w:rPr>
                <w:rFonts w:cs="Arial"/>
                <w:bCs/>
                <w:color w:val="000000" w:themeColor="text1"/>
                <w:sz w:val="20"/>
                <w:szCs w:val="20"/>
              </w:rPr>
              <w:t>1</w:t>
            </w:r>
            <w:proofErr w:type="gramEnd"/>
          </w:p>
          <w:p w:rsidR="00920091" w:rsidRPr="00683DAD" w:rsidRDefault="00A7133E" w:rsidP="00920091">
            <w:pPr>
              <w:spacing w:before="100" w:beforeAutospacing="1" w:after="0" w:afterAutospacing="1" w:line="360" w:lineRule="auto"/>
              <w:rPr>
                <w:rFonts w:cs="Arial"/>
                <w:bCs/>
                <w:color w:val="000000" w:themeColor="text1"/>
                <w:sz w:val="20"/>
                <w:szCs w:val="20"/>
              </w:rPr>
            </w:pPr>
            <w:proofErr w:type="gramStart"/>
            <w:r w:rsidRPr="00A7133E">
              <w:rPr>
                <w:rFonts w:cs="Arial"/>
                <w:bCs/>
                <w:color w:val="000000" w:themeColor="text1"/>
                <w:sz w:val="20"/>
                <w:szCs w:val="20"/>
              </w:rPr>
              <w:t>1</w:t>
            </w:r>
            <w:proofErr w:type="gramEnd"/>
          </w:p>
        </w:tc>
        <w:tc>
          <w:tcPr>
            <w:tcW w:w="851" w:type="dxa"/>
            <w:gridSpan w:val="2"/>
          </w:tcPr>
          <w:p w:rsidR="00920091" w:rsidRPr="00683DAD" w:rsidRDefault="00A7133E" w:rsidP="00920091">
            <w:pPr>
              <w:spacing w:before="100" w:beforeAutospacing="1" w:after="0" w:afterAutospacing="1" w:line="360" w:lineRule="auto"/>
              <w:rPr>
                <w:rFonts w:cs="Arial"/>
                <w:bCs/>
                <w:color w:val="000000" w:themeColor="text1"/>
                <w:sz w:val="20"/>
                <w:szCs w:val="20"/>
              </w:rPr>
            </w:pPr>
            <w:proofErr w:type="gramStart"/>
            <w:r w:rsidRPr="00A7133E">
              <w:rPr>
                <w:rFonts w:cs="Arial"/>
                <w:bCs/>
                <w:color w:val="000000" w:themeColor="text1"/>
                <w:sz w:val="20"/>
                <w:szCs w:val="20"/>
              </w:rPr>
              <w:t>0</w:t>
            </w:r>
            <w:proofErr w:type="gramEnd"/>
          </w:p>
          <w:p w:rsidR="00920091" w:rsidRPr="00683DAD" w:rsidRDefault="00A7133E" w:rsidP="00920091">
            <w:pPr>
              <w:spacing w:before="100" w:beforeAutospacing="1" w:after="0" w:afterAutospacing="1" w:line="360" w:lineRule="auto"/>
              <w:rPr>
                <w:rFonts w:cs="Arial"/>
                <w:bCs/>
                <w:color w:val="000000" w:themeColor="text1"/>
                <w:sz w:val="20"/>
                <w:szCs w:val="20"/>
              </w:rPr>
            </w:pPr>
            <w:proofErr w:type="gramStart"/>
            <w:r w:rsidRPr="00A7133E">
              <w:rPr>
                <w:rFonts w:cs="Arial"/>
                <w:bCs/>
                <w:color w:val="000000" w:themeColor="text1"/>
                <w:sz w:val="20"/>
                <w:szCs w:val="20"/>
              </w:rPr>
              <w:t>1</w:t>
            </w:r>
            <w:proofErr w:type="gramEnd"/>
          </w:p>
          <w:p w:rsidR="00920091" w:rsidRPr="00683DAD" w:rsidRDefault="00A7133E" w:rsidP="00920091">
            <w:pPr>
              <w:spacing w:before="100" w:beforeAutospacing="1" w:after="0" w:afterAutospacing="1" w:line="360" w:lineRule="auto"/>
              <w:rPr>
                <w:rFonts w:cs="Arial"/>
                <w:bCs/>
                <w:color w:val="000000" w:themeColor="text1"/>
                <w:sz w:val="20"/>
                <w:szCs w:val="20"/>
              </w:rPr>
            </w:pPr>
            <w:proofErr w:type="gramStart"/>
            <w:r w:rsidRPr="00A7133E">
              <w:rPr>
                <w:rFonts w:cs="Arial"/>
                <w:bCs/>
                <w:color w:val="000000" w:themeColor="text1"/>
                <w:sz w:val="20"/>
                <w:szCs w:val="20"/>
              </w:rPr>
              <w:t>1</w:t>
            </w:r>
            <w:proofErr w:type="gramEnd"/>
          </w:p>
        </w:tc>
        <w:tc>
          <w:tcPr>
            <w:tcW w:w="850" w:type="dxa"/>
            <w:gridSpan w:val="2"/>
          </w:tcPr>
          <w:p w:rsidR="00920091" w:rsidRPr="00683DAD" w:rsidRDefault="00A7133E" w:rsidP="00920091">
            <w:pPr>
              <w:spacing w:before="100" w:beforeAutospacing="1" w:after="0" w:afterAutospacing="1" w:line="360" w:lineRule="auto"/>
              <w:rPr>
                <w:rFonts w:cs="Arial"/>
                <w:bCs/>
                <w:color w:val="000000" w:themeColor="text1"/>
                <w:sz w:val="20"/>
                <w:szCs w:val="20"/>
              </w:rPr>
            </w:pPr>
            <w:proofErr w:type="gramStart"/>
            <w:r w:rsidRPr="00A7133E">
              <w:rPr>
                <w:rFonts w:cs="Arial"/>
                <w:bCs/>
                <w:color w:val="000000" w:themeColor="text1"/>
                <w:sz w:val="20"/>
                <w:szCs w:val="20"/>
              </w:rPr>
              <w:t>0</w:t>
            </w:r>
            <w:proofErr w:type="gramEnd"/>
          </w:p>
          <w:p w:rsidR="00920091" w:rsidRPr="00683DAD" w:rsidRDefault="00A7133E" w:rsidP="00920091">
            <w:pPr>
              <w:spacing w:before="100" w:beforeAutospacing="1" w:after="0" w:afterAutospacing="1" w:line="360" w:lineRule="auto"/>
              <w:rPr>
                <w:rFonts w:cs="Arial"/>
                <w:bCs/>
                <w:color w:val="000000" w:themeColor="text1"/>
                <w:sz w:val="20"/>
                <w:szCs w:val="20"/>
              </w:rPr>
            </w:pPr>
            <w:proofErr w:type="gramStart"/>
            <w:r w:rsidRPr="00A7133E">
              <w:rPr>
                <w:rFonts w:cs="Arial"/>
                <w:bCs/>
                <w:color w:val="000000" w:themeColor="text1"/>
                <w:sz w:val="20"/>
                <w:szCs w:val="20"/>
              </w:rPr>
              <w:t>1</w:t>
            </w:r>
            <w:proofErr w:type="gramEnd"/>
          </w:p>
          <w:p w:rsidR="00920091" w:rsidRPr="00683DAD" w:rsidRDefault="00A7133E" w:rsidP="00920091">
            <w:pPr>
              <w:spacing w:before="100" w:beforeAutospacing="1" w:after="0" w:afterAutospacing="1" w:line="360" w:lineRule="auto"/>
              <w:rPr>
                <w:rFonts w:cs="Arial"/>
                <w:bCs/>
                <w:color w:val="000000" w:themeColor="text1"/>
                <w:sz w:val="20"/>
                <w:szCs w:val="20"/>
              </w:rPr>
            </w:pPr>
            <w:proofErr w:type="gramStart"/>
            <w:r w:rsidRPr="00A7133E">
              <w:rPr>
                <w:rFonts w:cs="Arial"/>
                <w:bCs/>
                <w:color w:val="000000" w:themeColor="text1"/>
                <w:sz w:val="20"/>
                <w:szCs w:val="20"/>
              </w:rPr>
              <w:t>1</w:t>
            </w:r>
            <w:proofErr w:type="gramEnd"/>
          </w:p>
        </w:tc>
        <w:tc>
          <w:tcPr>
            <w:tcW w:w="709" w:type="dxa"/>
          </w:tcPr>
          <w:p w:rsidR="00920091" w:rsidRPr="00683DAD" w:rsidRDefault="00A7133E" w:rsidP="00920091">
            <w:pPr>
              <w:spacing w:before="100" w:beforeAutospacing="1" w:after="0" w:afterAutospacing="1" w:line="360" w:lineRule="auto"/>
              <w:rPr>
                <w:rFonts w:cs="Arial"/>
                <w:bCs/>
                <w:color w:val="000000" w:themeColor="text1"/>
                <w:sz w:val="20"/>
                <w:szCs w:val="20"/>
              </w:rPr>
            </w:pPr>
            <w:proofErr w:type="gramStart"/>
            <w:r w:rsidRPr="00A7133E">
              <w:rPr>
                <w:rFonts w:cs="Arial"/>
                <w:bCs/>
                <w:color w:val="000000" w:themeColor="text1"/>
                <w:sz w:val="20"/>
                <w:szCs w:val="20"/>
              </w:rPr>
              <w:t>0</w:t>
            </w:r>
            <w:proofErr w:type="gramEnd"/>
          </w:p>
          <w:p w:rsidR="00920091" w:rsidRPr="00683DAD" w:rsidRDefault="00A7133E" w:rsidP="00920091">
            <w:pPr>
              <w:spacing w:before="100" w:beforeAutospacing="1" w:after="0" w:afterAutospacing="1" w:line="360" w:lineRule="auto"/>
              <w:rPr>
                <w:rFonts w:cs="Arial"/>
                <w:bCs/>
                <w:color w:val="000000" w:themeColor="text1"/>
                <w:sz w:val="20"/>
                <w:szCs w:val="20"/>
              </w:rPr>
            </w:pPr>
            <w:proofErr w:type="gramStart"/>
            <w:r w:rsidRPr="00A7133E">
              <w:rPr>
                <w:rFonts w:cs="Arial"/>
                <w:bCs/>
                <w:color w:val="000000" w:themeColor="text1"/>
                <w:sz w:val="20"/>
                <w:szCs w:val="20"/>
              </w:rPr>
              <w:t>2</w:t>
            </w:r>
            <w:proofErr w:type="gramEnd"/>
          </w:p>
          <w:p w:rsidR="00920091" w:rsidRPr="00683DAD" w:rsidRDefault="00A7133E" w:rsidP="00920091">
            <w:pPr>
              <w:spacing w:before="100" w:beforeAutospacing="1" w:after="0" w:afterAutospacing="1" w:line="360" w:lineRule="auto"/>
              <w:rPr>
                <w:rFonts w:cs="Arial"/>
                <w:bCs/>
                <w:color w:val="000000" w:themeColor="text1"/>
                <w:sz w:val="20"/>
                <w:szCs w:val="20"/>
              </w:rPr>
            </w:pPr>
            <w:proofErr w:type="gramStart"/>
            <w:r w:rsidRPr="00A7133E">
              <w:rPr>
                <w:rFonts w:cs="Arial"/>
                <w:bCs/>
                <w:color w:val="000000" w:themeColor="text1"/>
                <w:sz w:val="20"/>
                <w:szCs w:val="20"/>
              </w:rPr>
              <w:t>2</w:t>
            </w:r>
            <w:proofErr w:type="gramEnd"/>
          </w:p>
        </w:tc>
        <w:tc>
          <w:tcPr>
            <w:tcW w:w="709" w:type="dxa"/>
            <w:gridSpan w:val="2"/>
          </w:tcPr>
          <w:p w:rsidR="00920091" w:rsidRPr="00683DAD" w:rsidRDefault="00A7133E" w:rsidP="00920091">
            <w:pPr>
              <w:spacing w:before="100" w:beforeAutospacing="1" w:after="0" w:afterAutospacing="1" w:line="360" w:lineRule="auto"/>
              <w:rPr>
                <w:rFonts w:cs="Arial"/>
                <w:bCs/>
                <w:color w:val="000000" w:themeColor="text1"/>
                <w:sz w:val="20"/>
                <w:szCs w:val="20"/>
              </w:rPr>
            </w:pPr>
            <w:proofErr w:type="gramStart"/>
            <w:r w:rsidRPr="00A7133E">
              <w:rPr>
                <w:rFonts w:cs="Arial"/>
                <w:bCs/>
                <w:color w:val="000000" w:themeColor="text1"/>
                <w:sz w:val="20"/>
                <w:szCs w:val="20"/>
              </w:rPr>
              <w:t>0</w:t>
            </w:r>
            <w:proofErr w:type="gramEnd"/>
          </w:p>
          <w:p w:rsidR="00920091" w:rsidRPr="00683DAD" w:rsidRDefault="00A7133E" w:rsidP="00920091">
            <w:pPr>
              <w:spacing w:before="100" w:beforeAutospacing="1" w:after="0" w:afterAutospacing="1" w:line="360" w:lineRule="auto"/>
              <w:rPr>
                <w:rFonts w:cs="Arial"/>
                <w:bCs/>
                <w:color w:val="000000" w:themeColor="text1"/>
                <w:sz w:val="20"/>
                <w:szCs w:val="20"/>
              </w:rPr>
            </w:pPr>
            <w:proofErr w:type="gramStart"/>
            <w:r w:rsidRPr="00A7133E">
              <w:rPr>
                <w:rFonts w:cs="Arial"/>
                <w:bCs/>
                <w:color w:val="000000" w:themeColor="text1"/>
                <w:sz w:val="20"/>
                <w:szCs w:val="20"/>
              </w:rPr>
              <w:t>2</w:t>
            </w:r>
            <w:proofErr w:type="gramEnd"/>
          </w:p>
          <w:p w:rsidR="00920091" w:rsidRPr="00683DAD" w:rsidRDefault="00A7133E" w:rsidP="00920091">
            <w:pPr>
              <w:spacing w:before="100" w:beforeAutospacing="1" w:after="0" w:afterAutospacing="1" w:line="360" w:lineRule="auto"/>
              <w:rPr>
                <w:rFonts w:cs="Arial"/>
                <w:bCs/>
                <w:color w:val="000000" w:themeColor="text1"/>
                <w:sz w:val="20"/>
                <w:szCs w:val="20"/>
              </w:rPr>
            </w:pPr>
            <w:proofErr w:type="gramStart"/>
            <w:r w:rsidRPr="00A7133E">
              <w:rPr>
                <w:rFonts w:cs="Arial"/>
                <w:bCs/>
                <w:color w:val="000000" w:themeColor="text1"/>
                <w:sz w:val="20"/>
                <w:szCs w:val="20"/>
              </w:rPr>
              <w:t>2</w:t>
            </w:r>
            <w:proofErr w:type="gramEnd"/>
          </w:p>
        </w:tc>
        <w:tc>
          <w:tcPr>
            <w:tcW w:w="992" w:type="dxa"/>
            <w:gridSpan w:val="2"/>
          </w:tcPr>
          <w:p w:rsidR="00920091" w:rsidRPr="00683DAD" w:rsidRDefault="00A7133E" w:rsidP="00920091">
            <w:pPr>
              <w:spacing w:before="100" w:beforeAutospacing="1" w:after="0" w:afterAutospacing="1" w:line="360" w:lineRule="auto"/>
              <w:rPr>
                <w:rFonts w:cs="Arial"/>
                <w:bCs/>
                <w:color w:val="000000" w:themeColor="text1"/>
                <w:sz w:val="20"/>
                <w:szCs w:val="20"/>
              </w:rPr>
            </w:pPr>
            <w:proofErr w:type="gramStart"/>
            <w:r w:rsidRPr="00A7133E">
              <w:rPr>
                <w:rFonts w:cs="Arial"/>
                <w:bCs/>
                <w:color w:val="000000" w:themeColor="text1"/>
                <w:sz w:val="20"/>
                <w:szCs w:val="20"/>
              </w:rPr>
              <w:t>0</w:t>
            </w:r>
            <w:proofErr w:type="gramEnd"/>
          </w:p>
          <w:p w:rsidR="00920091" w:rsidRPr="00683DAD" w:rsidRDefault="00A7133E" w:rsidP="00920091">
            <w:pPr>
              <w:spacing w:before="100" w:beforeAutospacing="1" w:after="0" w:afterAutospacing="1" w:line="360" w:lineRule="auto"/>
              <w:rPr>
                <w:rFonts w:cs="Arial"/>
                <w:bCs/>
                <w:color w:val="000000" w:themeColor="text1"/>
                <w:sz w:val="20"/>
                <w:szCs w:val="20"/>
              </w:rPr>
            </w:pPr>
            <w:proofErr w:type="gramStart"/>
            <w:r w:rsidRPr="00A7133E">
              <w:rPr>
                <w:rFonts w:cs="Arial"/>
                <w:bCs/>
                <w:color w:val="000000" w:themeColor="text1"/>
                <w:sz w:val="20"/>
                <w:szCs w:val="20"/>
              </w:rPr>
              <w:t>1</w:t>
            </w:r>
            <w:proofErr w:type="gramEnd"/>
          </w:p>
          <w:p w:rsidR="00920091" w:rsidRPr="00683DAD" w:rsidRDefault="00A7133E" w:rsidP="00920091">
            <w:pPr>
              <w:spacing w:before="100" w:beforeAutospacing="1" w:after="0" w:afterAutospacing="1" w:line="360" w:lineRule="auto"/>
              <w:rPr>
                <w:rFonts w:cs="Arial"/>
                <w:bCs/>
                <w:color w:val="000000" w:themeColor="text1"/>
                <w:sz w:val="20"/>
                <w:szCs w:val="20"/>
              </w:rPr>
            </w:pPr>
            <w:proofErr w:type="gramStart"/>
            <w:r w:rsidRPr="00A7133E">
              <w:rPr>
                <w:rFonts w:cs="Arial"/>
                <w:bCs/>
                <w:color w:val="000000" w:themeColor="text1"/>
                <w:sz w:val="20"/>
                <w:szCs w:val="20"/>
              </w:rPr>
              <w:t>1</w:t>
            </w:r>
            <w:proofErr w:type="gramEnd"/>
          </w:p>
        </w:tc>
        <w:tc>
          <w:tcPr>
            <w:tcW w:w="850" w:type="dxa"/>
            <w:gridSpan w:val="2"/>
          </w:tcPr>
          <w:p w:rsidR="00920091" w:rsidRPr="00683DAD" w:rsidRDefault="00A7133E" w:rsidP="00920091">
            <w:pPr>
              <w:spacing w:before="100" w:beforeAutospacing="1" w:after="0" w:afterAutospacing="1" w:line="360" w:lineRule="auto"/>
              <w:rPr>
                <w:rFonts w:cs="Arial"/>
                <w:bCs/>
                <w:color w:val="000000" w:themeColor="text1"/>
                <w:sz w:val="20"/>
                <w:szCs w:val="20"/>
              </w:rPr>
            </w:pPr>
            <w:proofErr w:type="gramStart"/>
            <w:r w:rsidRPr="00A7133E">
              <w:rPr>
                <w:rFonts w:cs="Arial"/>
                <w:bCs/>
                <w:color w:val="000000" w:themeColor="text1"/>
                <w:sz w:val="20"/>
                <w:szCs w:val="20"/>
              </w:rPr>
              <w:t>0</w:t>
            </w:r>
            <w:proofErr w:type="gramEnd"/>
          </w:p>
          <w:p w:rsidR="00920091" w:rsidRPr="00683DAD" w:rsidRDefault="00A7133E" w:rsidP="00920091">
            <w:pPr>
              <w:spacing w:before="100" w:beforeAutospacing="1" w:after="0" w:afterAutospacing="1" w:line="360" w:lineRule="auto"/>
              <w:rPr>
                <w:rFonts w:cs="Arial"/>
                <w:bCs/>
                <w:color w:val="000000" w:themeColor="text1"/>
                <w:sz w:val="20"/>
                <w:szCs w:val="20"/>
              </w:rPr>
            </w:pPr>
            <w:proofErr w:type="gramStart"/>
            <w:r w:rsidRPr="00A7133E">
              <w:rPr>
                <w:rFonts w:cs="Arial"/>
                <w:bCs/>
                <w:color w:val="000000" w:themeColor="text1"/>
                <w:sz w:val="20"/>
                <w:szCs w:val="20"/>
              </w:rPr>
              <w:t>1</w:t>
            </w:r>
            <w:proofErr w:type="gramEnd"/>
          </w:p>
          <w:p w:rsidR="00920091" w:rsidRPr="00683DAD" w:rsidRDefault="00A7133E" w:rsidP="00920091">
            <w:pPr>
              <w:spacing w:before="100" w:beforeAutospacing="1" w:after="0" w:afterAutospacing="1" w:line="360" w:lineRule="auto"/>
              <w:rPr>
                <w:rFonts w:cs="Arial"/>
                <w:bCs/>
                <w:color w:val="000000" w:themeColor="text1"/>
                <w:sz w:val="20"/>
                <w:szCs w:val="20"/>
              </w:rPr>
            </w:pPr>
            <w:proofErr w:type="gramStart"/>
            <w:r w:rsidRPr="00A7133E">
              <w:rPr>
                <w:rFonts w:cs="Arial"/>
                <w:bCs/>
                <w:color w:val="000000" w:themeColor="text1"/>
                <w:sz w:val="20"/>
                <w:szCs w:val="20"/>
              </w:rPr>
              <w:t>1</w:t>
            </w:r>
            <w:proofErr w:type="gramEnd"/>
          </w:p>
        </w:tc>
        <w:tc>
          <w:tcPr>
            <w:tcW w:w="993" w:type="dxa"/>
            <w:gridSpan w:val="2"/>
          </w:tcPr>
          <w:p w:rsidR="00920091" w:rsidRPr="00683DAD" w:rsidRDefault="00A7133E" w:rsidP="00920091">
            <w:pPr>
              <w:spacing w:before="100" w:beforeAutospacing="1" w:after="0" w:afterAutospacing="1" w:line="360" w:lineRule="auto"/>
              <w:rPr>
                <w:rFonts w:cs="Arial"/>
                <w:bCs/>
                <w:color w:val="000000" w:themeColor="text1"/>
                <w:sz w:val="20"/>
                <w:szCs w:val="20"/>
              </w:rPr>
            </w:pPr>
            <w:proofErr w:type="gramStart"/>
            <w:r w:rsidRPr="00A7133E">
              <w:rPr>
                <w:rFonts w:cs="Arial"/>
                <w:bCs/>
                <w:color w:val="000000" w:themeColor="text1"/>
                <w:sz w:val="20"/>
                <w:szCs w:val="20"/>
              </w:rPr>
              <w:t>3</w:t>
            </w:r>
            <w:proofErr w:type="gramEnd"/>
          </w:p>
          <w:p w:rsidR="00920091" w:rsidRPr="00683DAD" w:rsidRDefault="00A7133E" w:rsidP="00920091">
            <w:pPr>
              <w:spacing w:before="100" w:beforeAutospacing="1" w:after="0" w:afterAutospacing="1" w:line="360" w:lineRule="auto"/>
              <w:rPr>
                <w:rFonts w:cs="Arial"/>
                <w:bCs/>
                <w:color w:val="000000" w:themeColor="text1"/>
                <w:sz w:val="20"/>
                <w:szCs w:val="20"/>
              </w:rPr>
            </w:pPr>
            <w:r w:rsidRPr="00A7133E">
              <w:rPr>
                <w:rFonts w:cs="Arial"/>
                <w:bCs/>
                <w:color w:val="000000" w:themeColor="text1"/>
                <w:sz w:val="20"/>
                <w:szCs w:val="20"/>
              </w:rPr>
              <w:t>27</w:t>
            </w:r>
          </w:p>
          <w:p w:rsidR="00920091" w:rsidRPr="00683DAD" w:rsidRDefault="00A7133E" w:rsidP="00920091">
            <w:pPr>
              <w:spacing w:before="100" w:beforeAutospacing="1" w:after="0" w:afterAutospacing="1" w:line="360" w:lineRule="auto"/>
              <w:rPr>
                <w:rFonts w:cs="Arial"/>
                <w:bCs/>
                <w:color w:val="000000" w:themeColor="text1"/>
                <w:sz w:val="20"/>
                <w:szCs w:val="20"/>
              </w:rPr>
            </w:pPr>
            <w:r w:rsidRPr="00A7133E">
              <w:rPr>
                <w:rFonts w:cs="Arial"/>
                <w:bCs/>
                <w:color w:val="000000" w:themeColor="text1"/>
                <w:sz w:val="20"/>
                <w:szCs w:val="20"/>
              </w:rPr>
              <w:t>30</w:t>
            </w:r>
          </w:p>
        </w:tc>
      </w:tr>
    </w:tbl>
    <w:p w:rsidR="00920091" w:rsidRPr="00E41E0E" w:rsidRDefault="00920091" w:rsidP="00920091">
      <w:pPr>
        <w:spacing w:after="0" w:line="360" w:lineRule="auto"/>
        <w:contextualSpacing/>
        <w:jc w:val="both"/>
        <w:rPr>
          <w:rFonts w:cs="Arial"/>
          <w:color w:val="000000" w:themeColor="text1"/>
          <w:sz w:val="20"/>
          <w:szCs w:val="24"/>
        </w:rPr>
      </w:pPr>
      <w:r w:rsidRPr="00E41E0E">
        <w:rPr>
          <w:rFonts w:cs="Arial"/>
          <w:b/>
          <w:color w:val="000000" w:themeColor="text1"/>
          <w:sz w:val="20"/>
          <w:szCs w:val="24"/>
        </w:rPr>
        <w:t>Fonte:</w:t>
      </w:r>
      <w:r w:rsidRPr="00E41E0E">
        <w:rPr>
          <w:rFonts w:cs="Arial"/>
          <w:color w:val="000000" w:themeColor="text1"/>
          <w:sz w:val="20"/>
          <w:szCs w:val="24"/>
        </w:rPr>
        <w:t xml:space="preserve"> Dados da pesquisa, </w:t>
      </w:r>
      <w:proofErr w:type="gramStart"/>
      <w:r w:rsidRPr="00E41E0E">
        <w:rPr>
          <w:rFonts w:cs="Arial"/>
          <w:color w:val="000000" w:themeColor="text1"/>
          <w:sz w:val="20"/>
          <w:szCs w:val="24"/>
        </w:rPr>
        <w:t>2017</w:t>
      </w:r>
      <w:proofErr w:type="gramEnd"/>
    </w:p>
    <w:p w:rsidR="00920091" w:rsidRPr="00E41E0E" w:rsidRDefault="00920091" w:rsidP="00920091">
      <w:pPr>
        <w:spacing w:after="0" w:line="360" w:lineRule="auto"/>
        <w:jc w:val="both"/>
        <w:rPr>
          <w:rFonts w:cs="Arial"/>
          <w:color w:val="000000" w:themeColor="text1"/>
          <w:sz w:val="20"/>
          <w:szCs w:val="24"/>
        </w:rPr>
      </w:pPr>
    </w:p>
    <w:p w:rsidR="00920091" w:rsidRPr="00E41E0E" w:rsidRDefault="00920091" w:rsidP="00920091">
      <w:pPr>
        <w:autoSpaceDE w:val="0"/>
        <w:autoSpaceDN w:val="0"/>
        <w:adjustRightInd w:val="0"/>
        <w:spacing w:after="0" w:line="360" w:lineRule="auto"/>
        <w:ind w:firstLine="708"/>
        <w:jc w:val="both"/>
        <w:rPr>
          <w:rFonts w:cs="Arial"/>
          <w:color w:val="000000" w:themeColor="text1"/>
          <w:szCs w:val="24"/>
        </w:rPr>
      </w:pPr>
      <w:r w:rsidRPr="00E41E0E">
        <w:rPr>
          <w:rFonts w:cs="Arial"/>
          <w:color w:val="000000" w:themeColor="text1"/>
          <w:szCs w:val="24"/>
        </w:rPr>
        <w:t xml:space="preserve">Os cinco macrocompartimentos identificados em relação ao meio natural foram: </w:t>
      </w:r>
      <w:r w:rsidR="00683DAD">
        <w:rPr>
          <w:rFonts w:cs="Arial"/>
          <w:color w:val="000000" w:themeColor="text1"/>
          <w:szCs w:val="24"/>
        </w:rPr>
        <w:t>a</w:t>
      </w:r>
      <w:r w:rsidRPr="00E41E0E">
        <w:rPr>
          <w:rFonts w:cs="Arial"/>
          <w:color w:val="000000" w:themeColor="text1"/>
          <w:szCs w:val="24"/>
        </w:rPr>
        <w:t xml:space="preserve">tmosfera, fauna, flora, homem e solo. Houve predomínio de representações </w:t>
      </w:r>
      <w:r w:rsidRPr="00E41E0E">
        <w:rPr>
          <w:rFonts w:cs="Arial"/>
          <w:color w:val="000000" w:themeColor="text1"/>
          <w:szCs w:val="24"/>
        </w:rPr>
        <w:lastRenderedPageBreak/>
        <w:t xml:space="preserve">do macrocompartimento flora, totalizando 17 elementos nas duas entrevistas (07 na primeira e 10 na segunda), seguido pelos macrocompartimentos atmosfera, fauna e solo (08 representações cada), homem (07 representações), visto que o macroelemento homem na segunda coleta passa a ter uma representatividade muito maior em relação </w:t>
      </w:r>
      <w:proofErr w:type="gramStart"/>
      <w:r w:rsidRPr="00E41E0E">
        <w:rPr>
          <w:rFonts w:cs="Arial"/>
          <w:color w:val="000000" w:themeColor="text1"/>
          <w:szCs w:val="24"/>
        </w:rPr>
        <w:t>a</w:t>
      </w:r>
      <w:proofErr w:type="gramEnd"/>
      <w:r w:rsidRPr="00E41E0E">
        <w:rPr>
          <w:rFonts w:cs="Arial"/>
          <w:color w:val="000000" w:themeColor="text1"/>
          <w:szCs w:val="24"/>
        </w:rPr>
        <w:t xml:space="preserve"> primeira coleta (Tabela 4). </w:t>
      </w:r>
    </w:p>
    <w:p w:rsidR="00920091" w:rsidRPr="00E41E0E" w:rsidRDefault="00920091" w:rsidP="00920091">
      <w:pPr>
        <w:spacing w:after="0" w:line="360" w:lineRule="auto"/>
        <w:jc w:val="both"/>
        <w:rPr>
          <w:rFonts w:cs="Arial"/>
          <w:color w:val="000000" w:themeColor="text1"/>
          <w:szCs w:val="24"/>
        </w:rPr>
      </w:pPr>
    </w:p>
    <w:p w:rsidR="00920091" w:rsidRDefault="00A7133E" w:rsidP="00B03434">
      <w:pPr>
        <w:autoSpaceDE w:val="0"/>
        <w:autoSpaceDN w:val="0"/>
        <w:adjustRightInd w:val="0"/>
        <w:spacing w:after="0" w:line="240" w:lineRule="auto"/>
        <w:jc w:val="both"/>
        <w:rPr>
          <w:rFonts w:cs="Arial"/>
          <w:color w:val="000000" w:themeColor="text1"/>
          <w:sz w:val="20"/>
          <w:szCs w:val="20"/>
          <w:lang w:eastAsia="pt-BR"/>
        </w:rPr>
      </w:pPr>
      <w:r w:rsidRPr="00A7133E">
        <w:rPr>
          <w:rFonts w:cs="Arial"/>
          <w:b/>
          <w:bCs/>
          <w:color w:val="000000" w:themeColor="text1"/>
          <w:sz w:val="20"/>
          <w:szCs w:val="20"/>
          <w:lang w:eastAsia="pt-BR"/>
        </w:rPr>
        <w:t xml:space="preserve">Tabela 4. </w:t>
      </w:r>
      <w:r w:rsidRPr="00A7133E">
        <w:rPr>
          <w:rFonts w:cs="Arial"/>
          <w:color w:val="000000" w:themeColor="text1"/>
          <w:sz w:val="20"/>
          <w:szCs w:val="20"/>
          <w:lang w:eastAsia="pt-BR"/>
        </w:rPr>
        <w:t>Número de macrocompartimentos identificados dentro dos cinco macrocompartimentos do meio natural nas duas coletas.</w:t>
      </w:r>
    </w:p>
    <w:p w:rsidR="00683DAD" w:rsidRPr="00683DAD" w:rsidRDefault="00683DAD" w:rsidP="00B03434">
      <w:pPr>
        <w:autoSpaceDE w:val="0"/>
        <w:autoSpaceDN w:val="0"/>
        <w:adjustRightInd w:val="0"/>
        <w:spacing w:after="0" w:line="240" w:lineRule="auto"/>
        <w:jc w:val="both"/>
        <w:rPr>
          <w:rFonts w:cs="Arial"/>
          <w:color w:val="000000" w:themeColor="text1"/>
          <w:sz w:val="20"/>
          <w:szCs w:val="20"/>
          <w:lang w:eastAsia="pt-BR"/>
        </w:rPr>
      </w:pPr>
    </w:p>
    <w:tbl>
      <w:tblPr>
        <w:tblStyle w:val="Tabelacomgrade"/>
        <w:tblW w:w="0" w:type="auto"/>
        <w:tblBorders>
          <w:top w:val="single" w:sz="4" w:space="0" w:color="000000"/>
          <w:left w:val="none" w:sz="0" w:space="0" w:color="auto"/>
          <w:bottom w:val="single" w:sz="4" w:space="0" w:color="000000"/>
          <w:right w:val="none" w:sz="0" w:space="0" w:color="auto"/>
          <w:insideH w:val="single" w:sz="4" w:space="0" w:color="000000"/>
          <w:insideV w:val="none" w:sz="0" w:space="0" w:color="auto"/>
        </w:tblBorders>
        <w:tblLook w:val="04A0"/>
      </w:tblPr>
      <w:tblGrid>
        <w:gridCol w:w="1315"/>
        <w:gridCol w:w="1316"/>
        <w:gridCol w:w="1316"/>
        <w:gridCol w:w="1316"/>
        <w:gridCol w:w="1316"/>
        <w:gridCol w:w="1316"/>
        <w:gridCol w:w="1316"/>
      </w:tblGrid>
      <w:tr w:rsidR="00E41E0E" w:rsidRPr="00683DAD" w:rsidTr="00920091">
        <w:trPr>
          <w:trHeight w:val="822"/>
        </w:trPr>
        <w:tc>
          <w:tcPr>
            <w:tcW w:w="1315" w:type="dxa"/>
          </w:tcPr>
          <w:p w:rsidR="00920091" w:rsidRPr="00683DAD" w:rsidRDefault="00A7133E" w:rsidP="00920091">
            <w:pPr>
              <w:autoSpaceDE w:val="0"/>
              <w:autoSpaceDN w:val="0"/>
              <w:adjustRightInd w:val="0"/>
              <w:spacing w:after="0" w:line="360" w:lineRule="auto"/>
              <w:rPr>
                <w:rFonts w:cs="Arial"/>
                <w:b/>
                <w:color w:val="000000" w:themeColor="text1"/>
                <w:sz w:val="20"/>
                <w:szCs w:val="20"/>
                <w:lang w:eastAsia="pt-BR"/>
              </w:rPr>
            </w:pPr>
            <w:r w:rsidRPr="00A7133E">
              <w:rPr>
                <w:rFonts w:cs="Arial"/>
                <w:b/>
                <w:color w:val="000000" w:themeColor="text1"/>
                <w:sz w:val="20"/>
                <w:szCs w:val="20"/>
                <w:lang w:eastAsia="pt-BR"/>
              </w:rPr>
              <w:t>Coletas (2017)</w:t>
            </w:r>
          </w:p>
        </w:tc>
        <w:tc>
          <w:tcPr>
            <w:tcW w:w="1316" w:type="dxa"/>
          </w:tcPr>
          <w:p w:rsidR="00920091" w:rsidRPr="00683DAD" w:rsidRDefault="00A7133E" w:rsidP="00920091">
            <w:pPr>
              <w:autoSpaceDE w:val="0"/>
              <w:autoSpaceDN w:val="0"/>
              <w:adjustRightInd w:val="0"/>
              <w:spacing w:after="0" w:line="360" w:lineRule="auto"/>
              <w:rPr>
                <w:rFonts w:cs="Arial"/>
                <w:b/>
                <w:color w:val="000000" w:themeColor="text1"/>
                <w:sz w:val="20"/>
                <w:szCs w:val="20"/>
                <w:lang w:eastAsia="pt-BR"/>
              </w:rPr>
            </w:pPr>
            <w:r w:rsidRPr="00A7133E">
              <w:rPr>
                <w:rFonts w:cs="Arial"/>
                <w:b/>
                <w:color w:val="000000" w:themeColor="text1"/>
                <w:sz w:val="20"/>
                <w:szCs w:val="20"/>
                <w:lang w:eastAsia="pt-BR"/>
              </w:rPr>
              <w:t>Atmosfera</w:t>
            </w:r>
          </w:p>
        </w:tc>
        <w:tc>
          <w:tcPr>
            <w:tcW w:w="1316" w:type="dxa"/>
          </w:tcPr>
          <w:p w:rsidR="00920091" w:rsidRPr="00683DAD" w:rsidRDefault="00A7133E" w:rsidP="00920091">
            <w:pPr>
              <w:autoSpaceDE w:val="0"/>
              <w:autoSpaceDN w:val="0"/>
              <w:adjustRightInd w:val="0"/>
              <w:spacing w:after="0" w:line="360" w:lineRule="auto"/>
              <w:rPr>
                <w:rFonts w:cs="Arial"/>
                <w:b/>
                <w:color w:val="000000" w:themeColor="text1"/>
                <w:sz w:val="20"/>
                <w:szCs w:val="20"/>
                <w:lang w:eastAsia="pt-BR"/>
              </w:rPr>
            </w:pPr>
            <w:r w:rsidRPr="00A7133E">
              <w:rPr>
                <w:rFonts w:cs="Arial"/>
                <w:b/>
                <w:color w:val="000000" w:themeColor="text1"/>
                <w:sz w:val="20"/>
                <w:szCs w:val="20"/>
                <w:lang w:eastAsia="pt-BR"/>
              </w:rPr>
              <w:t>Fauna</w:t>
            </w:r>
          </w:p>
        </w:tc>
        <w:tc>
          <w:tcPr>
            <w:tcW w:w="1316" w:type="dxa"/>
          </w:tcPr>
          <w:p w:rsidR="00920091" w:rsidRPr="00683DAD" w:rsidRDefault="00A7133E" w:rsidP="00920091">
            <w:pPr>
              <w:autoSpaceDE w:val="0"/>
              <w:autoSpaceDN w:val="0"/>
              <w:adjustRightInd w:val="0"/>
              <w:spacing w:after="0" w:line="360" w:lineRule="auto"/>
              <w:rPr>
                <w:rFonts w:cs="Arial"/>
                <w:b/>
                <w:color w:val="000000" w:themeColor="text1"/>
                <w:sz w:val="20"/>
                <w:szCs w:val="20"/>
                <w:lang w:eastAsia="pt-BR"/>
              </w:rPr>
            </w:pPr>
            <w:r w:rsidRPr="00A7133E">
              <w:rPr>
                <w:rFonts w:cs="Arial"/>
                <w:b/>
                <w:color w:val="000000" w:themeColor="text1"/>
                <w:sz w:val="20"/>
                <w:szCs w:val="20"/>
                <w:lang w:eastAsia="pt-BR"/>
              </w:rPr>
              <w:t>Flora</w:t>
            </w:r>
          </w:p>
        </w:tc>
        <w:tc>
          <w:tcPr>
            <w:tcW w:w="1316" w:type="dxa"/>
          </w:tcPr>
          <w:p w:rsidR="00920091" w:rsidRPr="00683DAD" w:rsidRDefault="00A7133E" w:rsidP="00920091">
            <w:pPr>
              <w:autoSpaceDE w:val="0"/>
              <w:autoSpaceDN w:val="0"/>
              <w:adjustRightInd w:val="0"/>
              <w:spacing w:after="0" w:line="360" w:lineRule="auto"/>
              <w:rPr>
                <w:rFonts w:cs="Arial"/>
                <w:b/>
                <w:color w:val="000000" w:themeColor="text1"/>
                <w:sz w:val="20"/>
                <w:szCs w:val="20"/>
                <w:lang w:eastAsia="pt-BR"/>
              </w:rPr>
            </w:pPr>
            <w:r w:rsidRPr="00A7133E">
              <w:rPr>
                <w:rFonts w:cs="Arial"/>
                <w:b/>
                <w:color w:val="000000" w:themeColor="text1"/>
                <w:sz w:val="20"/>
                <w:szCs w:val="20"/>
                <w:lang w:eastAsia="pt-BR"/>
              </w:rPr>
              <w:t>Homem</w:t>
            </w:r>
          </w:p>
        </w:tc>
        <w:tc>
          <w:tcPr>
            <w:tcW w:w="1316" w:type="dxa"/>
          </w:tcPr>
          <w:p w:rsidR="00920091" w:rsidRPr="00683DAD" w:rsidRDefault="00A7133E" w:rsidP="00920091">
            <w:pPr>
              <w:autoSpaceDE w:val="0"/>
              <w:autoSpaceDN w:val="0"/>
              <w:adjustRightInd w:val="0"/>
              <w:spacing w:after="0" w:line="360" w:lineRule="auto"/>
              <w:rPr>
                <w:rFonts w:cs="Arial"/>
                <w:b/>
                <w:color w:val="000000" w:themeColor="text1"/>
                <w:sz w:val="20"/>
                <w:szCs w:val="20"/>
                <w:lang w:eastAsia="pt-BR"/>
              </w:rPr>
            </w:pPr>
            <w:r w:rsidRPr="00A7133E">
              <w:rPr>
                <w:rFonts w:cs="Arial"/>
                <w:b/>
                <w:color w:val="000000" w:themeColor="text1"/>
                <w:sz w:val="20"/>
                <w:szCs w:val="20"/>
                <w:lang w:eastAsia="pt-BR"/>
              </w:rPr>
              <w:t>Solo</w:t>
            </w:r>
          </w:p>
        </w:tc>
        <w:tc>
          <w:tcPr>
            <w:tcW w:w="1316" w:type="dxa"/>
          </w:tcPr>
          <w:p w:rsidR="00920091" w:rsidRPr="00683DAD" w:rsidRDefault="00A7133E" w:rsidP="00920091">
            <w:pPr>
              <w:autoSpaceDE w:val="0"/>
              <w:autoSpaceDN w:val="0"/>
              <w:adjustRightInd w:val="0"/>
              <w:spacing w:after="0" w:line="360" w:lineRule="auto"/>
              <w:rPr>
                <w:rFonts w:cs="Arial"/>
                <w:b/>
                <w:color w:val="000000" w:themeColor="text1"/>
                <w:sz w:val="20"/>
                <w:szCs w:val="20"/>
                <w:lang w:eastAsia="pt-BR"/>
              </w:rPr>
            </w:pPr>
            <w:r w:rsidRPr="00A7133E">
              <w:rPr>
                <w:rFonts w:cs="Arial"/>
                <w:b/>
                <w:color w:val="000000" w:themeColor="text1"/>
                <w:sz w:val="20"/>
                <w:szCs w:val="20"/>
                <w:lang w:eastAsia="pt-BR"/>
              </w:rPr>
              <w:t>Total</w:t>
            </w:r>
          </w:p>
        </w:tc>
      </w:tr>
      <w:tr w:rsidR="00E41E0E" w:rsidRPr="00683DAD" w:rsidTr="00920091">
        <w:trPr>
          <w:trHeight w:val="1275"/>
        </w:trPr>
        <w:tc>
          <w:tcPr>
            <w:tcW w:w="1315" w:type="dxa"/>
          </w:tcPr>
          <w:p w:rsidR="00920091" w:rsidRPr="00683DAD" w:rsidRDefault="00A7133E" w:rsidP="00920091">
            <w:pPr>
              <w:autoSpaceDE w:val="0"/>
              <w:autoSpaceDN w:val="0"/>
              <w:adjustRightInd w:val="0"/>
              <w:spacing w:after="0" w:line="360" w:lineRule="auto"/>
              <w:rPr>
                <w:rFonts w:cs="Arial"/>
                <w:color w:val="000000" w:themeColor="text1"/>
                <w:sz w:val="20"/>
                <w:szCs w:val="20"/>
                <w:lang w:eastAsia="pt-BR"/>
              </w:rPr>
            </w:pPr>
            <w:r w:rsidRPr="00A7133E">
              <w:rPr>
                <w:rFonts w:cs="Arial"/>
                <w:color w:val="000000" w:themeColor="text1"/>
                <w:sz w:val="20"/>
                <w:szCs w:val="20"/>
                <w:lang w:eastAsia="pt-BR"/>
              </w:rPr>
              <w:t>03/06</w:t>
            </w:r>
          </w:p>
          <w:p w:rsidR="00920091" w:rsidRPr="00683DAD" w:rsidRDefault="00A7133E" w:rsidP="00920091">
            <w:pPr>
              <w:spacing w:after="0" w:line="360" w:lineRule="auto"/>
              <w:rPr>
                <w:rFonts w:cs="Arial"/>
                <w:color w:val="000000" w:themeColor="text1"/>
                <w:sz w:val="20"/>
                <w:szCs w:val="20"/>
                <w:lang w:eastAsia="pt-BR"/>
              </w:rPr>
            </w:pPr>
            <w:r w:rsidRPr="00A7133E">
              <w:rPr>
                <w:rFonts w:cs="Arial"/>
                <w:color w:val="000000" w:themeColor="text1"/>
                <w:sz w:val="20"/>
                <w:szCs w:val="20"/>
                <w:lang w:eastAsia="pt-BR"/>
              </w:rPr>
              <w:t>31/10</w:t>
            </w:r>
          </w:p>
          <w:p w:rsidR="00920091" w:rsidRPr="00683DAD" w:rsidRDefault="00A7133E" w:rsidP="00920091">
            <w:pPr>
              <w:autoSpaceDE w:val="0"/>
              <w:autoSpaceDN w:val="0"/>
              <w:adjustRightInd w:val="0"/>
              <w:spacing w:after="0" w:line="360" w:lineRule="auto"/>
              <w:rPr>
                <w:rFonts w:cs="Arial"/>
                <w:color w:val="000000" w:themeColor="text1"/>
                <w:sz w:val="20"/>
                <w:szCs w:val="20"/>
                <w:lang w:eastAsia="pt-BR"/>
              </w:rPr>
            </w:pPr>
            <w:r w:rsidRPr="00A7133E">
              <w:rPr>
                <w:rFonts w:cs="Arial"/>
                <w:color w:val="000000" w:themeColor="text1"/>
                <w:sz w:val="20"/>
                <w:szCs w:val="20"/>
                <w:lang w:eastAsia="pt-BR"/>
              </w:rPr>
              <w:t>Total</w:t>
            </w:r>
          </w:p>
        </w:tc>
        <w:tc>
          <w:tcPr>
            <w:tcW w:w="1316" w:type="dxa"/>
          </w:tcPr>
          <w:p w:rsidR="00920091" w:rsidRPr="00683DAD" w:rsidRDefault="00A7133E" w:rsidP="00920091">
            <w:pPr>
              <w:autoSpaceDE w:val="0"/>
              <w:autoSpaceDN w:val="0"/>
              <w:adjustRightInd w:val="0"/>
              <w:spacing w:after="0" w:line="360" w:lineRule="auto"/>
              <w:rPr>
                <w:rFonts w:cs="Arial"/>
                <w:color w:val="000000" w:themeColor="text1"/>
                <w:sz w:val="20"/>
                <w:szCs w:val="20"/>
                <w:lang w:eastAsia="pt-BR"/>
              </w:rPr>
            </w:pPr>
            <w:proofErr w:type="gramStart"/>
            <w:r w:rsidRPr="00A7133E">
              <w:rPr>
                <w:rFonts w:cs="Arial"/>
                <w:color w:val="000000" w:themeColor="text1"/>
                <w:sz w:val="20"/>
                <w:szCs w:val="20"/>
                <w:lang w:eastAsia="pt-BR"/>
              </w:rPr>
              <w:t>6</w:t>
            </w:r>
            <w:proofErr w:type="gramEnd"/>
          </w:p>
          <w:p w:rsidR="00920091" w:rsidRPr="00683DAD" w:rsidRDefault="00A7133E" w:rsidP="00920091">
            <w:pPr>
              <w:autoSpaceDE w:val="0"/>
              <w:autoSpaceDN w:val="0"/>
              <w:adjustRightInd w:val="0"/>
              <w:spacing w:after="0" w:line="360" w:lineRule="auto"/>
              <w:rPr>
                <w:rFonts w:cs="Arial"/>
                <w:color w:val="000000" w:themeColor="text1"/>
                <w:sz w:val="20"/>
                <w:szCs w:val="20"/>
                <w:lang w:eastAsia="pt-BR"/>
              </w:rPr>
            </w:pPr>
            <w:proofErr w:type="gramStart"/>
            <w:r w:rsidRPr="00A7133E">
              <w:rPr>
                <w:rFonts w:cs="Arial"/>
                <w:color w:val="000000" w:themeColor="text1"/>
                <w:sz w:val="20"/>
                <w:szCs w:val="20"/>
                <w:lang w:eastAsia="pt-BR"/>
              </w:rPr>
              <w:t>2</w:t>
            </w:r>
            <w:proofErr w:type="gramEnd"/>
          </w:p>
          <w:p w:rsidR="00920091" w:rsidRPr="00683DAD" w:rsidRDefault="00A7133E" w:rsidP="00920091">
            <w:pPr>
              <w:autoSpaceDE w:val="0"/>
              <w:autoSpaceDN w:val="0"/>
              <w:adjustRightInd w:val="0"/>
              <w:spacing w:after="0" w:line="360" w:lineRule="auto"/>
              <w:rPr>
                <w:rFonts w:cs="Arial"/>
                <w:color w:val="000000" w:themeColor="text1"/>
                <w:sz w:val="20"/>
                <w:szCs w:val="20"/>
                <w:lang w:eastAsia="pt-BR"/>
              </w:rPr>
            </w:pPr>
            <w:proofErr w:type="gramStart"/>
            <w:r w:rsidRPr="00A7133E">
              <w:rPr>
                <w:rFonts w:cs="Arial"/>
                <w:color w:val="000000" w:themeColor="text1"/>
                <w:sz w:val="20"/>
                <w:szCs w:val="20"/>
                <w:lang w:eastAsia="pt-BR"/>
              </w:rPr>
              <w:t>8</w:t>
            </w:r>
            <w:proofErr w:type="gramEnd"/>
          </w:p>
        </w:tc>
        <w:tc>
          <w:tcPr>
            <w:tcW w:w="1316" w:type="dxa"/>
          </w:tcPr>
          <w:p w:rsidR="00920091" w:rsidRPr="00683DAD" w:rsidRDefault="00A7133E" w:rsidP="00920091">
            <w:pPr>
              <w:autoSpaceDE w:val="0"/>
              <w:autoSpaceDN w:val="0"/>
              <w:adjustRightInd w:val="0"/>
              <w:spacing w:after="0" w:line="360" w:lineRule="auto"/>
              <w:rPr>
                <w:rFonts w:cs="Arial"/>
                <w:color w:val="000000" w:themeColor="text1"/>
                <w:sz w:val="20"/>
                <w:szCs w:val="20"/>
                <w:lang w:eastAsia="pt-BR"/>
              </w:rPr>
            </w:pPr>
            <w:proofErr w:type="gramStart"/>
            <w:r w:rsidRPr="00A7133E">
              <w:rPr>
                <w:rFonts w:cs="Arial"/>
                <w:color w:val="000000" w:themeColor="text1"/>
                <w:sz w:val="20"/>
                <w:szCs w:val="20"/>
                <w:lang w:eastAsia="pt-BR"/>
              </w:rPr>
              <w:t>3</w:t>
            </w:r>
            <w:proofErr w:type="gramEnd"/>
          </w:p>
          <w:p w:rsidR="00920091" w:rsidRPr="00683DAD" w:rsidRDefault="00A7133E" w:rsidP="00920091">
            <w:pPr>
              <w:autoSpaceDE w:val="0"/>
              <w:autoSpaceDN w:val="0"/>
              <w:adjustRightInd w:val="0"/>
              <w:spacing w:after="0" w:line="360" w:lineRule="auto"/>
              <w:rPr>
                <w:rFonts w:cs="Arial"/>
                <w:color w:val="000000" w:themeColor="text1"/>
                <w:sz w:val="20"/>
                <w:szCs w:val="20"/>
                <w:lang w:eastAsia="pt-BR"/>
              </w:rPr>
            </w:pPr>
            <w:proofErr w:type="gramStart"/>
            <w:r w:rsidRPr="00A7133E">
              <w:rPr>
                <w:rFonts w:cs="Arial"/>
                <w:color w:val="000000" w:themeColor="text1"/>
                <w:sz w:val="20"/>
                <w:szCs w:val="20"/>
                <w:lang w:eastAsia="pt-BR"/>
              </w:rPr>
              <w:t>5</w:t>
            </w:r>
            <w:proofErr w:type="gramEnd"/>
          </w:p>
          <w:p w:rsidR="00920091" w:rsidRPr="00683DAD" w:rsidRDefault="00A7133E" w:rsidP="00920091">
            <w:pPr>
              <w:autoSpaceDE w:val="0"/>
              <w:autoSpaceDN w:val="0"/>
              <w:adjustRightInd w:val="0"/>
              <w:spacing w:after="0" w:line="360" w:lineRule="auto"/>
              <w:rPr>
                <w:rFonts w:cs="Arial"/>
                <w:color w:val="000000" w:themeColor="text1"/>
                <w:sz w:val="20"/>
                <w:szCs w:val="20"/>
                <w:lang w:eastAsia="pt-BR"/>
              </w:rPr>
            </w:pPr>
            <w:proofErr w:type="gramStart"/>
            <w:r w:rsidRPr="00A7133E">
              <w:rPr>
                <w:rFonts w:cs="Arial"/>
                <w:color w:val="000000" w:themeColor="text1"/>
                <w:sz w:val="20"/>
                <w:szCs w:val="20"/>
                <w:lang w:eastAsia="pt-BR"/>
              </w:rPr>
              <w:t>8</w:t>
            </w:r>
            <w:proofErr w:type="gramEnd"/>
          </w:p>
        </w:tc>
        <w:tc>
          <w:tcPr>
            <w:tcW w:w="1316" w:type="dxa"/>
          </w:tcPr>
          <w:p w:rsidR="00920091" w:rsidRPr="00683DAD" w:rsidRDefault="00A7133E" w:rsidP="00920091">
            <w:pPr>
              <w:autoSpaceDE w:val="0"/>
              <w:autoSpaceDN w:val="0"/>
              <w:adjustRightInd w:val="0"/>
              <w:spacing w:after="0" w:line="360" w:lineRule="auto"/>
              <w:rPr>
                <w:rFonts w:cs="Arial"/>
                <w:color w:val="000000" w:themeColor="text1"/>
                <w:sz w:val="20"/>
                <w:szCs w:val="20"/>
                <w:lang w:eastAsia="pt-BR"/>
              </w:rPr>
            </w:pPr>
            <w:proofErr w:type="gramStart"/>
            <w:r w:rsidRPr="00A7133E">
              <w:rPr>
                <w:rFonts w:cs="Arial"/>
                <w:color w:val="000000" w:themeColor="text1"/>
                <w:sz w:val="20"/>
                <w:szCs w:val="20"/>
                <w:lang w:eastAsia="pt-BR"/>
              </w:rPr>
              <w:t>7</w:t>
            </w:r>
            <w:proofErr w:type="gramEnd"/>
          </w:p>
          <w:p w:rsidR="00920091" w:rsidRPr="00683DAD" w:rsidRDefault="00A7133E" w:rsidP="00920091">
            <w:pPr>
              <w:autoSpaceDE w:val="0"/>
              <w:autoSpaceDN w:val="0"/>
              <w:adjustRightInd w:val="0"/>
              <w:spacing w:after="0" w:line="360" w:lineRule="auto"/>
              <w:rPr>
                <w:rFonts w:cs="Arial"/>
                <w:color w:val="000000" w:themeColor="text1"/>
                <w:sz w:val="20"/>
                <w:szCs w:val="20"/>
                <w:lang w:eastAsia="pt-BR"/>
              </w:rPr>
            </w:pPr>
            <w:r w:rsidRPr="00A7133E">
              <w:rPr>
                <w:rFonts w:cs="Arial"/>
                <w:color w:val="000000" w:themeColor="text1"/>
                <w:sz w:val="20"/>
                <w:szCs w:val="20"/>
                <w:lang w:eastAsia="pt-BR"/>
              </w:rPr>
              <w:t>10</w:t>
            </w:r>
          </w:p>
          <w:p w:rsidR="00920091" w:rsidRPr="00683DAD" w:rsidRDefault="00A7133E" w:rsidP="00920091">
            <w:pPr>
              <w:autoSpaceDE w:val="0"/>
              <w:autoSpaceDN w:val="0"/>
              <w:adjustRightInd w:val="0"/>
              <w:spacing w:after="0" w:line="360" w:lineRule="auto"/>
              <w:rPr>
                <w:rFonts w:cs="Arial"/>
                <w:color w:val="000000" w:themeColor="text1"/>
                <w:sz w:val="20"/>
                <w:szCs w:val="20"/>
                <w:lang w:eastAsia="pt-BR"/>
              </w:rPr>
            </w:pPr>
            <w:r w:rsidRPr="00A7133E">
              <w:rPr>
                <w:rFonts w:cs="Arial"/>
                <w:color w:val="000000" w:themeColor="text1"/>
                <w:sz w:val="20"/>
                <w:szCs w:val="20"/>
                <w:lang w:eastAsia="pt-BR"/>
              </w:rPr>
              <w:t>17</w:t>
            </w:r>
          </w:p>
        </w:tc>
        <w:tc>
          <w:tcPr>
            <w:tcW w:w="1316" w:type="dxa"/>
          </w:tcPr>
          <w:p w:rsidR="00920091" w:rsidRPr="00683DAD" w:rsidRDefault="00A7133E" w:rsidP="00920091">
            <w:pPr>
              <w:autoSpaceDE w:val="0"/>
              <w:autoSpaceDN w:val="0"/>
              <w:adjustRightInd w:val="0"/>
              <w:spacing w:after="0" w:line="360" w:lineRule="auto"/>
              <w:rPr>
                <w:rFonts w:cs="Arial"/>
                <w:color w:val="000000" w:themeColor="text1"/>
                <w:sz w:val="20"/>
                <w:szCs w:val="20"/>
                <w:lang w:eastAsia="pt-BR"/>
              </w:rPr>
            </w:pPr>
            <w:proofErr w:type="gramStart"/>
            <w:r w:rsidRPr="00A7133E">
              <w:rPr>
                <w:rFonts w:cs="Arial"/>
                <w:color w:val="000000" w:themeColor="text1"/>
                <w:sz w:val="20"/>
                <w:szCs w:val="20"/>
                <w:lang w:eastAsia="pt-BR"/>
              </w:rPr>
              <w:t>1</w:t>
            </w:r>
            <w:proofErr w:type="gramEnd"/>
          </w:p>
          <w:p w:rsidR="00920091" w:rsidRPr="00683DAD" w:rsidRDefault="00A7133E" w:rsidP="00920091">
            <w:pPr>
              <w:autoSpaceDE w:val="0"/>
              <w:autoSpaceDN w:val="0"/>
              <w:adjustRightInd w:val="0"/>
              <w:spacing w:after="0" w:line="360" w:lineRule="auto"/>
              <w:rPr>
                <w:rFonts w:cs="Arial"/>
                <w:color w:val="000000" w:themeColor="text1"/>
                <w:sz w:val="20"/>
                <w:szCs w:val="20"/>
                <w:lang w:eastAsia="pt-BR"/>
              </w:rPr>
            </w:pPr>
            <w:proofErr w:type="gramStart"/>
            <w:r w:rsidRPr="00A7133E">
              <w:rPr>
                <w:rFonts w:cs="Arial"/>
                <w:color w:val="000000" w:themeColor="text1"/>
                <w:sz w:val="20"/>
                <w:szCs w:val="20"/>
                <w:lang w:eastAsia="pt-BR"/>
              </w:rPr>
              <w:t>6</w:t>
            </w:r>
            <w:proofErr w:type="gramEnd"/>
          </w:p>
          <w:p w:rsidR="00920091" w:rsidRPr="00683DAD" w:rsidRDefault="00A7133E" w:rsidP="00920091">
            <w:pPr>
              <w:autoSpaceDE w:val="0"/>
              <w:autoSpaceDN w:val="0"/>
              <w:adjustRightInd w:val="0"/>
              <w:spacing w:after="0" w:line="360" w:lineRule="auto"/>
              <w:rPr>
                <w:rFonts w:cs="Arial"/>
                <w:color w:val="000000" w:themeColor="text1"/>
                <w:sz w:val="20"/>
                <w:szCs w:val="20"/>
                <w:lang w:eastAsia="pt-BR"/>
              </w:rPr>
            </w:pPr>
            <w:proofErr w:type="gramStart"/>
            <w:r w:rsidRPr="00A7133E">
              <w:rPr>
                <w:rFonts w:cs="Arial"/>
                <w:color w:val="000000" w:themeColor="text1"/>
                <w:sz w:val="20"/>
                <w:szCs w:val="20"/>
                <w:lang w:eastAsia="pt-BR"/>
              </w:rPr>
              <w:t>7</w:t>
            </w:r>
            <w:proofErr w:type="gramEnd"/>
          </w:p>
        </w:tc>
        <w:tc>
          <w:tcPr>
            <w:tcW w:w="1316" w:type="dxa"/>
          </w:tcPr>
          <w:p w:rsidR="00920091" w:rsidRPr="00683DAD" w:rsidRDefault="00A7133E" w:rsidP="00920091">
            <w:pPr>
              <w:autoSpaceDE w:val="0"/>
              <w:autoSpaceDN w:val="0"/>
              <w:adjustRightInd w:val="0"/>
              <w:spacing w:after="0" w:line="360" w:lineRule="auto"/>
              <w:rPr>
                <w:rFonts w:cs="Arial"/>
                <w:color w:val="000000" w:themeColor="text1"/>
                <w:sz w:val="20"/>
                <w:szCs w:val="20"/>
                <w:lang w:eastAsia="pt-BR"/>
              </w:rPr>
            </w:pPr>
            <w:proofErr w:type="gramStart"/>
            <w:r w:rsidRPr="00A7133E">
              <w:rPr>
                <w:rFonts w:cs="Arial"/>
                <w:color w:val="000000" w:themeColor="text1"/>
                <w:sz w:val="20"/>
                <w:szCs w:val="20"/>
                <w:lang w:eastAsia="pt-BR"/>
              </w:rPr>
              <w:t>3</w:t>
            </w:r>
            <w:proofErr w:type="gramEnd"/>
          </w:p>
          <w:p w:rsidR="00920091" w:rsidRPr="00683DAD" w:rsidRDefault="00A7133E" w:rsidP="00920091">
            <w:pPr>
              <w:autoSpaceDE w:val="0"/>
              <w:autoSpaceDN w:val="0"/>
              <w:adjustRightInd w:val="0"/>
              <w:spacing w:after="0" w:line="360" w:lineRule="auto"/>
              <w:rPr>
                <w:rFonts w:cs="Arial"/>
                <w:color w:val="000000" w:themeColor="text1"/>
                <w:sz w:val="20"/>
                <w:szCs w:val="20"/>
                <w:lang w:eastAsia="pt-BR"/>
              </w:rPr>
            </w:pPr>
            <w:proofErr w:type="gramStart"/>
            <w:r w:rsidRPr="00A7133E">
              <w:rPr>
                <w:rFonts w:cs="Arial"/>
                <w:color w:val="000000" w:themeColor="text1"/>
                <w:sz w:val="20"/>
                <w:szCs w:val="20"/>
                <w:lang w:eastAsia="pt-BR"/>
              </w:rPr>
              <w:t>5</w:t>
            </w:r>
            <w:proofErr w:type="gramEnd"/>
          </w:p>
          <w:p w:rsidR="00920091" w:rsidRPr="00683DAD" w:rsidRDefault="00A7133E" w:rsidP="00920091">
            <w:pPr>
              <w:autoSpaceDE w:val="0"/>
              <w:autoSpaceDN w:val="0"/>
              <w:adjustRightInd w:val="0"/>
              <w:spacing w:after="0" w:line="360" w:lineRule="auto"/>
              <w:rPr>
                <w:rFonts w:cs="Arial"/>
                <w:color w:val="000000" w:themeColor="text1"/>
                <w:sz w:val="20"/>
                <w:szCs w:val="20"/>
                <w:lang w:eastAsia="pt-BR"/>
              </w:rPr>
            </w:pPr>
            <w:proofErr w:type="gramStart"/>
            <w:r w:rsidRPr="00A7133E">
              <w:rPr>
                <w:rFonts w:cs="Arial"/>
                <w:color w:val="000000" w:themeColor="text1"/>
                <w:sz w:val="20"/>
                <w:szCs w:val="20"/>
                <w:lang w:eastAsia="pt-BR"/>
              </w:rPr>
              <w:t>8</w:t>
            </w:r>
            <w:proofErr w:type="gramEnd"/>
          </w:p>
        </w:tc>
        <w:tc>
          <w:tcPr>
            <w:tcW w:w="1316" w:type="dxa"/>
          </w:tcPr>
          <w:p w:rsidR="00920091" w:rsidRPr="00683DAD" w:rsidRDefault="00A7133E" w:rsidP="00920091">
            <w:pPr>
              <w:autoSpaceDE w:val="0"/>
              <w:autoSpaceDN w:val="0"/>
              <w:adjustRightInd w:val="0"/>
              <w:spacing w:after="0" w:line="360" w:lineRule="auto"/>
              <w:rPr>
                <w:rFonts w:cs="Arial"/>
                <w:color w:val="000000" w:themeColor="text1"/>
                <w:sz w:val="20"/>
                <w:szCs w:val="20"/>
                <w:lang w:eastAsia="pt-BR"/>
              </w:rPr>
            </w:pPr>
            <w:r w:rsidRPr="00A7133E">
              <w:rPr>
                <w:rFonts w:cs="Arial"/>
                <w:color w:val="000000" w:themeColor="text1"/>
                <w:sz w:val="20"/>
                <w:szCs w:val="20"/>
                <w:lang w:eastAsia="pt-BR"/>
              </w:rPr>
              <w:t>20</w:t>
            </w:r>
          </w:p>
          <w:p w:rsidR="00920091" w:rsidRPr="00683DAD" w:rsidRDefault="00A7133E" w:rsidP="00920091">
            <w:pPr>
              <w:autoSpaceDE w:val="0"/>
              <w:autoSpaceDN w:val="0"/>
              <w:adjustRightInd w:val="0"/>
              <w:spacing w:after="0" w:line="360" w:lineRule="auto"/>
              <w:rPr>
                <w:rFonts w:cs="Arial"/>
                <w:color w:val="000000" w:themeColor="text1"/>
                <w:sz w:val="20"/>
                <w:szCs w:val="20"/>
                <w:lang w:eastAsia="pt-BR"/>
              </w:rPr>
            </w:pPr>
            <w:r w:rsidRPr="00A7133E">
              <w:rPr>
                <w:rFonts w:cs="Arial"/>
                <w:color w:val="000000" w:themeColor="text1"/>
                <w:sz w:val="20"/>
                <w:szCs w:val="20"/>
                <w:lang w:eastAsia="pt-BR"/>
              </w:rPr>
              <w:t>28</w:t>
            </w:r>
          </w:p>
          <w:p w:rsidR="00920091" w:rsidRPr="00683DAD" w:rsidRDefault="00A7133E" w:rsidP="00920091">
            <w:pPr>
              <w:autoSpaceDE w:val="0"/>
              <w:autoSpaceDN w:val="0"/>
              <w:adjustRightInd w:val="0"/>
              <w:spacing w:after="0" w:line="360" w:lineRule="auto"/>
              <w:rPr>
                <w:rFonts w:cs="Arial"/>
                <w:color w:val="000000" w:themeColor="text1"/>
                <w:sz w:val="20"/>
                <w:szCs w:val="20"/>
                <w:lang w:eastAsia="pt-BR"/>
              </w:rPr>
            </w:pPr>
            <w:r w:rsidRPr="00A7133E">
              <w:rPr>
                <w:rFonts w:cs="Arial"/>
                <w:color w:val="000000" w:themeColor="text1"/>
                <w:sz w:val="20"/>
                <w:szCs w:val="20"/>
                <w:lang w:eastAsia="pt-BR"/>
              </w:rPr>
              <w:t>48</w:t>
            </w:r>
          </w:p>
        </w:tc>
      </w:tr>
    </w:tbl>
    <w:p w:rsidR="00920091" w:rsidRPr="00E41E0E" w:rsidRDefault="00920091" w:rsidP="00920091">
      <w:pPr>
        <w:autoSpaceDE w:val="0"/>
        <w:autoSpaceDN w:val="0"/>
        <w:adjustRightInd w:val="0"/>
        <w:spacing w:after="0" w:line="360" w:lineRule="auto"/>
        <w:jc w:val="both"/>
        <w:rPr>
          <w:rFonts w:cs="Arial"/>
          <w:color w:val="000000" w:themeColor="text1"/>
          <w:sz w:val="20"/>
          <w:szCs w:val="24"/>
          <w:lang w:eastAsia="pt-BR"/>
        </w:rPr>
      </w:pPr>
      <w:r w:rsidRPr="00E41E0E">
        <w:rPr>
          <w:rFonts w:cs="Arial"/>
          <w:b/>
          <w:color w:val="000000" w:themeColor="text1"/>
          <w:sz w:val="20"/>
          <w:szCs w:val="24"/>
          <w:lang w:eastAsia="pt-BR"/>
        </w:rPr>
        <w:t>Fonte:</w:t>
      </w:r>
      <w:r w:rsidRPr="00E41E0E">
        <w:rPr>
          <w:rFonts w:cs="Arial"/>
          <w:color w:val="000000" w:themeColor="text1"/>
          <w:sz w:val="20"/>
          <w:szCs w:val="24"/>
          <w:lang w:eastAsia="pt-BR"/>
        </w:rPr>
        <w:t xml:space="preserve"> Dados da pesquisa, </w:t>
      </w:r>
      <w:proofErr w:type="gramStart"/>
      <w:r w:rsidRPr="00E41E0E">
        <w:rPr>
          <w:rFonts w:cs="Arial"/>
          <w:color w:val="000000" w:themeColor="text1"/>
          <w:sz w:val="20"/>
          <w:szCs w:val="24"/>
          <w:lang w:eastAsia="pt-BR"/>
        </w:rPr>
        <w:t>2017</w:t>
      </w:r>
      <w:proofErr w:type="gramEnd"/>
    </w:p>
    <w:p w:rsidR="00920091" w:rsidRPr="00E41E0E" w:rsidRDefault="00920091" w:rsidP="00920091">
      <w:pPr>
        <w:autoSpaceDE w:val="0"/>
        <w:autoSpaceDN w:val="0"/>
        <w:adjustRightInd w:val="0"/>
        <w:spacing w:after="0" w:line="360" w:lineRule="auto"/>
        <w:jc w:val="both"/>
        <w:rPr>
          <w:rFonts w:cs="Arial"/>
          <w:color w:val="000000" w:themeColor="text1"/>
          <w:sz w:val="20"/>
          <w:szCs w:val="24"/>
          <w:lang w:eastAsia="pt-BR"/>
        </w:rPr>
      </w:pPr>
    </w:p>
    <w:p w:rsidR="00920091" w:rsidRPr="00E41E0E" w:rsidRDefault="00920091" w:rsidP="00296A6C">
      <w:pPr>
        <w:autoSpaceDE w:val="0"/>
        <w:autoSpaceDN w:val="0"/>
        <w:adjustRightInd w:val="0"/>
        <w:spacing w:after="0" w:line="360" w:lineRule="auto"/>
        <w:ind w:firstLine="708"/>
        <w:jc w:val="both"/>
        <w:rPr>
          <w:rFonts w:cs="Arial"/>
          <w:color w:val="000000" w:themeColor="text1"/>
          <w:szCs w:val="24"/>
        </w:rPr>
      </w:pPr>
      <w:r w:rsidRPr="00E41E0E">
        <w:rPr>
          <w:rFonts w:cs="Arial"/>
          <w:color w:val="000000" w:themeColor="text1"/>
          <w:szCs w:val="24"/>
        </w:rPr>
        <w:t xml:space="preserve">Dentro do macrocompartimento </w:t>
      </w:r>
      <w:proofErr w:type="gramStart"/>
      <w:r w:rsidRPr="00E41E0E">
        <w:rPr>
          <w:rFonts w:cs="Arial"/>
          <w:color w:val="000000" w:themeColor="text1"/>
          <w:szCs w:val="24"/>
        </w:rPr>
        <w:t>atmosfera, foram</w:t>
      </w:r>
      <w:proofErr w:type="gramEnd"/>
      <w:r w:rsidRPr="00E41E0E">
        <w:rPr>
          <w:rFonts w:cs="Arial"/>
          <w:color w:val="000000" w:themeColor="text1"/>
          <w:szCs w:val="24"/>
        </w:rPr>
        <w:t xml:space="preserve"> encontrados cinco macroelementos. Dentre estes, o sol e as nuvens foram os que mais se </w:t>
      </w:r>
      <w:proofErr w:type="gramStart"/>
      <w:r w:rsidRPr="00E41E0E">
        <w:rPr>
          <w:rFonts w:cs="Arial"/>
          <w:color w:val="000000" w:themeColor="text1"/>
          <w:szCs w:val="24"/>
        </w:rPr>
        <w:t>destacaram,</w:t>
      </w:r>
      <w:proofErr w:type="gramEnd"/>
      <w:r w:rsidRPr="00E41E0E">
        <w:rPr>
          <w:rFonts w:cs="Arial"/>
          <w:color w:val="000000" w:themeColor="text1"/>
          <w:szCs w:val="24"/>
        </w:rPr>
        <w:t xml:space="preserve"> </w:t>
      </w:r>
      <w:r w:rsidR="00D978E2">
        <w:rPr>
          <w:rFonts w:cs="Arial"/>
          <w:color w:val="000000" w:themeColor="text1"/>
          <w:szCs w:val="24"/>
        </w:rPr>
        <w:t>com</w:t>
      </w:r>
      <w:r w:rsidR="00D978E2" w:rsidRPr="00E41E0E">
        <w:rPr>
          <w:rFonts w:cs="Arial"/>
          <w:color w:val="000000" w:themeColor="text1"/>
          <w:szCs w:val="24"/>
        </w:rPr>
        <w:t xml:space="preserve"> </w:t>
      </w:r>
      <w:r w:rsidRPr="00E41E0E">
        <w:rPr>
          <w:rFonts w:cs="Arial"/>
          <w:color w:val="000000" w:themeColor="text1"/>
          <w:szCs w:val="24"/>
        </w:rPr>
        <w:t xml:space="preserve">16 e 15 </w:t>
      </w:r>
      <w:r w:rsidR="00D978E2">
        <w:rPr>
          <w:rFonts w:cs="Arial"/>
          <w:color w:val="000000" w:themeColor="text1"/>
          <w:szCs w:val="24"/>
        </w:rPr>
        <w:t>menções</w:t>
      </w:r>
      <w:r w:rsidRPr="00E41E0E">
        <w:rPr>
          <w:rFonts w:cs="Arial"/>
          <w:color w:val="000000" w:themeColor="text1"/>
          <w:szCs w:val="24"/>
        </w:rPr>
        <w:t>, respectivamente (Tabela 5).</w:t>
      </w:r>
    </w:p>
    <w:p w:rsidR="00920091" w:rsidRDefault="00A7133E" w:rsidP="00920091">
      <w:pPr>
        <w:spacing w:after="0" w:line="360" w:lineRule="auto"/>
        <w:jc w:val="both"/>
        <w:rPr>
          <w:rFonts w:cs="Arial"/>
          <w:color w:val="000000" w:themeColor="text1"/>
          <w:sz w:val="20"/>
          <w:szCs w:val="20"/>
        </w:rPr>
      </w:pPr>
      <w:r w:rsidRPr="00A7133E">
        <w:rPr>
          <w:rFonts w:cs="Arial"/>
          <w:b/>
          <w:bCs/>
          <w:color w:val="000000" w:themeColor="text1"/>
          <w:sz w:val="20"/>
          <w:szCs w:val="20"/>
        </w:rPr>
        <w:t xml:space="preserve">Tabela 5. </w:t>
      </w:r>
      <w:r w:rsidRPr="00A7133E">
        <w:rPr>
          <w:rFonts w:cs="Arial"/>
          <w:color w:val="000000" w:themeColor="text1"/>
          <w:sz w:val="20"/>
          <w:szCs w:val="20"/>
        </w:rPr>
        <w:t>Número dos macroelementos atmosféricos identificados nas duas coletas.</w:t>
      </w:r>
    </w:p>
    <w:p w:rsidR="00683DAD" w:rsidRPr="00683DAD" w:rsidRDefault="00683DAD" w:rsidP="00920091">
      <w:pPr>
        <w:spacing w:after="0" w:line="360" w:lineRule="auto"/>
        <w:jc w:val="both"/>
        <w:rPr>
          <w:rFonts w:cs="Arial"/>
          <w:color w:val="000000" w:themeColor="text1"/>
          <w:sz w:val="20"/>
          <w:szCs w:val="20"/>
        </w:rPr>
      </w:pPr>
    </w:p>
    <w:tbl>
      <w:tblPr>
        <w:tblStyle w:val="Tabelacomgrade"/>
        <w:tblW w:w="0" w:type="auto"/>
        <w:tblBorders>
          <w:top w:val="single" w:sz="4" w:space="0" w:color="000000"/>
          <w:left w:val="none" w:sz="0" w:space="0" w:color="auto"/>
          <w:bottom w:val="single" w:sz="4" w:space="0" w:color="000000"/>
          <w:right w:val="none" w:sz="0" w:space="0" w:color="auto"/>
          <w:insideH w:val="single" w:sz="4" w:space="0" w:color="000000"/>
          <w:insideV w:val="none" w:sz="0" w:space="0" w:color="auto"/>
        </w:tblBorders>
        <w:tblLook w:val="04A0"/>
      </w:tblPr>
      <w:tblGrid>
        <w:gridCol w:w="1303"/>
        <w:gridCol w:w="1285"/>
        <w:gridCol w:w="1304"/>
        <w:gridCol w:w="1287"/>
        <w:gridCol w:w="1306"/>
        <w:gridCol w:w="1293"/>
        <w:gridCol w:w="1293"/>
      </w:tblGrid>
      <w:tr w:rsidR="00E41E0E" w:rsidRPr="00683DAD" w:rsidTr="00920091">
        <w:trPr>
          <w:trHeight w:val="822"/>
        </w:trPr>
        <w:tc>
          <w:tcPr>
            <w:tcW w:w="1303" w:type="dxa"/>
          </w:tcPr>
          <w:p w:rsidR="00920091" w:rsidRPr="00683DAD" w:rsidRDefault="00A7133E" w:rsidP="00920091">
            <w:pPr>
              <w:autoSpaceDE w:val="0"/>
              <w:autoSpaceDN w:val="0"/>
              <w:adjustRightInd w:val="0"/>
              <w:spacing w:after="0" w:line="360" w:lineRule="auto"/>
              <w:rPr>
                <w:rFonts w:cs="Arial"/>
                <w:b/>
                <w:color w:val="000000" w:themeColor="text1"/>
                <w:sz w:val="20"/>
                <w:szCs w:val="20"/>
                <w:lang w:eastAsia="pt-BR"/>
              </w:rPr>
            </w:pPr>
            <w:r w:rsidRPr="00A7133E">
              <w:rPr>
                <w:rFonts w:cs="Arial"/>
                <w:b/>
                <w:color w:val="000000" w:themeColor="text1"/>
                <w:sz w:val="20"/>
                <w:szCs w:val="20"/>
                <w:lang w:eastAsia="pt-BR"/>
              </w:rPr>
              <w:t>Coletas (2017)</w:t>
            </w:r>
          </w:p>
        </w:tc>
        <w:tc>
          <w:tcPr>
            <w:tcW w:w="1285" w:type="dxa"/>
          </w:tcPr>
          <w:p w:rsidR="00920091" w:rsidRPr="00683DAD" w:rsidRDefault="00A7133E" w:rsidP="00920091">
            <w:pPr>
              <w:autoSpaceDE w:val="0"/>
              <w:autoSpaceDN w:val="0"/>
              <w:adjustRightInd w:val="0"/>
              <w:spacing w:after="0" w:line="360" w:lineRule="auto"/>
              <w:rPr>
                <w:rFonts w:cs="Arial"/>
                <w:b/>
                <w:color w:val="000000" w:themeColor="text1"/>
                <w:sz w:val="20"/>
                <w:szCs w:val="20"/>
                <w:lang w:eastAsia="pt-BR"/>
              </w:rPr>
            </w:pPr>
            <w:r w:rsidRPr="00A7133E">
              <w:rPr>
                <w:rFonts w:cs="Arial"/>
                <w:b/>
                <w:color w:val="000000" w:themeColor="text1"/>
                <w:sz w:val="20"/>
                <w:szCs w:val="20"/>
                <w:lang w:eastAsia="pt-BR"/>
              </w:rPr>
              <w:t>Sol</w:t>
            </w:r>
          </w:p>
        </w:tc>
        <w:tc>
          <w:tcPr>
            <w:tcW w:w="1304" w:type="dxa"/>
          </w:tcPr>
          <w:p w:rsidR="00920091" w:rsidRPr="00683DAD" w:rsidRDefault="00A7133E" w:rsidP="00920091">
            <w:pPr>
              <w:autoSpaceDE w:val="0"/>
              <w:autoSpaceDN w:val="0"/>
              <w:adjustRightInd w:val="0"/>
              <w:spacing w:after="0" w:line="360" w:lineRule="auto"/>
              <w:rPr>
                <w:rFonts w:cs="Arial"/>
                <w:b/>
                <w:color w:val="000000" w:themeColor="text1"/>
                <w:sz w:val="20"/>
                <w:szCs w:val="20"/>
                <w:lang w:eastAsia="pt-BR"/>
              </w:rPr>
            </w:pPr>
            <w:r w:rsidRPr="00A7133E">
              <w:rPr>
                <w:rFonts w:cs="Arial"/>
                <w:b/>
                <w:color w:val="000000" w:themeColor="text1"/>
                <w:sz w:val="20"/>
                <w:szCs w:val="20"/>
                <w:lang w:eastAsia="pt-BR"/>
              </w:rPr>
              <w:t>Nuvens</w:t>
            </w:r>
          </w:p>
        </w:tc>
        <w:tc>
          <w:tcPr>
            <w:tcW w:w="1287" w:type="dxa"/>
          </w:tcPr>
          <w:p w:rsidR="00920091" w:rsidRPr="00683DAD" w:rsidRDefault="00A7133E" w:rsidP="00920091">
            <w:pPr>
              <w:autoSpaceDE w:val="0"/>
              <w:autoSpaceDN w:val="0"/>
              <w:adjustRightInd w:val="0"/>
              <w:spacing w:after="0" w:line="360" w:lineRule="auto"/>
              <w:rPr>
                <w:rFonts w:cs="Arial"/>
                <w:b/>
                <w:color w:val="000000" w:themeColor="text1"/>
                <w:sz w:val="20"/>
                <w:szCs w:val="20"/>
                <w:lang w:eastAsia="pt-BR"/>
              </w:rPr>
            </w:pPr>
            <w:r w:rsidRPr="00A7133E">
              <w:rPr>
                <w:rFonts w:cs="Arial"/>
                <w:b/>
                <w:color w:val="000000" w:themeColor="text1"/>
                <w:sz w:val="20"/>
                <w:szCs w:val="20"/>
                <w:lang w:eastAsia="pt-BR"/>
              </w:rPr>
              <w:t>Lua</w:t>
            </w:r>
          </w:p>
        </w:tc>
        <w:tc>
          <w:tcPr>
            <w:tcW w:w="1306" w:type="dxa"/>
          </w:tcPr>
          <w:p w:rsidR="00920091" w:rsidRPr="00683DAD" w:rsidRDefault="00A7133E" w:rsidP="00920091">
            <w:pPr>
              <w:autoSpaceDE w:val="0"/>
              <w:autoSpaceDN w:val="0"/>
              <w:adjustRightInd w:val="0"/>
              <w:spacing w:after="0" w:line="360" w:lineRule="auto"/>
              <w:rPr>
                <w:rFonts w:cs="Arial"/>
                <w:b/>
                <w:color w:val="000000" w:themeColor="text1"/>
                <w:sz w:val="20"/>
                <w:szCs w:val="20"/>
                <w:lang w:eastAsia="pt-BR"/>
              </w:rPr>
            </w:pPr>
            <w:r w:rsidRPr="00A7133E">
              <w:rPr>
                <w:rFonts w:cs="Arial"/>
                <w:b/>
                <w:color w:val="000000" w:themeColor="text1"/>
                <w:sz w:val="20"/>
                <w:szCs w:val="20"/>
                <w:lang w:eastAsia="pt-BR"/>
              </w:rPr>
              <w:t>Fumaça</w:t>
            </w:r>
          </w:p>
        </w:tc>
        <w:tc>
          <w:tcPr>
            <w:tcW w:w="1293" w:type="dxa"/>
          </w:tcPr>
          <w:p w:rsidR="00920091" w:rsidRPr="00683DAD" w:rsidRDefault="00A7133E" w:rsidP="00920091">
            <w:pPr>
              <w:autoSpaceDE w:val="0"/>
              <w:autoSpaceDN w:val="0"/>
              <w:adjustRightInd w:val="0"/>
              <w:spacing w:after="0" w:line="360" w:lineRule="auto"/>
              <w:rPr>
                <w:rFonts w:cs="Arial"/>
                <w:b/>
                <w:color w:val="000000" w:themeColor="text1"/>
                <w:sz w:val="20"/>
                <w:szCs w:val="20"/>
                <w:lang w:eastAsia="pt-BR"/>
              </w:rPr>
            </w:pPr>
            <w:r w:rsidRPr="00A7133E">
              <w:rPr>
                <w:rFonts w:cs="Arial"/>
                <w:b/>
                <w:color w:val="000000" w:themeColor="text1"/>
                <w:sz w:val="20"/>
                <w:szCs w:val="20"/>
                <w:lang w:eastAsia="pt-BR"/>
              </w:rPr>
              <w:t>Fogo</w:t>
            </w:r>
          </w:p>
        </w:tc>
        <w:tc>
          <w:tcPr>
            <w:tcW w:w="1293" w:type="dxa"/>
          </w:tcPr>
          <w:p w:rsidR="00920091" w:rsidRPr="00683DAD" w:rsidRDefault="00A7133E" w:rsidP="00920091">
            <w:pPr>
              <w:autoSpaceDE w:val="0"/>
              <w:autoSpaceDN w:val="0"/>
              <w:adjustRightInd w:val="0"/>
              <w:spacing w:after="0" w:line="360" w:lineRule="auto"/>
              <w:rPr>
                <w:rFonts w:cs="Arial"/>
                <w:b/>
                <w:color w:val="000000" w:themeColor="text1"/>
                <w:sz w:val="20"/>
                <w:szCs w:val="20"/>
                <w:lang w:eastAsia="pt-BR"/>
              </w:rPr>
            </w:pPr>
            <w:r w:rsidRPr="00A7133E">
              <w:rPr>
                <w:rFonts w:cs="Arial"/>
                <w:b/>
                <w:color w:val="000000" w:themeColor="text1"/>
                <w:sz w:val="20"/>
                <w:szCs w:val="20"/>
                <w:lang w:eastAsia="pt-BR"/>
              </w:rPr>
              <w:t>Total</w:t>
            </w:r>
          </w:p>
        </w:tc>
      </w:tr>
      <w:tr w:rsidR="00E41E0E" w:rsidRPr="00683DAD" w:rsidTr="00920091">
        <w:tc>
          <w:tcPr>
            <w:tcW w:w="1303" w:type="dxa"/>
          </w:tcPr>
          <w:p w:rsidR="00920091" w:rsidRPr="00683DAD" w:rsidRDefault="00A7133E" w:rsidP="00920091">
            <w:pPr>
              <w:autoSpaceDE w:val="0"/>
              <w:autoSpaceDN w:val="0"/>
              <w:adjustRightInd w:val="0"/>
              <w:spacing w:after="0" w:line="360" w:lineRule="auto"/>
              <w:rPr>
                <w:rFonts w:cs="Arial"/>
                <w:color w:val="000000" w:themeColor="text1"/>
                <w:sz w:val="20"/>
                <w:szCs w:val="20"/>
                <w:lang w:eastAsia="pt-BR"/>
              </w:rPr>
            </w:pPr>
            <w:r w:rsidRPr="00A7133E">
              <w:rPr>
                <w:rFonts w:cs="Arial"/>
                <w:color w:val="000000" w:themeColor="text1"/>
                <w:sz w:val="20"/>
                <w:szCs w:val="20"/>
                <w:lang w:eastAsia="pt-BR"/>
              </w:rPr>
              <w:t>03/06</w:t>
            </w:r>
          </w:p>
          <w:p w:rsidR="00920091" w:rsidRPr="00683DAD" w:rsidRDefault="00A7133E" w:rsidP="00920091">
            <w:pPr>
              <w:spacing w:after="0" w:line="360" w:lineRule="auto"/>
              <w:rPr>
                <w:rFonts w:cs="Arial"/>
                <w:color w:val="000000" w:themeColor="text1"/>
                <w:sz w:val="20"/>
                <w:szCs w:val="20"/>
                <w:lang w:eastAsia="pt-BR"/>
              </w:rPr>
            </w:pPr>
            <w:r w:rsidRPr="00A7133E">
              <w:rPr>
                <w:rFonts w:cs="Arial"/>
                <w:color w:val="000000" w:themeColor="text1"/>
                <w:sz w:val="20"/>
                <w:szCs w:val="20"/>
                <w:lang w:eastAsia="pt-BR"/>
              </w:rPr>
              <w:t>31/10</w:t>
            </w:r>
          </w:p>
          <w:p w:rsidR="00920091" w:rsidRPr="00683DAD" w:rsidRDefault="00A7133E" w:rsidP="00920091">
            <w:pPr>
              <w:autoSpaceDE w:val="0"/>
              <w:autoSpaceDN w:val="0"/>
              <w:adjustRightInd w:val="0"/>
              <w:spacing w:after="0" w:line="360" w:lineRule="auto"/>
              <w:rPr>
                <w:rFonts w:cs="Arial"/>
                <w:color w:val="000000" w:themeColor="text1"/>
                <w:sz w:val="20"/>
                <w:szCs w:val="20"/>
                <w:lang w:eastAsia="pt-BR"/>
              </w:rPr>
            </w:pPr>
            <w:r w:rsidRPr="00A7133E">
              <w:rPr>
                <w:rFonts w:cs="Arial"/>
                <w:color w:val="000000" w:themeColor="text1"/>
                <w:sz w:val="20"/>
                <w:szCs w:val="20"/>
                <w:lang w:eastAsia="pt-BR"/>
              </w:rPr>
              <w:t>Total</w:t>
            </w:r>
          </w:p>
        </w:tc>
        <w:tc>
          <w:tcPr>
            <w:tcW w:w="1285" w:type="dxa"/>
          </w:tcPr>
          <w:p w:rsidR="00920091" w:rsidRPr="00683DAD" w:rsidRDefault="00A7133E" w:rsidP="00920091">
            <w:pPr>
              <w:autoSpaceDE w:val="0"/>
              <w:autoSpaceDN w:val="0"/>
              <w:adjustRightInd w:val="0"/>
              <w:spacing w:after="0" w:line="360" w:lineRule="auto"/>
              <w:rPr>
                <w:rFonts w:cs="Arial"/>
                <w:color w:val="000000" w:themeColor="text1"/>
                <w:sz w:val="20"/>
                <w:szCs w:val="20"/>
                <w:lang w:eastAsia="pt-BR"/>
              </w:rPr>
            </w:pPr>
            <w:r w:rsidRPr="00A7133E">
              <w:rPr>
                <w:rFonts w:cs="Arial"/>
                <w:color w:val="000000" w:themeColor="text1"/>
                <w:sz w:val="20"/>
                <w:szCs w:val="20"/>
                <w:lang w:eastAsia="pt-BR"/>
              </w:rPr>
              <w:t>16</w:t>
            </w:r>
          </w:p>
          <w:p w:rsidR="00920091" w:rsidRPr="00683DAD" w:rsidRDefault="00A7133E" w:rsidP="00920091">
            <w:pPr>
              <w:autoSpaceDE w:val="0"/>
              <w:autoSpaceDN w:val="0"/>
              <w:adjustRightInd w:val="0"/>
              <w:spacing w:after="0" w:line="360" w:lineRule="auto"/>
              <w:rPr>
                <w:rFonts w:cs="Arial"/>
                <w:color w:val="000000" w:themeColor="text1"/>
                <w:sz w:val="20"/>
                <w:szCs w:val="20"/>
                <w:lang w:eastAsia="pt-BR"/>
              </w:rPr>
            </w:pPr>
            <w:r w:rsidRPr="00A7133E">
              <w:rPr>
                <w:rFonts w:cs="Arial"/>
                <w:color w:val="000000" w:themeColor="text1"/>
                <w:sz w:val="20"/>
                <w:szCs w:val="20"/>
                <w:lang w:eastAsia="pt-BR"/>
              </w:rPr>
              <w:t>14</w:t>
            </w:r>
          </w:p>
          <w:p w:rsidR="00920091" w:rsidRPr="00683DAD" w:rsidRDefault="00A7133E" w:rsidP="00920091">
            <w:pPr>
              <w:autoSpaceDE w:val="0"/>
              <w:autoSpaceDN w:val="0"/>
              <w:adjustRightInd w:val="0"/>
              <w:spacing w:after="0" w:line="360" w:lineRule="auto"/>
              <w:rPr>
                <w:rFonts w:cs="Arial"/>
                <w:color w:val="000000" w:themeColor="text1"/>
                <w:sz w:val="20"/>
                <w:szCs w:val="20"/>
                <w:lang w:eastAsia="pt-BR"/>
              </w:rPr>
            </w:pPr>
            <w:r w:rsidRPr="00A7133E">
              <w:rPr>
                <w:rFonts w:cs="Arial"/>
                <w:color w:val="000000" w:themeColor="text1"/>
                <w:sz w:val="20"/>
                <w:szCs w:val="20"/>
                <w:lang w:eastAsia="pt-BR"/>
              </w:rPr>
              <w:t>30</w:t>
            </w:r>
          </w:p>
        </w:tc>
        <w:tc>
          <w:tcPr>
            <w:tcW w:w="1304" w:type="dxa"/>
          </w:tcPr>
          <w:p w:rsidR="00920091" w:rsidRPr="00683DAD" w:rsidRDefault="00A7133E" w:rsidP="00920091">
            <w:pPr>
              <w:autoSpaceDE w:val="0"/>
              <w:autoSpaceDN w:val="0"/>
              <w:adjustRightInd w:val="0"/>
              <w:spacing w:after="0" w:line="360" w:lineRule="auto"/>
              <w:rPr>
                <w:rFonts w:cs="Arial"/>
                <w:color w:val="000000" w:themeColor="text1"/>
                <w:sz w:val="20"/>
                <w:szCs w:val="20"/>
                <w:lang w:eastAsia="pt-BR"/>
              </w:rPr>
            </w:pPr>
            <w:r w:rsidRPr="00A7133E">
              <w:rPr>
                <w:rFonts w:cs="Arial"/>
                <w:color w:val="000000" w:themeColor="text1"/>
                <w:sz w:val="20"/>
                <w:szCs w:val="20"/>
                <w:lang w:eastAsia="pt-BR"/>
              </w:rPr>
              <w:t>15</w:t>
            </w:r>
          </w:p>
          <w:p w:rsidR="00920091" w:rsidRPr="00683DAD" w:rsidRDefault="00A7133E" w:rsidP="00920091">
            <w:pPr>
              <w:autoSpaceDE w:val="0"/>
              <w:autoSpaceDN w:val="0"/>
              <w:adjustRightInd w:val="0"/>
              <w:spacing w:after="0" w:line="360" w:lineRule="auto"/>
              <w:rPr>
                <w:rFonts w:cs="Arial"/>
                <w:color w:val="000000" w:themeColor="text1"/>
                <w:sz w:val="20"/>
                <w:szCs w:val="20"/>
                <w:lang w:eastAsia="pt-BR"/>
              </w:rPr>
            </w:pPr>
            <w:r w:rsidRPr="00A7133E">
              <w:rPr>
                <w:rFonts w:cs="Arial"/>
                <w:color w:val="000000" w:themeColor="text1"/>
                <w:sz w:val="20"/>
                <w:szCs w:val="20"/>
                <w:lang w:eastAsia="pt-BR"/>
              </w:rPr>
              <w:t>13</w:t>
            </w:r>
          </w:p>
          <w:p w:rsidR="00920091" w:rsidRPr="00683DAD" w:rsidRDefault="00A7133E" w:rsidP="00920091">
            <w:pPr>
              <w:autoSpaceDE w:val="0"/>
              <w:autoSpaceDN w:val="0"/>
              <w:adjustRightInd w:val="0"/>
              <w:spacing w:after="0" w:line="360" w:lineRule="auto"/>
              <w:rPr>
                <w:rFonts w:cs="Arial"/>
                <w:color w:val="000000" w:themeColor="text1"/>
                <w:sz w:val="20"/>
                <w:szCs w:val="20"/>
                <w:lang w:eastAsia="pt-BR"/>
              </w:rPr>
            </w:pPr>
            <w:r w:rsidRPr="00A7133E">
              <w:rPr>
                <w:rFonts w:cs="Arial"/>
                <w:color w:val="000000" w:themeColor="text1"/>
                <w:sz w:val="20"/>
                <w:szCs w:val="20"/>
                <w:lang w:eastAsia="pt-BR"/>
              </w:rPr>
              <w:t>28</w:t>
            </w:r>
          </w:p>
        </w:tc>
        <w:tc>
          <w:tcPr>
            <w:tcW w:w="1287" w:type="dxa"/>
          </w:tcPr>
          <w:p w:rsidR="00920091" w:rsidRPr="00683DAD" w:rsidRDefault="00A7133E" w:rsidP="00920091">
            <w:pPr>
              <w:autoSpaceDE w:val="0"/>
              <w:autoSpaceDN w:val="0"/>
              <w:adjustRightInd w:val="0"/>
              <w:spacing w:after="0" w:line="360" w:lineRule="auto"/>
              <w:rPr>
                <w:rFonts w:cs="Arial"/>
                <w:color w:val="000000" w:themeColor="text1"/>
                <w:sz w:val="20"/>
                <w:szCs w:val="20"/>
                <w:lang w:eastAsia="pt-BR"/>
              </w:rPr>
            </w:pPr>
            <w:proofErr w:type="gramStart"/>
            <w:r w:rsidRPr="00A7133E">
              <w:rPr>
                <w:rFonts w:cs="Arial"/>
                <w:color w:val="000000" w:themeColor="text1"/>
                <w:sz w:val="20"/>
                <w:szCs w:val="20"/>
                <w:lang w:eastAsia="pt-BR"/>
              </w:rPr>
              <w:t>1</w:t>
            </w:r>
            <w:proofErr w:type="gramEnd"/>
          </w:p>
          <w:p w:rsidR="00920091" w:rsidRPr="00683DAD" w:rsidRDefault="00A7133E" w:rsidP="00920091">
            <w:pPr>
              <w:autoSpaceDE w:val="0"/>
              <w:autoSpaceDN w:val="0"/>
              <w:adjustRightInd w:val="0"/>
              <w:spacing w:after="0" w:line="360" w:lineRule="auto"/>
              <w:rPr>
                <w:rFonts w:cs="Arial"/>
                <w:color w:val="000000" w:themeColor="text1"/>
                <w:sz w:val="20"/>
                <w:szCs w:val="20"/>
                <w:lang w:eastAsia="pt-BR"/>
              </w:rPr>
            </w:pPr>
            <w:proofErr w:type="gramStart"/>
            <w:r w:rsidRPr="00A7133E">
              <w:rPr>
                <w:rFonts w:cs="Arial"/>
                <w:color w:val="000000" w:themeColor="text1"/>
                <w:sz w:val="20"/>
                <w:szCs w:val="20"/>
                <w:lang w:eastAsia="pt-BR"/>
              </w:rPr>
              <w:t>0</w:t>
            </w:r>
            <w:proofErr w:type="gramEnd"/>
          </w:p>
          <w:p w:rsidR="00920091" w:rsidRPr="00683DAD" w:rsidRDefault="00A7133E" w:rsidP="00920091">
            <w:pPr>
              <w:autoSpaceDE w:val="0"/>
              <w:autoSpaceDN w:val="0"/>
              <w:adjustRightInd w:val="0"/>
              <w:spacing w:after="0" w:line="360" w:lineRule="auto"/>
              <w:rPr>
                <w:rFonts w:cs="Arial"/>
                <w:color w:val="000000" w:themeColor="text1"/>
                <w:sz w:val="20"/>
                <w:szCs w:val="20"/>
                <w:lang w:eastAsia="pt-BR"/>
              </w:rPr>
            </w:pPr>
            <w:proofErr w:type="gramStart"/>
            <w:r w:rsidRPr="00A7133E">
              <w:rPr>
                <w:rFonts w:cs="Arial"/>
                <w:color w:val="000000" w:themeColor="text1"/>
                <w:sz w:val="20"/>
                <w:szCs w:val="20"/>
                <w:lang w:eastAsia="pt-BR"/>
              </w:rPr>
              <w:t>1</w:t>
            </w:r>
            <w:proofErr w:type="gramEnd"/>
          </w:p>
        </w:tc>
        <w:tc>
          <w:tcPr>
            <w:tcW w:w="1306" w:type="dxa"/>
          </w:tcPr>
          <w:p w:rsidR="00920091" w:rsidRPr="00683DAD" w:rsidRDefault="00A7133E" w:rsidP="00920091">
            <w:pPr>
              <w:autoSpaceDE w:val="0"/>
              <w:autoSpaceDN w:val="0"/>
              <w:adjustRightInd w:val="0"/>
              <w:spacing w:after="0" w:line="360" w:lineRule="auto"/>
              <w:rPr>
                <w:rFonts w:cs="Arial"/>
                <w:color w:val="000000" w:themeColor="text1"/>
                <w:sz w:val="20"/>
                <w:szCs w:val="20"/>
                <w:lang w:eastAsia="pt-BR"/>
              </w:rPr>
            </w:pPr>
            <w:proofErr w:type="gramStart"/>
            <w:r w:rsidRPr="00A7133E">
              <w:rPr>
                <w:rFonts w:cs="Arial"/>
                <w:color w:val="000000" w:themeColor="text1"/>
                <w:sz w:val="20"/>
                <w:szCs w:val="20"/>
                <w:lang w:eastAsia="pt-BR"/>
              </w:rPr>
              <w:t>1</w:t>
            </w:r>
            <w:proofErr w:type="gramEnd"/>
          </w:p>
          <w:p w:rsidR="00920091" w:rsidRPr="00683DAD" w:rsidRDefault="00A7133E" w:rsidP="00920091">
            <w:pPr>
              <w:autoSpaceDE w:val="0"/>
              <w:autoSpaceDN w:val="0"/>
              <w:adjustRightInd w:val="0"/>
              <w:spacing w:after="0" w:line="360" w:lineRule="auto"/>
              <w:rPr>
                <w:rFonts w:cs="Arial"/>
                <w:color w:val="000000" w:themeColor="text1"/>
                <w:sz w:val="20"/>
                <w:szCs w:val="20"/>
                <w:lang w:eastAsia="pt-BR"/>
              </w:rPr>
            </w:pPr>
            <w:proofErr w:type="gramStart"/>
            <w:r w:rsidRPr="00A7133E">
              <w:rPr>
                <w:rFonts w:cs="Arial"/>
                <w:color w:val="000000" w:themeColor="text1"/>
                <w:sz w:val="20"/>
                <w:szCs w:val="20"/>
                <w:lang w:eastAsia="pt-BR"/>
              </w:rPr>
              <w:t>0</w:t>
            </w:r>
            <w:proofErr w:type="gramEnd"/>
          </w:p>
          <w:p w:rsidR="00920091" w:rsidRPr="00683DAD" w:rsidRDefault="00A7133E" w:rsidP="00920091">
            <w:pPr>
              <w:autoSpaceDE w:val="0"/>
              <w:autoSpaceDN w:val="0"/>
              <w:adjustRightInd w:val="0"/>
              <w:spacing w:after="0" w:line="360" w:lineRule="auto"/>
              <w:rPr>
                <w:rFonts w:cs="Arial"/>
                <w:color w:val="000000" w:themeColor="text1"/>
                <w:sz w:val="20"/>
                <w:szCs w:val="20"/>
                <w:lang w:eastAsia="pt-BR"/>
              </w:rPr>
            </w:pPr>
            <w:proofErr w:type="gramStart"/>
            <w:r w:rsidRPr="00A7133E">
              <w:rPr>
                <w:rFonts w:cs="Arial"/>
                <w:color w:val="000000" w:themeColor="text1"/>
                <w:sz w:val="20"/>
                <w:szCs w:val="20"/>
                <w:lang w:eastAsia="pt-BR"/>
              </w:rPr>
              <w:t>1</w:t>
            </w:r>
            <w:proofErr w:type="gramEnd"/>
          </w:p>
        </w:tc>
        <w:tc>
          <w:tcPr>
            <w:tcW w:w="1293" w:type="dxa"/>
          </w:tcPr>
          <w:p w:rsidR="00920091" w:rsidRPr="00683DAD" w:rsidRDefault="00A7133E" w:rsidP="00920091">
            <w:pPr>
              <w:autoSpaceDE w:val="0"/>
              <w:autoSpaceDN w:val="0"/>
              <w:adjustRightInd w:val="0"/>
              <w:spacing w:after="0" w:line="360" w:lineRule="auto"/>
              <w:rPr>
                <w:rFonts w:cs="Arial"/>
                <w:color w:val="000000" w:themeColor="text1"/>
                <w:sz w:val="20"/>
                <w:szCs w:val="20"/>
                <w:lang w:eastAsia="pt-BR"/>
              </w:rPr>
            </w:pPr>
            <w:proofErr w:type="gramStart"/>
            <w:r w:rsidRPr="00A7133E">
              <w:rPr>
                <w:rFonts w:cs="Arial"/>
                <w:color w:val="000000" w:themeColor="text1"/>
                <w:sz w:val="20"/>
                <w:szCs w:val="20"/>
                <w:lang w:eastAsia="pt-BR"/>
              </w:rPr>
              <w:t>1</w:t>
            </w:r>
            <w:proofErr w:type="gramEnd"/>
          </w:p>
          <w:p w:rsidR="00920091" w:rsidRPr="00683DAD" w:rsidRDefault="00A7133E" w:rsidP="00920091">
            <w:pPr>
              <w:autoSpaceDE w:val="0"/>
              <w:autoSpaceDN w:val="0"/>
              <w:adjustRightInd w:val="0"/>
              <w:spacing w:after="0" w:line="360" w:lineRule="auto"/>
              <w:rPr>
                <w:rFonts w:cs="Arial"/>
                <w:color w:val="000000" w:themeColor="text1"/>
                <w:sz w:val="20"/>
                <w:szCs w:val="20"/>
                <w:lang w:eastAsia="pt-BR"/>
              </w:rPr>
            </w:pPr>
            <w:proofErr w:type="gramStart"/>
            <w:r w:rsidRPr="00A7133E">
              <w:rPr>
                <w:rFonts w:cs="Arial"/>
                <w:color w:val="000000" w:themeColor="text1"/>
                <w:sz w:val="20"/>
                <w:szCs w:val="20"/>
                <w:lang w:eastAsia="pt-BR"/>
              </w:rPr>
              <w:t>0</w:t>
            </w:r>
            <w:proofErr w:type="gramEnd"/>
          </w:p>
          <w:p w:rsidR="00920091" w:rsidRPr="00683DAD" w:rsidRDefault="00A7133E" w:rsidP="00920091">
            <w:pPr>
              <w:autoSpaceDE w:val="0"/>
              <w:autoSpaceDN w:val="0"/>
              <w:adjustRightInd w:val="0"/>
              <w:spacing w:after="0" w:line="360" w:lineRule="auto"/>
              <w:rPr>
                <w:rFonts w:cs="Arial"/>
                <w:color w:val="000000" w:themeColor="text1"/>
                <w:sz w:val="20"/>
                <w:szCs w:val="20"/>
                <w:lang w:eastAsia="pt-BR"/>
              </w:rPr>
            </w:pPr>
            <w:proofErr w:type="gramStart"/>
            <w:r w:rsidRPr="00A7133E">
              <w:rPr>
                <w:rFonts w:cs="Arial"/>
                <w:color w:val="000000" w:themeColor="text1"/>
                <w:sz w:val="20"/>
                <w:szCs w:val="20"/>
                <w:lang w:eastAsia="pt-BR"/>
              </w:rPr>
              <w:t>1</w:t>
            </w:r>
            <w:proofErr w:type="gramEnd"/>
          </w:p>
        </w:tc>
        <w:tc>
          <w:tcPr>
            <w:tcW w:w="1293" w:type="dxa"/>
          </w:tcPr>
          <w:p w:rsidR="00920091" w:rsidRPr="00683DAD" w:rsidRDefault="00A7133E" w:rsidP="00920091">
            <w:pPr>
              <w:autoSpaceDE w:val="0"/>
              <w:autoSpaceDN w:val="0"/>
              <w:adjustRightInd w:val="0"/>
              <w:spacing w:after="0" w:line="360" w:lineRule="auto"/>
              <w:rPr>
                <w:rFonts w:cs="Arial"/>
                <w:color w:val="000000" w:themeColor="text1"/>
                <w:sz w:val="20"/>
                <w:szCs w:val="20"/>
                <w:lang w:eastAsia="pt-BR"/>
              </w:rPr>
            </w:pPr>
            <w:r w:rsidRPr="00A7133E">
              <w:rPr>
                <w:rFonts w:cs="Arial"/>
                <w:color w:val="000000" w:themeColor="text1"/>
                <w:sz w:val="20"/>
                <w:szCs w:val="20"/>
                <w:lang w:eastAsia="pt-BR"/>
              </w:rPr>
              <w:t>34</w:t>
            </w:r>
          </w:p>
          <w:p w:rsidR="00920091" w:rsidRPr="00683DAD" w:rsidRDefault="00A7133E" w:rsidP="00920091">
            <w:pPr>
              <w:autoSpaceDE w:val="0"/>
              <w:autoSpaceDN w:val="0"/>
              <w:adjustRightInd w:val="0"/>
              <w:spacing w:after="0" w:line="360" w:lineRule="auto"/>
              <w:rPr>
                <w:rFonts w:cs="Arial"/>
                <w:color w:val="000000" w:themeColor="text1"/>
                <w:sz w:val="20"/>
                <w:szCs w:val="20"/>
                <w:lang w:eastAsia="pt-BR"/>
              </w:rPr>
            </w:pPr>
            <w:r w:rsidRPr="00A7133E">
              <w:rPr>
                <w:rFonts w:cs="Arial"/>
                <w:color w:val="000000" w:themeColor="text1"/>
                <w:sz w:val="20"/>
                <w:szCs w:val="20"/>
                <w:lang w:eastAsia="pt-BR"/>
              </w:rPr>
              <w:t>27</w:t>
            </w:r>
          </w:p>
          <w:p w:rsidR="00920091" w:rsidRPr="00683DAD" w:rsidRDefault="00A7133E" w:rsidP="00920091">
            <w:pPr>
              <w:autoSpaceDE w:val="0"/>
              <w:autoSpaceDN w:val="0"/>
              <w:adjustRightInd w:val="0"/>
              <w:spacing w:after="0" w:line="360" w:lineRule="auto"/>
              <w:rPr>
                <w:rFonts w:cs="Arial"/>
                <w:color w:val="000000" w:themeColor="text1"/>
                <w:sz w:val="20"/>
                <w:szCs w:val="20"/>
                <w:lang w:eastAsia="pt-BR"/>
              </w:rPr>
            </w:pPr>
            <w:r w:rsidRPr="00A7133E">
              <w:rPr>
                <w:rFonts w:cs="Arial"/>
                <w:color w:val="000000" w:themeColor="text1"/>
                <w:sz w:val="20"/>
                <w:szCs w:val="20"/>
                <w:lang w:eastAsia="pt-BR"/>
              </w:rPr>
              <w:t>61</w:t>
            </w:r>
          </w:p>
        </w:tc>
      </w:tr>
    </w:tbl>
    <w:p w:rsidR="00920091" w:rsidRPr="00E41E0E" w:rsidRDefault="00920091" w:rsidP="00920091">
      <w:pPr>
        <w:autoSpaceDE w:val="0"/>
        <w:autoSpaceDN w:val="0"/>
        <w:adjustRightInd w:val="0"/>
        <w:spacing w:after="0" w:line="360" w:lineRule="auto"/>
        <w:jc w:val="both"/>
        <w:rPr>
          <w:rFonts w:cs="Arial"/>
          <w:color w:val="000000" w:themeColor="text1"/>
          <w:sz w:val="20"/>
          <w:szCs w:val="24"/>
          <w:lang w:eastAsia="pt-BR"/>
        </w:rPr>
      </w:pPr>
      <w:r w:rsidRPr="00E41E0E">
        <w:rPr>
          <w:rFonts w:cs="Arial"/>
          <w:b/>
          <w:color w:val="000000" w:themeColor="text1"/>
          <w:sz w:val="20"/>
          <w:szCs w:val="24"/>
          <w:lang w:eastAsia="pt-BR"/>
        </w:rPr>
        <w:t>Fonte:</w:t>
      </w:r>
      <w:r w:rsidRPr="00E41E0E">
        <w:rPr>
          <w:rFonts w:cs="Arial"/>
          <w:color w:val="000000" w:themeColor="text1"/>
          <w:sz w:val="20"/>
          <w:szCs w:val="24"/>
          <w:lang w:eastAsia="pt-BR"/>
        </w:rPr>
        <w:t xml:space="preserve"> Dados da pesquisa, </w:t>
      </w:r>
      <w:proofErr w:type="gramStart"/>
      <w:r w:rsidRPr="00E41E0E">
        <w:rPr>
          <w:rFonts w:cs="Arial"/>
          <w:color w:val="000000" w:themeColor="text1"/>
          <w:sz w:val="20"/>
          <w:szCs w:val="24"/>
          <w:lang w:eastAsia="pt-BR"/>
        </w:rPr>
        <w:t>2017</w:t>
      </w:r>
      <w:proofErr w:type="gramEnd"/>
    </w:p>
    <w:p w:rsidR="00920091" w:rsidRPr="00E41E0E" w:rsidRDefault="00920091" w:rsidP="00920091">
      <w:pPr>
        <w:autoSpaceDE w:val="0"/>
        <w:autoSpaceDN w:val="0"/>
        <w:adjustRightInd w:val="0"/>
        <w:spacing w:after="0" w:line="360" w:lineRule="auto"/>
        <w:jc w:val="both"/>
        <w:rPr>
          <w:rFonts w:cs="Arial"/>
          <w:color w:val="000000" w:themeColor="text1"/>
          <w:sz w:val="20"/>
          <w:szCs w:val="24"/>
        </w:rPr>
      </w:pPr>
    </w:p>
    <w:p w:rsidR="00920091" w:rsidRPr="00E41E0E" w:rsidRDefault="00920091" w:rsidP="00920091">
      <w:pPr>
        <w:autoSpaceDE w:val="0"/>
        <w:autoSpaceDN w:val="0"/>
        <w:adjustRightInd w:val="0"/>
        <w:spacing w:after="0" w:line="360" w:lineRule="auto"/>
        <w:ind w:firstLine="708"/>
        <w:jc w:val="both"/>
        <w:rPr>
          <w:rFonts w:cs="Arial"/>
          <w:color w:val="000000" w:themeColor="text1"/>
          <w:szCs w:val="24"/>
        </w:rPr>
      </w:pPr>
      <w:r w:rsidRPr="00E41E0E">
        <w:rPr>
          <w:rFonts w:cs="Arial"/>
          <w:color w:val="000000" w:themeColor="text1"/>
          <w:szCs w:val="24"/>
        </w:rPr>
        <w:t xml:space="preserve">Sete foram </w:t>
      </w:r>
      <w:proofErr w:type="gramStart"/>
      <w:r w:rsidRPr="00E41E0E">
        <w:rPr>
          <w:rFonts w:cs="Arial"/>
          <w:color w:val="000000" w:themeColor="text1"/>
          <w:szCs w:val="24"/>
        </w:rPr>
        <w:t>as</w:t>
      </w:r>
      <w:proofErr w:type="gramEnd"/>
      <w:r w:rsidRPr="00E41E0E">
        <w:rPr>
          <w:rFonts w:cs="Arial"/>
          <w:color w:val="000000" w:themeColor="text1"/>
          <w:szCs w:val="24"/>
        </w:rPr>
        <w:t xml:space="preserve"> possibilidades de representação de macroelementos </w:t>
      </w:r>
      <w:proofErr w:type="spellStart"/>
      <w:r w:rsidRPr="00E41E0E">
        <w:rPr>
          <w:rFonts w:cs="Arial"/>
          <w:color w:val="000000" w:themeColor="text1"/>
          <w:szCs w:val="24"/>
        </w:rPr>
        <w:t>edáficos</w:t>
      </w:r>
      <w:proofErr w:type="spellEnd"/>
      <w:r w:rsidRPr="00E41E0E">
        <w:rPr>
          <w:rFonts w:cs="Arial"/>
          <w:color w:val="000000" w:themeColor="text1"/>
          <w:szCs w:val="24"/>
        </w:rPr>
        <w:t xml:space="preserve">, no entanto a segunda coleta </w:t>
      </w:r>
      <w:r w:rsidR="00D978E2">
        <w:rPr>
          <w:rFonts w:cs="Arial"/>
          <w:color w:val="000000" w:themeColor="text1"/>
          <w:szCs w:val="24"/>
        </w:rPr>
        <w:t xml:space="preserve">trouxe </w:t>
      </w:r>
      <w:r w:rsidR="00683DAD">
        <w:rPr>
          <w:rFonts w:cs="Arial"/>
          <w:color w:val="000000" w:themeColor="text1"/>
          <w:szCs w:val="24"/>
        </w:rPr>
        <w:t>um</w:t>
      </w:r>
      <w:r w:rsidRPr="00E41E0E">
        <w:rPr>
          <w:rFonts w:cs="Arial"/>
          <w:color w:val="000000" w:themeColor="text1"/>
          <w:szCs w:val="24"/>
        </w:rPr>
        <w:t xml:space="preserve"> número e variedade maiores de macroelementos, tendo a montanha </w:t>
      </w:r>
      <w:r w:rsidR="00683DAD">
        <w:rPr>
          <w:rFonts w:cs="Arial"/>
          <w:color w:val="000000" w:themeColor="text1"/>
          <w:szCs w:val="24"/>
        </w:rPr>
        <w:t xml:space="preserve">e </w:t>
      </w:r>
      <w:r w:rsidRPr="00E41E0E">
        <w:rPr>
          <w:rFonts w:cs="Arial"/>
          <w:color w:val="000000" w:themeColor="text1"/>
          <w:szCs w:val="24"/>
        </w:rPr>
        <w:t>a grama, seguida</w:t>
      </w:r>
      <w:r w:rsidR="00683DAD">
        <w:rPr>
          <w:rFonts w:cs="Arial"/>
          <w:color w:val="000000" w:themeColor="text1"/>
          <w:szCs w:val="24"/>
        </w:rPr>
        <w:t>s</w:t>
      </w:r>
      <w:r w:rsidRPr="00E41E0E">
        <w:rPr>
          <w:rFonts w:cs="Arial"/>
          <w:color w:val="000000" w:themeColor="text1"/>
          <w:szCs w:val="24"/>
        </w:rPr>
        <w:t xml:space="preserve"> da terra as maiores expressões da representação do solo na mente dos </w:t>
      </w:r>
      <w:r w:rsidR="00683DAD">
        <w:rPr>
          <w:rFonts w:cs="Arial"/>
          <w:color w:val="000000" w:themeColor="text1"/>
          <w:szCs w:val="24"/>
        </w:rPr>
        <w:t>participantes</w:t>
      </w:r>
      <w:r w:rsidRPr="00E41E0E">
        <w:rPr>
          <w:rFonts w:cs="Arial"/>
          <w:color w:val="000000" w:themeColor="text1"/>
          <w:szCs w:val="24"/>
        </w:rPr>
        <w:t xml:space="preserve"> (Tabela 6).</w:t>
      </w:r>
    </w:p>
    <w:p w:rsidR="00920091" w:rsidRPr="00E41E0E" w:rsidRDefault="00920091" w:rsidP="00920091">
      <w:pPr>
        <w:spacing w:after="0" w:line="360" w:lineRule="auto"/>
        <w:jc w:val="both"/>
        <w:rPr>
          <w:rFonts w:cs="Arial"/>
          <w:b/>
          <w:bCs/>
          <w:color w:val="000000" w:themeColor="text1"/>
          <w:szCs w:val="24"/>
          <w:lang w:eastAsia="pt-BR"/>
        </w:rPr>
      </w:pPr>
    </w:p>
    <w:p w:rsidR="00920091" w:rsidRDefault="00A7133E" w:rsidP="00920091">
      <w:pPr>
        <w:spacing w:after="0" w:line="360" w:lineRule="auto"/>
        <w:jc w:val="both"/>
        <w:rPr>
          <w:rFonts w:cs="Arial"/>
          <w:color w:val="000000" w:themeColor="text1"/>
          <w:sz w:val="20"/>
          <w:szCs w:val="20"/>
          <w:lang w:eastAsia="pt-BR"/>
        </w:rPr>
      </w:pPr>
      <w:r w:rsidRPr="00A7133E">
        <w:rPr>
          <w:rFonts w:cs="Arial"/>
          <w:b/>
          <w:bCs/>
          <w:color w:val="000000" w:themeColor="text1"/>
          <w:sz w:val="20"/>
          <w:szCs w:val="20"/>
          <w:lang w:eastAsia="pt-BR"/>
        </w:rPr>
        <w:t xml:space="preserve">Tabela 6. </w:t>
      </w:r>
      <w:r w:rsidRPr="00A7133E">
        <w:rPr>
          <w:rFonts w:cs="Arial"/>
          <w:color w:val="000000" w:themeColor="text1"/>
          <w:sz w:val="20"/>
          <w:szCs w:val="20"/>
          <w:lang w:eastAsia="pt-BR"/>
        </w:rPr>
        <w:t xml:space="preserve">Número dos macroelementos </w:t>
      </w:r>
      <w:proofErr w:type="spellStart"/>
      <w:r w:rsidRPr="00A7133E">
        <w:rPr>
          <w:rFonts w:cs="Arial"/>
          <w:color w:val="000000" w:themeColor="text1"/>
          <w:sz w:val="20"/>
          <w:szCs w:val="20"/>
          <w:lang w:eastAsia="pt-BR"/>
        </w:rPr>
        <w:t>edáficos</w:t>
      </w:r>
      <w:proofErr w:type="spellEnd"/>
      <w:r w:rsidRPr="00A7133E">
        <w:rPr>
          <w:rFonts w:cs="Arial"/>
          <w:color w:val="000000" w:themeColor="text1"/>
          <w:sz w:val="20"/>
          <w:szCs w:val="20"/>
          <w:lang w:eastAsia="pt-BR"/>
        </w:rPr>
        <w:t xml:space="preserve"> identificados nas duas coletas (solo)</w:t>
      </w:r>
    </w:p>
    <w:p w:rsidR="00683DAD" w:rsidRPr="00683DAD" w:rsidRDefault="00683DAD" w:rsidP="00920091">
      <w:pPr>
        <w:spacing w:after="0" w:line="360" w:lineRule="auto"/>
        <w:jc w:val="both"/>
        <w:rPr>
          <w:rFonts w:cs="Arial"/>
          <w:color w:val="000000" w:themeColor="text1"/>
          <w:sz w:val="20"/>
          <w:szCs w:val="20"/>
          <w:lang w:eastAsia="pt-BR"/>
        </w:rPr>
      </w:pPr>
    </w:p>
    <w:tbl>
      <w:tblPr>
        <w:tblStyle w:val="Tabelacomgrade"/>
        <w:tblW w:w="0" w:type="auto"/>
        <w:jc w:val="center"/>
        <w:tblBorders>
          <w:left w:val="none" w:sz="0" w:space="0" w:color="auto"/>
          <w:right w:val="none" w:sz="0" w:space="0" w:color="auto"/>
          <w:insideV w:val="none" w:sz="0" w:space="0" w:color="auto"/>
        </w:tblBorders>
        <w:tblLook w:val="04A0"/>
      </w:tblPr>
      <w:tblGrid>
        <w:gridCol w:w="1063"/>
        <w:gridCol w:w="1223"/>
        <w:gridCol w:w="1007"/>
        <w:gridCol w:w="908"/>
        <w:gridCol w:w="1223"/>
        <w:gridCol w:w="1026"/>
        <w:gridCol w:w="902"/>
        <w:gridCol w:w="1050"/>
        <w:gridCol w:w="885"/>
      </w:tblGrid>
      <w:tr w:rsidR="00E41E0E" w:rsidRPr="00683DAD" w:rsidTr="00920091">
        <w:trPr>
          <w:trHeight w:val="822"/>
          <w:jc w:val="center"/>
        </w:trPr>
        <w:tc>
          <w:tcPr>
            <w:tcW w:w="1102" w:type="dxa"/>
          </w:tcPr>
          <w:p w:rsidR="00920091" w:rsidRPr="00683DAD" w:rsidRDefault="00A7133E" w:rsidP="00920091">
            <w:pPr>
              <w:autoSpaceDE w:val="0"/>
              <w:autoSpaceDN w:val="0"/>
              <w:adjustRightInd w:val="0"/>
              <w:spacing w:after="0" w:line="360" w:lineRule="auto"/>
              <w:rPr>
                <w:rFonts w:cs="Arial"/>
                <w:b/>
                <w:color w:val="000000" w:themeColor="text1"/>
                <w:sz w:val="20"/>
                <w:szCs w:val="20"/>
                <w:lang w:eastAsia="pt-BR"/>
              </w:rPr>
            </w:pPr>
            <w:r w:rsidRPr="00A7133E">
              <w:rPr>
                <w:rFonts w:cs="Arial"/>
                <w:b/>
                <w:color w:val="000000" w:themeColor="text1"/>
                <w:sz w:val="20"/>
                <w:szCs w:val="20"/>
                <w:lang w:eastAsia="pt-BR"/>
              </w:rPr>
              <w:lastRenderedPageBreak/>
              <w:t>Coletas (2017)</w:t>
            </w:r>
          </w:p>
        </w:tc>
        <w:tc>
          <w:tcPr>
            <w:tcW w:w="1242" w:type="dxa"/>
          </w:tcPr>
          <w:p w:rsidR="00920091" w:rsidRPr="00683DAD" w:rsidRDefault="00A7133E" w:rsidP="00920091">
            <w:pPr>
              <w:autoSpaceDE w:val="0"/>
              <w:autoSpaceDN w:val="0"/>
              <w:adjustRightInd w:val="0"/>
              <w:spacing w:after="0" w:line="360" w:lineRule="auto"/>
              <w:rPr>
                <w:rFonts w:cs="Arial"/>
                <w:b/>
                <w:color w:val="000000" w:themeColor="text1"/>
                <w:sz w:val="20"/>
                <w:szCs w:val="20"/>
                <w:lang w:eastAsia="pt-BR"/>
              </w:rPr>
            </w:pPr>
            <w:r w:rsidRPr="00A7133E">
              <w:rPr>
                <w:rFonts w:cs="Arial"/>
                <w:b/>
                <w:color w:val="000000" w:themeColor="text1"/>
                <w:sz w:val="20"/>
                <w:szCs w:val="20"/>
                <w:lang w:eastAsia="pt-BR"/>
              </w:rPr>
              <w:t>Montanha</w:t>
            </w:r>
          </w:p>
        </w:tc>
        <w:tc>
          <w:tcPr>
            <w:tcW w:w="1056" w:type="dxa"/>
          </w:tcPr>
          <w:p w:rsidR="00920091" w:rsidRPr="00683DAD" w:rsidRDefault="00A7133E" w:rsidP="00920091">
            <w:pPr>
              <w:autoSpaceDE w:val="0"/>
              <w:autoSpaceDN w:val="0"/>
              <w:adjustRightInd w:val="0"/>
              <w:spacing w:after="0" w:line="360" w:lineRule="auto"/>
              <w:rPr>
                <w:rFonts w:cs="Arial"/>
                <w:b/>
                <w:color w:val="000000" w:themeColor="text1"/>
                <w:sz w:val="20"/>
                <w:szCs w:val="20"/>
                <w:lang w:eastAsia="pt-BR"/>
              </w:rPr>
            </w:pPr>
            <w:r w:rsidRPr="00A7133E">
              <w:rPr>
                <w:rFonts w:cs="Arial"/>
                <w:b/>
                <w:color w:val="000000" w:themeColor="text1"/>
                <w:sz w:val="20"/>
                <w:szCs w:val="20"/>
                <w:lang w:eastAsia="pt-BR"/>
              </w:rPr>
              <w:t>Grama</w:t>
            </w:r>
          </w:p>
        </w:tc>
        <w:tc>
          <w:tcPr>
            <w:tcW w:w="967" w:type="dxa"/>
          </w:tcPr>
          <w:p w:rsidR="00920091" w:rsidRPr="00683DAD" w:rsidRDefault="00A7133E" w:rsidP="00920091">
            <w:pPr>
              <w:autoSpaceDE w:val="0"/>
              <w:autoSpaceDN w:val="0"/>
              <w:adjustRightInd w:val="0"/>
              <w:spacing w:after="0" w:line="360" w:lineRule="auto"/>
              <w:rPr>
                <w:rFonts w:cs="Arial"/>
                <w:b/>
                <w:color w:val="000000" w:themeColor="text1"/>
                <w:sz w:val="20"/>
                <w:szCs w:val="20"/>
                <w:lang w:eastAsia="pt-BR"/>
              </w:rPr>
            </w:pPr>
            <w:r w:rsidRPr="00A7133E">
              <w:rPr>
                <w:rFonts w:cs="Arial"/>
                <w:b/>
                <w:color w:val="000000" w:themeColor="text1"/>
                <w:sz w:val="20"/>
                <w:szCs w:val="20"/>
                <w:lang w:eastAsia="pt-BR"/>
              </w:rPr>
              <w:t xml:space="preserve">Terra </w:t>
            </w:r>
          </w:p>
        </w:tc>
        <w:tc>
          <w:tcPr>
            <w:tcW w:w="1242" w:type="dxa"/>
          </w:tcPr>
          <w:p w:rsidR="00920091" w:rsidRPr="00683DAD" w:rsidRDefault="00A7133E" w:rsidP="00920091">
            <w:pPr>
              <w:autoSpaceDE w:val="0"/>
              <w:autoSpaceDN w:val="0"/>
              <w:adjustRightInd w:val="0"/>
              <w:spacing w:after="0" w:line="360" w:lineRule="auto"/>
              <w:rPr>
                <w:rFonts w:cs="Arial"/>
                <w:b/>
                <w:color w:val="000000" w:themeColor="text1"/>
                <w:sz w:val="20"/>
                <w:szCs w:val="20"/>
                <w:lang w:eastAsia="pt-BR"/>
              </w:rPr>
            </w:pPr>
            <w:r w:rsidRPr="00A7133E">
              <w:rPr>
                <w:rFonts w:cs="Arial"/>
                <w:b/>
                <w:color w:val="000000" w:themeColor="text1"/>
                <w:sz w:val="20"/>
                <w:szCs w:val="20"/>
                <w:lang w:eastAsia="pt-BR"/>
              </w:rPr>
              <w:t>Plantação</w:t>
            </w:r>
          </w:p>
        </w:tc>
        <w:tc>
          <w:tcPr>
            <w:tcW w:w="1071" w:type="dxa"/>
          </w:tcPr>
          <w:p w:rsidR="00920091" w:rsidRPr="00683DAD" w:rsidRDefault="00A7133E" w:rsidP="00920091">
            <w:pPr>
              <w:autoSpaceDE w:val="0"/>
              <w:autoSpaceDN w:val="0"/>
              <w:adjustRightInd w:val="0"/>
              <w:spacing w:after="0" w:line="360" w:lineRule="auto"/>
              <w:rPr>
                <w:rFonts w:cs="Arial"/>
                <w:b/>
                <w:color w:val="000000" w:themeColor="text1"/>
                <w:sz w:val="20"/>
                <w:szCs w:val="20"/>
                <w:lang w:eastAsia="pt-BR"/>
              </w:rPr>
            </w:pPr>
            <w:r w:rsidRPr="00A7133E">
              <w:rPr>
                <w:rFonts w:cs="Arial"/>
                <w:b/>
                <w:color w:val="000000" w:themeColor="text1"/>
                <w:sz w:val="20"/>
                <w:szCs w:val="20"/>
                <w:lang w:eastAsia="pt-BR"/>
              </w:rPr>
              <w:t>Cidade</w:t>
            </w:r>
          </w:p>
        </w:tc>
        <w:tc>
          <w:tcPr>
            <w:tcW w:w="915" w:type="dxa"/>
          </w:tcPr>
          <w:p w:rsidR="00920091" w:rsidRPr="00683DAD" w:rsidRDefault="00A7133E" w:rsidP="00920091">
            <w:pPr>
              <w:autoSpaceDE w:val="0"/>
              <w:autoSpaceDN w:val="0"/>
              <w:adjustRightInd w:val="0"/>
              <w:spacing w:after="0" w:line="360" w:lineRule="auto"/>
              <w:rPr>
                <w:rFonts w:cs="Arial"/>
                <w:b/>
                <w:color w:val="000000" w:themeColor="text1"/>
                <w:sz w:val="20"/>
                <w:szCs w:val="20"/>
                <w:lang w:eastAsia="pt-BR"/>
              </w:rPr>
            </w:pPr>
            <w:r w:rsidRPr="00A7133E">
              <w:rPr>
                <w:rFonts w:cs="Arial"/>
                <w:b/>
                <w:color w:val="000000" w:themeColor="text1"/>
                <w:sz w:val="20"/>
                <w:szCs w:val="20"/>
                <w:lang w:eastAsia="pt-BR"/>
              </w:rPr>
              <w:t xml:space="preserve">Pista de asfalto </w:t>
            </w:r>
          </w:p>
        </w:tc>
        <w:tc>
          <w:tcPr>
            <w:tcW w:w="747" w:type="dxa"/>
          </w:tcPr>
          <w:p w:rsidR="00920091" w:rsidRPr="00683DAD" w:rsidRDefault="00A7133E" w:rsidP="00920091">
            <w:pPr>
              <w:autoSpaceDE w:val="0"/>
              <w:autoSpaceDN w:val="0"/>
              <w:adjustRightInd w:val="0"/>
              <w:spacing w:after="0" w:line="360" w:lineRule="auto"/>
              <w:rPr>
                <w:rFonts w:cs="Arial"/>
                <w:b/>
                <w:color w:val="000000" w:themeColor="text1"/>
                <w:sz w:val="20"/>
                <w:szCs w:val="20"/>
                <w:lang w:eastAsia="pt-BR"/>
              </w:rPr>
            </w:pPr>
            <w:r w:rsidRPr="00A7133E">
              <w:rPr>
                <w:rFonts w:cs="Arial"/>
                <w:b/>
                <w:color w:val="000000" w:themeColor="text1"/>
                <w:sz w:val="20"/>
                <w:szCs w:val="20"/>
                <w:lang w:eastAsia="pt-BR"/>
              </w:rPr>
              <w:t>Faixa de pedestre</w:t>
            </w:r>
          </w:p>
        </w:tc>
        <w:tc>
          <w:tcPr>
            <w:tcW w:w="945" w:type="dxa"/>
          </w:tcPr>
          <w:p w:rsidR="00920091" w:rsidRPr="00683DAD" w:rsidRDefault="00A7133E" w:rsidP="00920091">
            <w:pPr>
              <w:autoSpaceDE w:val="0"/>
              <w:autoSpaceDN w:val="0"/>
              <w:adjustRightInd w:val="0"/>
              <w:spacing w:after="0" w:line="360" w:lineRule="auto"/>
              <w:rPr>
                <w:rFonts w:cs="Arial"/>
                <w:b/>
                <w:color w:val="000000" w:themeColor="text1"/>
                <w:sz w:val="20"/>
                <w:szCs w:val="20"/>
                <w:lang w:eastAsia="pt-BR"/>
              </w:rPr>
            </w:pPr>
            <w:r w:rsidRPr="00A7133E">
              <w:rPr>
                <w:rFonts w:cs="Arial"/>
                <w:b/>
                <w:color w:val="000000" w:themeColor="text1"/>
                <w:sz w:val="20"/>
                <w:szCs w:val="20"/>
                <w:lang w:eastAsia="pt-BR"/>
              </w:rPr>
              <w:t>Total</w:t>
            </w:r>
          </w:p>
        </w:tc>
      </w:tr>
      <w:tr w:rsidR="00E41E0E" w:rsidRPr="00683DAD" w:rsidTr="00920091">
        <w:trPr>
          <w:jc w:val="center"/>
        </w:trPr>
        <w:tc>
          <w:tcPr>
            <w:tcW w:w="1102" w:type="dxa"/>
          </w:tcPr>
          <w:p w:rsidR="00920091" w:rsidRPr="00683DAD" w:rsidRDefault="00A7133E" w:rsidP="00920091">
            <w:pPr>
              <w:autoSpaceDE w:val="0"/>
              <w:autoSpaceDN w:val="0"/>
              <w:adjustRightInd w:val="0"/>
              <w:spacing w:after="0" w:line="360" w:lineRule="auto"/>
              <w:rPr>
                <w:rFonts w:cs="Arial"/>
                <w:color w:val="000000" w:themeColor="text1"/>
                <w:sz w:val="20"/>
                <w:szCs w:val="20"/>
                <w:lang w:eastAsia="pt-BR"/>
              </w:rPr>
            </w:pPr>
            <w:r w:rsidRPr="00A7133E">
              <w:rPr>
                <w:rFonts w:cs="Arial"/>
                <w:color w:val="000000" w:themeColor="text1"/>
                <w:sz w:val="20"/>
                <w:szCs w:val="20"/>
                <w:lang w:eastAsia="pt-BR"/>
              </w:rPr>
              <w:t>03/06</w:t>
            </w:r>
          </w:p>
          <w:p w:rsidR="00920091" w:rsidRPr="00683DAD" w:rsidRDefault="00A7133E" w:rsidP="00920091">
            <w:pPr>
              <w:spacing w:after="0" w:line="360" w:lineRule="auto"/>
              <w:rPr>
                <w:rFonts w:cs="Arial"/>
                <w:color w:val="000000" w:themeColor="text1"/>
                <w:sz w:val="20"/>
                <w:szCs w:val="20"/>
                <w:lang w:eastAsia="pt-BR"/>
              </w:rPr>
            </w:pPr>
            <w:r w:rsidRPr="00A7133E">
              <w:rPr>
                <w:rFonts w:cs="Arial"/>
                <w:color w:val="000000" w:themeColor="text1"/>
                <w:sz w:val="20"/>
                <w:szCs w:val="20"/>
                <w:lang w:eastAsia="pt-BR"/>
              </w:rPr>
              <w:t>31/10</w:t>
            </w:r>
          </w:p>
          <w:p w:rsidR="00920091" w:rsidRPr="00683DAD" w:rsidRDefault="00A7133E" w:rsidP="00920091">
            <w:pPr>
              <w:autoSpaceDE w:val="0"/>
              <w:autoSpaceDN w:val="0"/>
              <w:adjustRightInd w:val="0"/>
              <w:spacing w:after="0" w:line="360" w:lineRule="auto"/>
              <w:rPr>
                <w:rFonts w:cs="Arial"/>
                <w:color w:val="000000" w:themeColor="text1"/>
                <w:sz w:val="20"/>
                <w:szCs w:val="20"/>
                <w:lang w:eastAsia="pt-BR"/>
              </w:rPr>
            </w:pPr>
            <w:r w:rsidRPr="00A7133E">
              <w:rPr>
                <w:rFonts w:cs="Arial"/>
                <w:color w:val="000000" w:themeColor="text1"/>
                <w:sz w:val="20"/>
                <w:szCs w:val="20"/>
                <w:lang w:eastAsia="pt-BR"/>
              </w:rPr>
              <w:t>Total</w:t>
            </w:r>
          </w:p>
        </w:tc>
        <w:tc>
          <w:tcPr>
            <w:tcW w:w="1242" w:type="dxa"/>
          </w:tcPr>
          <w:p w:rsidR="00920091" w:rsidRPr="00683DAD" w:rsidRDefault="00A7133E" w:rsidP="00920091">
            <w:pPr>
              <w:autoSpaceDE w:val="0"/>
              <w:autoSpaceDN w:val="0"/>
              <w:adjustRightInd w:val="0"/>
              <w:spacing w:after="0" w:line="360" w:lineRule="auto"/>
              <w:rPr>
                <w:rFonts w:cs="Arial"/>
                <w:color w:val="000000" w:themeColor="text1"/>
                <w:sz w:val="20"/>
                <w:szCs w:val="20"/>
                <w:lang w:eastAsia="pt-BR"/>
              </w:rPr>
            </w:pPr>
            <w:proofErr w:type="gramStart"/>
            <w:r w:rsidRPr="00A7133E">
              <w:rPr>
                <w:rFonts w:cs="Arial"/>
                <w:color w:val="000000" w:themeColor="text1"/>
                <w:sz w:val="20"/>
                <w:szCs w:val="20"/>
                <w:lang w:eastAsia="pt-BR"/>
              </w:rPr>
              <w:t>2</w:t>
            </w:r>
            <w:proofErr w:type="gramEnd"/>
          </w:p>
          <w:p w:rsidR="00920091" w:rsidRPr="00683DAD" w:rsidRDefault="00A7133E" w:rsidP="00920091">
            <w:pPr>
              <w:autoSpaceDE w:val="0"/>
              <w:autoSpaceDN w:val="0"/>
              <w:adjustRightInd w:val="0"/>
              <w:spacing w:after="0" w:line="360" w:lineRule="auto"/>
              <w:rPr>
                <w:rFonts w:cs="Arial"/>
                <w:color w:val="000000" w:themeColor="text1"/>
                <w:sz w:val="20"/>
                <w:szCs w:val="20"/>
                <w:lang w:eastAsia="pt-BR"/>
              </w:rPr>
            </w:pPr>
            <w:proofErr w:type="gramStart"/>
            <w:r w:rsidRPr="00A7133E">
              <w:rPr>
                <w:rFonts w:cs="Arial"/>
                <w:color w:val="000000" w:themeColor="text1"/>
                <w:sz w:val="20"/>
                <w:szCs w:val="20"/>
                <w:lang w:eastAsia="pt-BR"/>
              </w:rPr>
              <w:t>9</w:t>
            </w:r>
            <w:proofErr w:type="gramEnd"/>
          </w:p>
          <w:p w:rsidR="00920091" w:rsidRPr="00683DAD" w:rsidRDefault="00A7133E" w:rsidP="00920091">
            <w:pPr>
              <w:autoSpaceDE w:val="0"/>
              <w:autoSpaceDN w:val="0"/>
              <w:adjustRightInd w:val="0"/>
              <w:spacing w:after="0" w:line="360" w:lineRule="auto"/>
              <w:rPr>
                <w:rFonts w:cs="Arial"/>
                <w:color w:val="000000" w:themeColor="text1"/>
                <w:sz w:val="20"/>
                <w:szCs w:val="20"/>
                <w:lang w:eastAsia="pt-BR"/>
              </w:rPr>
            </w:pPr>
            <w:r w:rsidRPr="00A7133E">
              <w:rPr>
                <w:rFonts w:cs="Arial"/>
                <w:color w:val="000000" w:themeColor="text1"/>
                <w:sz w:val="20"/>
                <w:szCs w:val="20"/>
                <w:lang w:eastAsia="pt-BR"/>
              </w:rPr>
              <w:t>11</w:t>
            </w:r>
          </w:p>
        </w:tc>
        <w:tc>
          <w:tcPr>
            <w:tcW w:w="1056" w:type="dxa"/>
          </w:tcPr>
          <w:p w:rsidR="00920091" w:rsidRPr="00683DAD" w:rsidRDefault="00A7133E" w:rsidP="00920091">
            <w:pPr>
              <w:autoSpaceDE w:val="0"/>
              <w:autoSpaceDN w:val="0"/>
              <w:adjustRightInd w:val="0"/>
              <w:spacing w:after="0" w:line="360" w:lineRule="auto"/>
              <w:rPr>
                <w:rFonts w:cs="Arial"/>
                <w:color w:val="000000" w:themeColor="text1"/>
                <w:sz w:val="20"/>
                <w:szCs w:val="20"/>
                <w:lang w:eastAsia="pt-BR"/>
              </w:rPr>
            </w:pPr>
            <w:r w:rsidRPr="00A7133E">
              <w:rPr>
                <w:rFonts w:cs="Arial"/>
                <w:color w:val="000000" w:themeColor="text1"/>
                <w:sz w:val="20"/>
                <w:szCs w:val="20"/>
                <w:lang w:eastAsia="pt-BR"/>
              </w:rPr>
              <w:t>10</w:t>
            </w:r>
          </w:p>
          <w:p w:rsidR="00920091" w:rsidRPr="00683DAD" w:rsidRDefault="00A7133E" w:rsidP="00920091">
            <w:pPr>
              <w:autoSpaceDE w:val="0"/>
              <w:autoSpaceDN w:val="0"/>
              <w:adjustRightInd w:val="0"/>
              <w:spacing w:after="0" w:line="360" w:lineRule="auto"/>
              <w:rPr>
                <w:rFonts w:cs="Arial"/>
                <w:color w:val="000000" w:themeColor="text1"/>
                <w:sz w:val="20"/>
                <w:szCs w:val="20"/>
                <w:lang w:eastAsia="pt-BR"/>
              </w:rPr>
            </w:pPr>
            <w:proofErr w:type="gramStart"/>
            <w:r w:rsidRPr="00A7133E">
              <w:rPr>
                <w:rFonts w:cs="Arial"/>
                <w:color w:val="000000" w:themeColor="text1"/>
                <w:sz w:val="20"/>
                <w:szCs w:val="20"/>
                <w:lang w:eastAsia="pt-BR"/>
              </w:rPr>
              <w:t>5</w:t>
            </w:r>
            <w:proofErr w:type="gramEnd"/>
          </w:p>
          <w:p w:rsidR="00920091" w:rsidRPr="00683DAD" w:rsidRDefault="00A7133E" w:rsidP="00920091">
            <w:pPr>
              <w:autoSpaceDE w:val="0"/>
              <w:autoSpaceDN w:val="0"/>
              <w:adjustRightInd w:val="0"/>
              <w:spacing w:after="0" w:line="360" w:lineRule="auto"/>
              <w:rPr>
                <w:rFonts w:cs="Arial"/>
                <w:color w:val="000000" w:themeColor="text1"/>
                <w:sz w:val="20"/>
                <w:szCs w:val="20"/>
                <w:lang w:eastAsia="pt-BR"/>
              </w:rPr>
            </w:pPr>
            <w:r w:rsidRPr="00A7133E">
              <w:rPr>
                <w:rFonts w:cs="Arial"/>
                <w:color w:val="000000" w:themeColor="text1"/>
                <w:sz w:val="20"/>
                <w:szCs w:val="20"/>
                <w:lang w:eastAsia="pt-BR"/>
              </w:rPr>
              <w:t>15</w:t>
            </w:r>
          </w:p>
        </w:tc>
        <w:tc>
          <w:tcPr>
            <w:tcW w:w="967" w:type="dxa"/>
          </w:tcPr>
          <w:p w:rsidR="00920091" w:rsidRPr="00683DAD" w:rsidRDefault="00A7133E" w:rsidP="00920091">
            <w:pPr>
              <w:autoSpaceDE w:val="0"/>
              <w:autoSpaceDN w:val="0"/>
              <w:adjustRightInd w:val="0"/>
              <w:spacing w:after="0" w:line="360" w:lineRule="auto"/>
              <w:rPr>
                <w:rFonts w:cs="Arial"/>
                <w:color w:val="000000" w:themeColor="text1"/>
                <w:sz w:val="20"/>
                <w:szCs w:val="20"/>
                <w:lang w:eastAsia="pt-BR"/>
              </w:rPr>
            </w:pPr>
            <w:proofErr w:type="gramStart"/>
            <w:r w:rsidRPr="00A7133E">
              <w:rPr>
                <w:rFonts w:cs="Arial"/>
                <w:color w:val="000000" w:themeColor="text1"/>
                <w:sz w:val="20"/>
                <w:szCs w:val="20"/>
                <w:lang w:eastAsia="pt-BR"/>
              </w:rPr>
              <w:t>3</w:t>
            </w:r>
            <w:proofErr w:type="gramEnd"/>
          </w:p>
          <w:p w:rsidR="00920091" w:rsidRPr="00683DAD" w:rsidRDefault="00A7133E" w:rsidP="00920091">
            <w:pPr>
              <w:autoSpaceDE w:val="0"/>
              <w:autoSpaceDN w:val="0"/>
              <w:adjustRightInd w:val="0"/>
              <w:spacing w:after="0" w:line="360" w:lineRule="auto"/>
              <w:rPr>
                <w:rFonts w:cs="Arial"/>
                <w:color w:val="000000" w:themeColor="text1"/>
                <w:sz w:val="20"/>
                <w:szCs w:val="20"/>
                <w:lang w:eastAsia="pt-BR"/>
              </w:rPr>
            </w:pPr>
            <w:proofErr w:type="gramStart"/>
            <w:r w:rsidRPr="00A7133E">
              <w:rPr>
                <w:rFonts w:cs="Arial"/>
                <w:color w:val="000000" w:themeColor="text1"/>
                <w:sz w:val="20"/>
                <w:szCs w:val="20"/>
                <w:lang w:eastAsia="pt-BR"/>
              </w:rPr>
              <w:t>5</w:t>
            </w:r>
            <w:proofErr w:type="gramEnd"/>
          </w:p>
          <w:p w:rsidR="00920091" w:rsidRPr="00683DAD" w:rsidRDefault="00A7133E" w:rsidP="00920091">
            <w:pPr>
              <w:autoSpaceDE w:val="0"/>
              <w:autoSpaceDN w:val="0"/>
              <w:adjustRightInd w:val="0"/>
              <w:spacing w:after="0" w:line="360" w:lineRule="auto"/>
              <w:rPr>
                <w:rFonts w:cs="Arial"/>
                <w:color w:val="000000" w:themeColor="text1"/>
                <w:sz w:val="20"/>
                <w:szCs w:val="20"/>
                <w:lang w:eastAsia="pt-BR"/>
              </w:rPr>
            </w:pPr>
            <w:proofErr w:type="gramStart"/>
            <w:r w:rsidRPr="00A7133E">
              <w:rPr>
                <w:rFonts w:cs="Arial"/>
                <w:color w:val="000000" w:themeColor="text1"/>
                <w:sz w:val="20"/>
                <w:szCs w:val="20"/>
                <w:lang w:eastAsia="pt-BR"/>
              </w:rPr>
              <w:t>8</w:t>
            </w:r>
            <w:proofErr w:type="gramEnd"/>
          </w:p>
        </w:tc>
        <w:tc>
          <w:tcPr>
            <w:tcW w:w="1242" w:type="dxa"/>
          </w:tcPr>
          <w:p w:rsidR="00920091" w:rsidRPr="00683DAD" w:rsidRDefault="00A7133E" w:rsidP="00920091">
            <w:pPr>
              <w:autoSpaceDE w:val="0"/>
              <w:autoSpaceDN w:val="0"/>
              <w:adjustRightInd w:val="0"/>
              <w:spacing w:after="0" w:line="360" w:lineRule="auto"/>
              <w:rPr>
                <w:rFonts w:cs="Arial"/>
                <w:color w:val="000000" w:themeColor="text1"/>
                <w:sz w:val="20"/>
                <w:szCs w:val="20"/>
                <w:lang w:eastAsia="pt-BR"/>
              </w:rPr>
            </w:pPr>
            <w:proofErr w:type="gramStart"/>
            <w:r w:rsidRPr="00A7133E">
              <w:rPr>
                <w:rFonts w:cs="Arial"/>
                <w:color w:val="000000" w:themeColor="text1"/>
                <w:sz w:val="20"/>
                <w:szCs w:val="20"/>
                <w:lang w:eastAsia="pt-BR"/>
              </w:rPr>
              <w:t>1</w:t>
            </w:r>
            <w:proofErr w:type="gramEnd"/>
          </w:p>
          <w:p w:rsidR="00920091" w:rsidRPr="00683DAD" w:rsidRDefault="00A7133E" w:rsidP="00920091">
            <w:pPr>
              <w:autoSpaceDE w:val="0"/>
              <w:autoSpaceDN w:val="0"/>
              <w:adjustRightInd w:val="0"/>
              <w:spacing w:after="0" w:line="360" w:lineRule="auto"/>
              <w:rPr>
                <w:rFonts w:cs="Arial"/>
                <w:color w:val="000000" w:themeColor="text1"/>
                <w:sz w:val="20"/>
                <w:szCs w:val="20"/>
                <w:lang w:eastAsia="pt-BR"/>
              </w:rPr>
            </w:pPr>
            <w:proofErr w:type="gramStart"/>
            <w:r w:rsidRPr="00A7133E">
              <w:rPr>
                <w:rFonts w:cs="Arial"/>
                <w:color w:val="000000" w:themeColor="text1"/>
                <w:sz w:val="20"/>
                <w:szCs w:val="20"/>
                <w:lang w:eastAsia="pt-BR"/>
              </w:rPr>
              <w:t>1</w:t>
            </w:r>
            <w:proofErr w:type="gramEnd"/>
          </w:p>
          <w:p w:rsidR="00920091" w:rsidRPr="00683DAD" w:rsidRDefault="00A7133E" w:rsidP="00920091">
            <w:pPr>
              <w:autoSpaceDE w:val="0"/>
              <w:autoSpaceDN w:val="0"/>
              <w:adjustRightInd w:val="0"/>
              <w:spacing w:after="0" w:line="360" w:lineRule="auto"/>
              <w:rPr>
                <w:rFonts w:cs="Arial"/>
                <w:color w:val="000000" w:themeColor="text1"/>
                <w:sz w:val="20"/>
                <w:szCs w:val="20"/>
                <w:lang w:eastAsia="pt-BR"/>
              </w:rPr>
            </w:pPr>
            <w:proofErr w:type="gramStart"/>
            <w:r w:rsidRPr="00A7133E">
              <w:rPr>
                <w:rFonts w:cs="Arial"/>
                <w:color w:val="000000" w:themeColor="text1"/>
                <w:sz w:val="20"/>
                <w:szCs w:val="20"/>
                <w:lang w:eastAsia="pt-BR"/>
              </w:rPr>
              <w:t>2</w:t>
            </w:r>
            <w:proofErr w:type="gramEnd"/>
          </w:p>
        </w:tc>
        <w:tc>
          <w:tcPr>
            <w:tcW w:w="1071" w:type="dxa"/>
          </w:tcPr>
          <w:p w:rsidR="00920091" w:rsidRPr="00683DAD" w:rsidRDefault="00A7133E" w:rsidP="00920091">
            <w:pPr>
              <w:autoSpaceDE w:val="0"/>
              <w:autoSpaceDN w:val="0"/>
              <w:adjustRightInd w:val="0"/>
              <w:spacing w:after="0" w:line="360" w:lineRule="auto"/>
              <w:rPr>
                <w:rFonts w:cs="Arial"/>
                <w:color w:val="000000" w:themeColor="text1"/>
                <w:sz w:val="20"/>
                <w:szCs w:val="20"/>
                <w:lang w:eastAsia="pt-BR"/>
              </w:rPr>
            </w:pPr>
            <w:proofErr w:type="gramStart"/>
            <w:r w:rsidRPr="00A7133E">
              <w:rPr>
                <w:rFonts w:cs="Arial"/>
                <w:color w:val="000000" w:themeColor="text1"/>
                <w:sz w:val="20"/>
                <w:szCs w:val="20"/>
                <w:lang w:eastAsia="pt-BR"/>
              </w:rPr>
              <w:t>0</w:t>
            </w:r>
            <w:proofErr w:type="gramEnd"/>
          </w:p>
          <w:p w:rsidR="00920091" w:rsidRPr="00683DAD" w:rsidRDefault="00A7133E" w:rsidP="00920091">
            <w:pPr>
              <w:autoSpaceDE w:val="0"/>
              <w:autoSpaceDN w:val="0"/>
              <w:adjustRightInd w:val="0"/>
              <w:spacing w:after="0" w:line="360" w:lineRule="auto"/>
              <w:rPr>
                <w:rFonts w:cs="Arial"/>
                <w:color w:val="000000" w:themeColor="text1"/>
                <w:sz w:val="20"/>
                <w:szCs w:val="20"/>
                <w:lang w:eastAsia="pt-BR"/>
              </w:rPr>
            </w:pPr>
            <w:proofErr w:type="gramStart"/>
            <w:r w:rsidRPr="00A7133E">
              <w:rPr>
                <w:rFonts w:cs="Arial"/>
                <w:color w:val="000000" w:themeColor="text1"/>
                <w:sz w:val="20"/>
                <w:szCs w:val="20"/>
                <w:lang w:eastAsia="pt-BR"/>
              </w:rPr>
              <w:t>1</w:t>
            </w:r>
            <w:proofErr w:type="gramEnd"/>
          </w:p>
          <w:p w:rsidR="00920091" w:rsidRPr="00683DAD" w:rsidRDefault="00A7133E" w:rsidP="00920091">
            <w:pPr>
              <w:autoSpaceDE w:val="0"/>
              <w:autoSpaceDN w:val="0"/>
              <w:adjustRightInd w:val="0"/>
              <w:spacing w:after="0" w:line="360" w:lineRule="auto"/>
              <w:rPr>
                <w:rFonts w:cs="Arial"/>
                <w:color w:val="000000" w:themeColor="text1"/>
                <w:sz w:val="20"/>
                <w:szCs w:val="20"/>
                <w:lang w:eastAsia="pt-BR"/>
              </w:rPr>
            </w:pPr>
            <w:proofErr w:type="gramStart"/>
            <w:r w:rsidRPr="00A7133E">
              <w:rPr>
                <w:rFonts w:cs="Arial"/>
                <w:color w:val="000000" w:themeColor="text1"/>
                <w:sz w:val="20"/>
                <w:szCs w:val="20"/>
                <w:lang w:eastAsia="pt-BR"/>
              </w:rPr>
              <w:t>1</w:t>
            </w:r>
            <w:proofErr w:type="gramEnd"/>
          </w:p>
        </w:tc>
        <w:tc>
          <w:tcPr>
            <w:tcW w:w="915" w:type="dxa"/>
          </w:tcPr>
          <w:p w:rsidR="00920091" w:rsidRPr="00683DAD" w:rsidRDefault="00A7133E" w:rsidP="00920091">
            <w:pPr>
              <w:autoSpaceDE w:val="0"/>
              <w:autoSpaceDN w:val="0"/>
              <w:adjustRightInd w:val="0"/>
              <w:spacing w:after="0" w:line="360" w:lineRule="auto"/>
              <w:rPr>
                <w:rFonts w:cs="Arial"/>
                <w:color w:val="000000" w:themeColor="text1"/>
                <w:sz w:val="20"/>
                <w:szCs w:val="20"/>
                <w:lang w:eastAsia="pt-BR"/>
              </w:rPr>
            </w:pPr>
            <w:proofErr w:type="gramStart"/>
            <w:r w:rsidRPr="00A7133E">
              <w:rPr>
                <w:rFonts w:cs="Arial"/>
                <w:color w:val="000000" w:themeColor="text1"/>
                <w:sz w:val="20"/>
                <w:szCs w:val="20"/>
                <w:lang w:eastAsia="pt-BR"/>
              </w:rPr>
              <w:t>0</w:t>
            </w:r>
            <w:proofErr w:type="gramEnd"/>
          </w:p>
          <w:p w:rsidR="00920091" w:rsidRPr="00683DAD" w:rsidRDefault="00A7133E" w:rsidP="00920091">
            <w:pPr>
              <w:autoSpaceDE w:val="0"/>
              <w:autoSpaceDN w:val="0"/>
              <w:adjustRightInd w:val="0"/>
              <w:spacing w:after="0" w:line="360" w:lineRule="auto"/>
              <w:rPr>
                <w:rFonts w:cs="Arial"/>
                <w:color w:val="000000" w:themeColor="text1"/>
                <w:sz w:val="20"/>
                <w:szCs w:val="20"/>
                <w:lang w:eastAsia="pt-BR"/>
              </w:rPr>
            </w:pPr>
            <w:proofErr w:type="gramStart"/>
            <w:r w:rsidRPr="00A7133E">
              <w:rPr>
                <w:rFonts w:cs="Arial"/>
                <w:color w:val="000000" w:themeColor="text1"/>
                <w:sz w:val="20"/>
                <w:szCs w:val="20"/>
                <w:lang w:eastAsia="pt-BR"/>
              </w:rPr>
              <w:t>4</w:t>
            </w:r>
            <w:proofErr w:type="gramEnd"/>
          </w:p>
          <w:p w:rsidR="00920091" w:rsidRPr="00683DAD" w:rsidRDefault="00A7133E" w:rsidP="00920091">
            <w:pPr>
              <w:autoSpaceDE w:val="0"/>
              <w:autoSpaceDN w:val="0"/>
              <w:adjustRightInd w:val="0"/>
              <w:spacing w:after="0" w:line="360" w:lineRule="auto"/>
              <w:rPr>
                <w:rFonts w:cs="Arial"/>
                <w:color w:val="000000" w:themeColor="text1"/>
                <w:sz w:val="20"/>
                <w:szCs w:val="20"/>
                <w:lang w:eastAsia="pt-BR"/>
              </w:rPr>
            </w:pPr>
            <w:proofErr w:type="gramStart"/>
            <w:r w:rsidRPr="00A7133E">
              <w:rPr>
                <w:rFonts w:cs="Arial"/>
                <w:color w:val="000000" w:themeColor="text1"/>
                <w:sz w:val="20"/>
                <w:szCs w:val="20"/>
                <w:lang w:eastAsia="pt-BR"/>
              </w:rPr>
              <w:t>4</w:t>
            </w:r>
            <w:proofErr w:type="gramEnd"/>
          </w:p>
        </w:tc>
        <w:tc>
          <w:tcPr>
            <w:tcW w:w="747" w:type="dxa"/>
          </w:tcPr>
          <w:p w:rsidR="00920091" w:rsidRPr="00683DAD" w:rsidRDefault="00A7133E" w:rsidP="00920091">
            <w:pPr>
              <w:autoSpaceDE w:val="0"/>
              <w:autoSpaceDN w:val="0"/>
              <w:adjustRightInd w:val="0"/>
              <w:spacing w:after="0" w:line="360" w:lineRule="auto"/>
              <w:rPr>
                <w:rFonts w:cs="Arial"/>
                <w:color w:val="000000" w:themeColor="text1"/>
                <w:sz w:val="20"/>
                <w:szCs w:val="20"/>
                <w:lang w:eastAsia="pt-BR"/>
              </w:rPr>
            </w:pPr>
            <w:proofErr w:type="gramStart"/>
            <w:r w:rsidRPr="00A7133E">
              <w:rPr>
                <w:rFonts w:cs="Arial"/>
                <w:color w:val="000000" w:themeColor="text1"/>
                <w:sz w:val="20"/>
                <w:szCs w:val="20"/>
                <w:lang w:eastAsia="pt-BR"/>
              </w:rPr>
              <w:t>0</w:t>
            </w:r>
            <w:proofErr w:type="gramEnd"/>
          </w:p>
          <w:p w:rsidR="00920091" w:rsidRPr="00683DAD" w:rsidRDefault="00A7133E" w:rsidP="00920091">
            <w:pPr>
              <w:autoSpaceDE w:val="0"/>
              <w:autoSpaceDN w:val="0"/>
              <w:adjustRightInd w:val="0"/>
              <w:spacing w:after="0" w:line="360" w:lineRule="auto"/>
              <w:rPr>
                <w:rFonts w:cs="Arial"/>
                <w:color w:val="000000" w:themeColor="text1"/>
                <w:sz w:val="20"/>
                <w:szCs w:val="20"/>
                <w:lang w:eastAsia="pt-BR"/>
              </w:rPr>
            </w:pPr>
            <w:proofErr w:type="gramStart"/>
            <w:r w:rsidRPr="00A7133E">
              <w:rPr>
                <w:rFonts w:cs="Arial"/>
                <w:color w:val="000000" w:themeColor="text1"/>
                <w:sz w:val="20"/>
                <w:szCs w:val="20"/>
                <w:lang w:eastAsia="pt-BR"/>
              </w:rPr>
              <w:t>1</w:t>
            </w:r>
            <w:proofErr w:type="gramEnd"/>
          </w:p>
          <w:p w:rsidR="00920091" w:rsidRPr="00683DAD" w:rsidRDefault="00A7133E" w:rsidP="00920091">
            <w:pPr>
              <w:autoSpaceDE w:val="0"/>
              <w:autoSpaceDN w:val="0"/>
              <w:adjustRightInd w:val="0"/>
              <w:spacing w:after="0" w:line="360" w:lineRule="auto"/>
              <w:rPr>
                <w:rFonts w:cs="Arial"/>
                <w:color w:val="000000" w:themeColor="text1"/>
                <w:sz w:val="20"/>
                <w:szCs w:val="20"/>
                <w:lang w:eastAsia="pt-BR"/>
              </w:rPr>
            </w:pPr>
            <w:proofErr w:type="gramStart"/>
            <w:r w:rsidRPr="00A7133E">
              <w:rPr>
                <w:rFonts w:cs="Arial"/>
                <w:color w:val="000000" w:themeColor="text1"/>
                <w:sz w:val="20"/>
                <w:szCs w:val="20"/>
                <w:lang w:eastAsia="pt-BR"/>
              </w:rPr>
              <w:t>1</w:t>
            </w:r>
            <w:proofErr w:type="gramEnd"/>
          </w:p>
        </w:tc>
        <w:tc>
          <w:tcPr>
            <w:tcW w:w="945" w:type="dxa"/>
          </w:tcPr>
          <w:p w:rsidR="00920091" w:rsidRPr="00683DAD" w:rsidRDefault="00A7133E" w:rsidP="00920091">
            <w:pPr>
              <w:autoSpaceDE w:val="0"/>
              <w:autoSpaceDN w:val="0"/>
              <w:adjustRightInd w:val="0"/>
              <w:spacing w:after="0" w:line="360" w:lineRule="auto"/>
              <w:rPr>
                <w:rFonts w:cs="Arial"/>
                <w:color w:val="000000" w:themeColor="text1"/>
                <w:sz w:val="20"/>
                <w:szCs w:val="20"/>
                <w:lang w:eastAsia="pt-BR"/>
              </w:rPr>
            </w:pPr>
            <w:r w:rsidRPr="00A7133E">
              <w:rPr>
                <w:rFonts w:cs="Arial"/>
                <w:color w:val="000000" w:themeColor="text1"/>
                <w:sz w:val="20"/>
                <w:szCs w:val="20"/>
                <w:lang w:eastAsia="pt-BR"/>
              </w:rPr>
              <w:t>16</w:t>
            </w:r>
          </w:p>
          <w:p w:rsidR="00920091" w:rsidRPr="00683DAD" w:rsidRDefault="00A7133E" w:rsidP="00920091">
            <w:pPr>
              <w:autoSpaceDE w:val="0"/>
              <w:autoSpaceDN w:val="0"/>
              <w:adjustRightInd w:val="0"/>
              <w:spacing w:after="0" w:line="360" w:lineRule="auto"/>
              <w:rPr>
                <w:rFonts w:cs="Arial"/>
                <w:color w:val="000000" w:themeColor="text1"/>
                <w:sz w:val="20"/>
                <w:szCs w:val="20"/>
                <w:lang w:eastAsia="pt-BR"/>
              </w:rPr>
            </w:pPr>
            <w:r w:rsidRPr="00A7133E">
              <w:rPr>
                <w:rFonts w:cs="Arial"/>
                <w:color w:val="000000" w:themeColor="text1"/>
                <w:sz w:val="20"/>
                <w:szCs w:val="20"/>
                <w:lang w:eastAsia="pt-BR"/>
              </w:rPr>
              <w:t>26</w:t>
            </w:r>
          </w:p>
          <w:p w:rsidR="00920091" w:rsidRPr="00683DAD" w:rsidRDefault="00A7133E" w:rsidP="00920091">
            <w:pPr>
              <w:autoSpaceDE w:val="0"/>
              <w:autoSpaceDN w:val="0"/>
              <w:adjustRightInd w:val="0"/>
              <w:spacing w:after="0" w:line="360" w:lineRule="auto"/>
              <w:rPr>
                <w:rFonts w:cs="Arial"/>
                <w:color w:val="000000" w:themeColor="text1"/>
                <w:sz w:val="20"/>
                <w:szCs w:val="20"/>
                <w:lang w:eastAsia="pt-BR"/>
              </w:rPr>
            </w:pPr>
            <w:r w:rsidRPr="00A7133E">
              <w:rPr>
                <w:rFonts w:cs="Arial"/>
                <w:color w:val="000000" w:themeColor="text1"/>
                <w:sz w:val="20"/>
                <w:szCs w:val="20"/>
                <w:lang w:eastAsia="pt-BR"/>
              </w:rPr>
              <w:t>42</w:t>
            </w:r>
          </w:p>
        </w:tc>
      </w:tr>
    </w:tbl>
    <w:p w:rsidR="00920091" w:rsidRPr="00E41E0E" w:rsidRDefault="00920091" w:rsidP="00920091">
      <w:pPr>
        <w:spacing w:after="0" w:line="360" w:lineRule="auto"/>
        <w:jc w:val="both"/>
        <w:rPr>
          <w:rFonts w:cs="Arial"/>
          <w:b/>
          <w:color w:val="000000" w:themeColor="text1"/>
          <w:sz w:val="20"/>
          <w:szCs w:val="24"/>
        </w:rPr>
      </w:pPr>
      <w:r w:rsidRPr="00E41E0E">
        <w:rPr>
          <w:rFonts w:cs="Arial"/>
          <w:b/>
          <w:color w:val="000000" w:themeColor="text1"/>
          <w:sz w:val="20"/>
          <w:szCs w:val="24"/>
        </w:rPr>
        <w:t xml:space="preserve">Fonte: </w:t>
      </w:r>
      <w:r w:rsidRPr="00E41E0E">
        <w:rPr>
          <w:rFonts w:cs="Arial"/>
          <w:color w:val="000000" w:themeColor="text1"/>
          <w:sz w:val="20"/>
          <w:szCs w:val="24"/>
        </w:rPr>
        <w:t xml:space="preserve">dados da pesquisa, </w:t>
      </w:r>
      <w:proofErr w:type="gramStart"/>
      <w:r w:rsidRPr="00E41E0E">
        <w:rPr>
          <w:rFonts w:cs="Arial"/>
          <w:color w:val="000000" w:themeColor="text1"/>
          <w:sz w:val="20"/>
          <w:szCs w:val="24"/>
        </w:rPr>
        <w:t>2017</w:t>
      </w:r>
      <w:proofErr w:type="gramEnd"/>
    </w:p>
    <w:p w:rsidR="00920091" w:rsidRPr="00E41E0E" w:rsidRDefault="00920091" w:rsidP="00920091">
      <w:pPr>
        <w:spacing w:after="0" w:line="360" w:lineRule="auto"/>
        <w:ind w:firstLine="708"/>
        <w:jc w:val="both"/>
        <w:rPr>
          <w:rFonts w:cs="Arial"/>
          <w:color w:val="000000" w:themeColor="text1"/>
          <w:sz w:val="20"/>
          <w:szCs w:val="24"/>
        </w:rPr>
      </w:pPr>
    </w:p>
    <w:p w:rsidR="00920091" w:rsidRPr="00E41E0E" w:rsidRDefault="00920091" w:rsidP="00920091">
      <w:pPr>
        <w:autoSpaceDE w:val="0"/>
        <w:autoSpaceDN w:val="0"/>
        <w:adjustRightInd w:val="0"/>
        <w:spacing w:after="0" w:line="360" w:lineRule="auto"/>
        <w:ind w:firstLine="708"/>
        <w:jc w:val="both"/>
        <w:rPr>
          <w:rFonts w:cs="Arial"/>
          <w:color w:val="000000" w:themeColor="text1"/>
          <w:szCs w:val="24"/>
        </w:rPr>
      </w:pPr>
      <w:r w:rsidRPr="00E41E0E">
        <w:rPr>
          <w:rFonts w:cs="Arial"/>
          <w:color w:val="000000" w:themeColor="text1"/>
          <w:szCs w:val="24"/>
        </w:rPr>
        <w:t>Nos macroelementos faunísticos foram encontrados sete tipos de animais nos desenhos. Observou-se que houve um predomínio d</w:t>
      </w:r>
      <w:r w:rsidR="00683DAD">
        <w:rPr>
          <w:rFonts w:cs="Arial"/>
          <w:color w:val="000000" w:themeColor="text1"/>
          <w:szCs w:val="24"/>
        </w:rPr>
        <w:t>e</w:t>
      </w:r>
      <w:r w:rsidRPr="00E41E0E">
        <w:rPr>
          <w:rFonts w:cs="Arial"/>
          <w:color w:val="000000" w:themeColor="text1"/>
          <w:szCs w:val="24"/>
        </w:rPr>
        <w:t xml:space="preserve"> pássaros e uma predominância em variedade e número de macroelementos entre os macrocompartimentos na segunda coleta (Tabela 7).</w:t>
      </w:r>
    </w:p>
    <w:p w:rsidR="00920091" w:rsidRPr="00E41E0E" w:rsidRDefault="00920091" w:rsidP="00920091">
      <w:pPr>
        <w:spacing w:after="0" w:line="360" w:lineRule="auto"/>
        <w:jc w:val="both"/>
        <w:rPr>
          <w:rFonts w:cs="Arial"/>
          <w:b/>
          <w:bCs/>
          <w:color w:val="000000" w:themeColor="text1"/>
          <w:szCs w:val="24"/>
          <w:lang w:eastAsia="pt-BR"/>
        </w:rPr>
      </w:pPr>
    </w:p>
    <w:p w:rsidR="00920091" w:rsidRDefault="00A7133E" w:rsidP="00920091">
      <w:pPr>
        <w:spacing w:after="0" w:line="360" w:lineRule="auto"/>
        <w:jc w:val="both"/>
        <w:rPr>
          <w:rFonts w:cs="Arial"/>
          <w:color w:val="000000" w:themeColor="text1"/>
          <w:sz w:val="20"/>
          <w:szCs w:val="20"/>
          <w:lang w:eastAsia="pt-BR"/>
        </w:rPr>
      </w:pPr>
      <w:r w:rsidRPr="00A7133E">
        <w:rPr>
          <w:rFonts w:cs="Arial"/>
          <w:b/>
          <w:bCs/>
          <w:color w:val="000000" w:themeColor="text1"/>
          <w:sz w:val="20"/>
          <w:szCs w:val="20"/>
          <w:lang w:eastAsia="pt-BR"/>
        </w:rPr>
        <w:t xml:space="preserve">Tabela 7. </w:t>
      </w:r>
      <w:r w:rsidRPr="00A7133E">
        <w:rPr>
          <w:rFonts w:cs="Arial"/>
          <w:color w:val="000000" w:themeColor="text1"/>
          <w:sz w:val="20"/>
          <w:szCs w:val="20"/>
          <w:lang w:eastAsia="pt-BR"/>
        </w:rPr>
        <w:t>Número dos macroelementos faunísticos identificados nas duas coletas.</w:t>
      </w:r>
    </w:p>
    <w:p w:rsidR="00683DAD" w:rsidRPr="00683DAD" w:rsidRDefault="00683DAD" w:rsidP="00920091">
      <w:pPr>
        <w:spacing w:after="0" w:line="360" w:lineRule="auto"/>
        <w:jc w:val="both"/>
        <w:rPr>
          <w:rFonts w:cs="Arial"/>
          <w:color w:val="000000" w:themeColor="text1"/>
          <w:sz w:val="20"/>
          <w:szCs w:val="20"/>
          <w:lang w:eastAsia="pt-BR"/>
        </w:rPr>
      </w:pPr>
    </w:p>
    <w:tbl>
      <w:tblPr>
        <w:tblStyle w:val="Tabelacomgrade"/>
        <w:tblW w:w="0" w:type="auto"/>
        <w:tblBorders>
          <w:left w:val="none" w:sz="0" w:space="0" w:color="auto"/>
          <w:right w:val="none" w:sz="0" w:space="0" w:color="auto"/>
          <w:insideV w:val="none" w:sz="0" w:space="0" w:color="auto"/>
        </w:tblBorders>
        <w:tblLook w:val="04A0"/>
      </w:tblPr>
      <w:tblGrid>
        <w:gridCol w:w="1136"/>
        <w:gridCol w:w="1250"/>
        <w:gridCol w:w="1008"/>
        <w:gridCol w:w="856"/>
        <w:gridCol w:w="1242"/>
        <w:gridCol w:w="1267"/>
        <w:gridCol w:w="676"/>
        <w:gridCol w:w="883"/>
        <w:gridCol w:w="969"/>
      </w:tblGrid>
      <w:tr w:rsidR="00E41E0E" w:rsidRPr="00683DAD" w:rsidTr="00920091">
        <w:trPr>
          <w:trHeight w:val="822"/>
        </w:trPr>
        <w:tc>
          <w:tcPr>
            <w:tcW w:w="1148" w:type="dxa"/>
          </w:tcPr>
          <w:p w:rsidR="00920091" w:rsidRPr="00683DAD" w:rsidRDefault="00A7133E" w:rsidP="00920091">
            <w:pPr>
              <w:autoSpaceDE w:val="0"/>
              <w:autoSpaceDN w:val="0"/>
              <w:adjustRightInd w:val="0"/>
              <w:spacing w:after="0" w:line="360" w:lineRule="auto"/>
              <w:rPr>
                <w:rFonts w:cs="Arial"/>
                <w:b/>
                <w:color w:val="000000" w:themeColor="text1"/>
                <w:sz w:val="20"/>
                <w:szCs w:val="20"/>
                <w:lang w:eastAsia="pt-BR"/>
              </w:rPr>
            </w:pPr>
            <w:r w:rsidRPr="00A7133E">
              <w:rPr>
                <w:rFonts w:cs="Arial"/>
                <w:b/>
                <w:color w:val="000000" w:themeColor="text1"/>
                <w:sz w:val="20"/>
                <w:szCs w:val="20"/>
                <w:lang w:eastAsia="pt-BR"/>
              </w:rPr>
              <w:t>Coletas (2017)</w:t>
            </w:r>
          </w:p>
        </w:tc>
        <w:tc>
          <w:tcPr>
            <w:tcW w:w="1258" w:type="dxa"/>
          </w:tcPr>
          <w:p w:rsidR="00920091" w:rsidRPr="00683DAD" w:rsidRDefault="00A7133E" w:rsidP="00920091">
            <w:pPr>
              <w:autoSpaceDE w:val="0"/>
              <w:autoSpaceDN w:val="0"/>
              <w:adjustRightInd w:val="0"/>
              <w:spacing w:after="0" w:line="360" w:lineRule="auto"/>
              <w:rPr>
                <w:rFonts w:cs="Arial"/>
                <w:b/>
                <w:color w:val="000000" w:themeColor="text1"/>
                <w:sz w:val="20"/>
                <w:szCs w:val="20"/>
                <w:lang w:eastAsia="pt-BR"/>
              </w:rPr>
            </w:pPr>
            <w:r w:rsidRPr="00A7133E">
              <w:rPr>
                <w:rFonts w:cs="Arial"/>
                <w:b/>
                <w:color w:val="000000" w:themeColor="text1"/>
                <w:sz w:val="20"/>
                <w:szCs w:val="20"/>
                <w:lang w:eastAsia="pt-BR"/>
              </w:rPr>
              <w:t>Pássaros</w:t>
            </w:r>
          </w:p>
        </w:tc>
        <w:tc>
          <w:tcPr>
            <w:tcW w:w="1024" w:type="dxa"/>
          </w:tcPr>
          <w:p w:rsidR="00920091" w:rsidRPr="00683DAD" w:rsidRDefault="00A7133E" w:rsidP="00920091">
            <w:pPr>
              <w:autoSpaceDE w:val="0"/>
              <w:autoSpaceDN w:val="0"/>
              <w:adjustRightInd w:val="0"/>
              <w:spacing w:after="0" w:line="360" w:lineRule="auto"/>
              <w:rPr>
                <w:rFonts w:cs="Arial"/>
                <w:b/>
                <w:color w:val="000000" w:themeColor="text1"/>
                <w:sz w:val="20"/>
                <w:szCs w:val="20"/>
                <w:lang w:eastAsia="pt-BR"/>
              </w:rPr>
            </w:pPr>
            <w:r w:rsidRPr="00A7133E">
              <w:rPr>
                <w:rFonts w:cs="Arial"/>
                <w:b/>
                <w:color w:val="000000" w:themeColor="text1"/>
                <w:sz w:val="20"/>
                <w:szCs w:val="20"/>
                <w:lang w:eastAsia="pt-BR"/>
              </w:rPr>
              <w:t>Peixe</w:t>
            </w:r>
          </w:p>
        </w:tc>
        <w:tc>
          <w:tcPr>
            <w:tcW w:w="875" w:type="dxa"/>
          </w:tcPr>
          <w:p w:rsidR="00920091" w:rsidRPr="00683DAD" w:rsidRDefault="00A7133E" w:rsidP="00920091">
            <w:pPr>
              <w:autoSpaceDE w:val="0"/>
              <w:autoSpaceDN w:val="0"/>
              <w:adjustRightInd w:val="0"/>
              <w:spacing w:after="0" w:line="360" w:lineRule="auto"/>
              <w:rPr>
                <w:rFonts w:cs="Arial"/>
                <w:b/>
                <w:color w:val="000000" w:themeColor="text1"/>
                <w:sz w:val="20"/>
                <w:szCs w:val="20"/>
                <w:lang w:eastAsia="pt-BR"/>
              </w:rPr>
            </w:pPr>
            <w:r w:rsidRPr="00A7133E">
              <w:rPr>
                <w:rFonts w:cs="Arial"/>
                <w:b/>
                <w:color w:val="000000" w:themeColor="text1"/>
                <w:sz w:val="20"/>
                <w:szCs w:val="20"/>
                <w:lang w:eastAsia="pt-BR"/>
              </w:rPr>
              <w:t>Boi</w:t>
            </w:r>
          </w:p>
        </w:tc>
        <w:tc>
          <w:tcPr>
            <w:tcW w:w="1250" w:type="dxa"/>
          </w:tcPr>
          <w:p w:rsidR="00920091" w:rsidRPr="00683DAD" w:rsidRDefault="00A7133E" w:rsidP="00920091">
            <w:pPr>
              <w:autoSpaceDE w:val="0"/>
              <w:autoSpaceDN w:val="0"/>
              <w:adjustRightInd w:val="0"/>
              <w:spacing w:after="0" w:line="360" w:lineRule="auto"/>
              <w:rPr>
                <w:rFonts w:cs="Arial"/>
                <w:b/>
                <w:color w:val="000000" w:themeColor="text1"/>
                <w:sz w:val="20"/>
                <w:szCs w:val="20"/>
                <w:lang w:eastAsia="pt-BR"/>
              </w:rPr>
            </w:pPr>
            <w:r w:rsidRPr="00A7133E">
              <w:rPr>
                <w:rFonts w:cs="Arial"/>
                <w:b/>
                <w:color w:val="000000" w:themeColor="text1"/>
                <w:sz w:val="20"/>
                <w:szCs w:val="20"/>
                <w:lang w:eastAsia="pt-BR"/>
              </w:rPr>
              <w:t>Cachorro</w:t>
            </w:r>
          </w:p>
        </w:tc>
        <w:tc>
          <w:tcPr>
            <w:tcW w:w="1274" w:type="dxa"/>
          </w:tcPr>
          <w:p w:rsidR="00920091" w:rsidRPr="00683DAD" w:rsidRDefault="00A7133E" w:rsidP="00920091">
            <w:pPr>
              <w:autoSpaceDE w:val="0"/>
              <w:autoSpaceDN w:val="0"/>
              <w:adjustRightInd w:val="0"/>
              <w:spacing w:after="0" w:line="360" w:lineRule="auto"/>
              <w:rPr>
                <w:rFonts w:cs="Arial"/>
                <w:b/>
                <w:color w:val="000000" w:themeColor="text1"/>
                <w:sz w:val="20"/>
                <w:szCs w:val="20"/>
                <w:lang w:eastAsia="pt-BR"/>
              </w:rPr>
            </w:pPr>
            <w:r w:rsidRPr="00A7133E">
              <w:rPr>
                <w:rFonts w:cs="Arial"/>
                <w:b/>
                <w:color w:val="000000" w:themeColor="text1"/>
                <w:sz w:val="20"/>
                <w:szCs w:val="20"/>
                <w:lang w:eastAsia="pt-BR"/>
              </w:rPr>
              <w:t>Borboleta</w:t>
            </w:r>
          </w:p>
        </w:tc>
        <w:tc>
          <w:tcPr>
            <w:tcW w:w="676" w:type="dxa"/>
          </w:tcPr>
          <w:p w:rsidR="00920091" w:rsidRPr="00683DAD" w:rsidRDefault="00A7133E" w:rsidP="00920091">
            <w:pPr>
              <w:autoSpaceDE w:val="0"/>
              <w:autoSpaceDN w:val="0"/>
              <w:adjustRightInd w:val="0"/>
              <w:spacing w:after="0" w:line="360" w:lineRule="auto"/>
              <w:rPr>
                <w:rFonts w:cs="Arial"/>
                <w:b/>
                <w:color w:val="000000" w:themeColor="text1"/>
                <w:sz w:val="20"/>
                <w:szCs w:val="20"/>
                <w:lang w:eastAsia="pt-BR"/>
              </w:rPr>
            </w:pPr>
            <w:r w:rsidRPr="00A7133E">
              <w:rPr>
                <w:rFonts w:cs="Arial"/>
                <w:b/>
                <w:color w:val="000000" w:themeColor="text1"/>
                <w:sz w:val="20"/>
                <w:szCs w:val="20"/>
                <w:lang w:eastAsia="pt-BR"/>
              </w:rPr>
              <w:t>Gato</w:t>
            </w:r>
          </w:p>
        </w:tc>
        <w:tc>
          <w:tcPr>
            <w:tcW w:w="797" w:type="dxa"/>
          </w:tcPr>
          <w:p w:rsidR="00920091" w:rsidRPr="00683DAD" w:rsidRDefault="00A7133E" w:rsidP="00920091">
            <w:pPr>
              <w:autoSpaceDE w:val="0"/>
              <w:autoSpaceDN w:val="0"/>
              <w:adjustRightInd w:val="0"/>
              <w:spacing w:after="0" w:line="360" w:lineRule="auto"/>
              <w:rPr>
                <w:rFonts w:cs="Arial"/>
                <w:b/>
                <w:color w:val="000000" w:themeColor="text1"/>
                <w:sz w:val="20"/>
                <w:szCs w:val="20"/>
                <w:lang w:eastAsia="pt-BR"/>
              </w:rPr>
            </w:pPr>
            <w:r w:rsidRPr="00A7133E">
              <w:rPr>
                <w:rFonts w:cs="Arial"/>
                <w:b/>
                <w:color w:val="000000" w:themeColor="text1"/>
                <w:sz w:val="20"/>
                <w:szCs w:val="20"/>
                <w:lang w:eastAsia="pt-BR"/>
              </w:rPr>
              <w:t>Ovelha</w:t>
            </w:r>
          </w:p>
        </w:tc>
        <w:tc>
          <w:tcPr>
            <w:tcW w:w="985" w:type="dxa"/>
          </w:tcPr>
          <w:p w:rsidR="00920091" w:rsidRPr="00683DAD" w:rsidRDefault="00A7133E" w:rsidP="00920091">
            <w:pPr>
              <w:autoSpaceDE w:val="0"/>
              <w:autoSpaceDN w:val="0"/>
              <w:adjustRightInd w:val="0"/>
              <w:spacing w:after="0" w:line="360" w:lineRule="auto"/>
              <w:rPr>
                <w:rFonts w:cs="Arial"/>
                <w:b/>
                <w:color w:val="000000" w:themeColor="text1"/>
                <w:sz w:val="20"/>
                <w:szCs w:val="20"/>
                <w:lang w:eastAsia="pt-BR"/>
              </w:rPr>
            </w:pPr>
            <w:r w:rsidRPr="00A7133E">
              <w:rPr>
                <w:rFonts w:cs="Arial"/>
                <w:b/>
                <w:color w:val="000000" w:themeColor="text1"/>
                <w:sz w:val="20"/>
                <w:szCs w:val="20"/>
                <w:lang w:eastAsia="pt-BR"/>
              </w:rPr>
              <w:t>Total</w:t>
            </w:r>
          </w:p>
        </w:tc>
      </w:tr>
      <w:tr w:rsidR="00E41E0E" w:rsidRPr="00683DAD" w:rsidTr="00920091">
        <w:tc>
          <w:tcPr>
            <w:tcW w:w="1148" w:type="dxa"/>
          </w:tcPr>
          <w:p w:rsidR="00920091" w:rsidRPr="00683DAD" w:rsidRDefault="00A7133E" w:rsidP="00920091">
            <w:pPr>
              <w:autoSpaceDE w:val="0"/>
              <w:autoSpaceDN w:val="0"/>
              <w:adjustRightInd w:val="0"/>
              <w:spacing w:after="0" w:line="360" w:lineRule="auto"/>
              <w:rPr>
                <w:rFonts w:cs="Arial"/>
                <w:color w:val="000000" w:themeColor="text1"/>
                <w:sz w:val="20"/>
                <w:szCs w:val="20"/>
                <w:lang w:eastAsia="pt-BR"/>
              </w:rPr>
            </w:pPr>
            <w:r w:rsidRPr="00A7133E">
              <w:rPr>
                <w:rFonts w:cs="Arial"/>
                <w:color w:val="000000" w:themeColor="text1"/>
                <w:sz w:val="20"/>
                <w:szCs w:val="20"/>
                <w:lang w:eastAsia="pt-BR"/>
              </w:rPr>
              <w:t>03/06</w:t>
            </w:r>
          </w:p>
          <w:p w:rsidR="00920091" w:rsidRPr="00683DAD" w:rsidRDefault="00A7133E" w:rsidP="00920091">
            <w:pPr>
              <w:spacing w:after="0" w:line="360" w:lineRule="auto"/>
              <w:rPr>
                <w:rFonts w:cs="Arial"/>
                <w:color w:val="000000" w:themeColor="text1"/>
                <w:sz w:val="20"/>
                <w:szCs w:val="20"/>
                <w:lang w:eastAsia="pt-BR"/>
              </w:rPr>
            </w:pPr>
            <w:r w:rsidRPr="00A7133E">
              <w:rPr>
                <w:rFonts w:cs="Arial"/>
                <w:color w:val="000000" w:themeColor="text1"/>
                <w:sz w:val="20"/>
                <w:szCs w:val="20"/>
                <w:lang w:eastAsia="pt-BR"/>
              </w:rPr>
              <w:t>31/10</w:t>
            </w:r>
          </w:p>
          <w:p w:rsidR="00920091" w:rsidRPr="00683DAD" w:rsidRDefault="00A7133E" w:rsidP="00920091">
            <w:pPr>
              <w:autoSpaceDE w:val="0"/>
              <w:autoSpaceDN w:val="0"/>
              <w:adjustRightInd w:val="0"/>
              <w:spacing w:after="0" w:line="360" w:lineRule="auto"/>
              <w:rPr>
                <w:rFonts w:cs="Arial"/>
                <w:color w:val="000000" w:themeColor="text1"/>
                <w:sz w:val="20"/>
                <w:szCs w:val="20"/>
                <w:lang w:eastAsia="pt-BR"/>
              </w:rPr>
            </w:pPr>
            <w:r w:rsidRPr="00A7133E">
              <w:rPr>
                <w:rFonts w:cs="Arial"/>
                <w:color w:val="000000" w:themeColor="text1"/>
                <w:sz w:val="20"/>
                <w:szCs w:val="20"/>
                <w:lang w:eastAsia="pt-BR"/>
              </w:rPr>
              <w:t>Total</w:t>
            </w:r>
          </w:p>
        </w:tc>
        <w:tc>
          <w:tcPr>
            <w:tcW w:w="1258" w:type="dxa"/>
          </w:tcPr>
          <w:p w:rsidR="00920091" w:rsidRPr="00683DAD" w:rsidRDefault="00A7133E" w:rsidP="00920091">
            <w:pPr>
              <w:autoSpaceDE w:val="0"/>
              <w:autoSpaceDN w:val="0"/>
              <w:adjustRightInd w:val="0"/>
              <w:spacing w:after="0" w:line="360" w:lineRule="auto"/>
              <w:rPr>
                <w:rFonts w:cs="Arial"/>
                <w:color w:val="000000" w:themeColor="text1"/>
                <w:sz w:val="20"/>
                <w:szCs w:val="20"/>
                <w:lang w:eastAsia="pt-BR"/>
              </w:rPr>
            </w:pPr>
            <w:proofErr w:type="gramStart"/>
            <w:r w:rsidRPr="00A7133E">
              <w:rPr>
                <w:rFonts w:cs="Arial"/>
                <w:color w:val="000000" w:themeColor="text1"/>
                <w:sz w:val="20"/>
                <w:szCs w:val="20"/>
                <w:lang w:eastAsia="pt-BR"/>
              </w:rPr>
              <w:t>2</w:t>
            </w:r>
            <w:proofErr w:type="gramEnd"/>
          </w:p>
          <w:p w:rsidR="00920091" w:rsidRPr="00683DAD" w:rsidRDefault="00A7133E" w:rsidP="00920091">
            <w:pPr>
              <w:autoSpaceDE w:val="0"/>
              <w:autoSpaceDN w:val="0"/>
              <w:adjustRightInd w:val="0"/>
              <w:spacing w:after="0" w:line="360" w:lineRule="auto"/>
              <w:rPr>
                <w:rFonts w:cs="Arial"/>
                <w:color w:val="000000" w:themeColor="text1"/>
                <w:sz w:val="20"/>
                <w:szCs w:val="20"/>
                <w:lang w:eastAsia="pt-BR"/>
              </w:rPr>
            </w:pPr>
            <w:proofErr w:type="gramStart"/>
            <w:r w:rsidRPr="00A7133E">
              <w:rPr>
                <w:rFonts w:cs="Arial"/>
                <w:color w:val="000000" w:themeColor="text1"/>
                <w:sz w:val="20"/>
                <w:szCs w:val="20"/>
                <w:lang w:eastAsia="pt-BR"/>
              </w:rPr>
              <w:t>9</w:t>
            </w:r>
            <w:proofErr w:type="gramEnd"/>
          </w:p>
          <w:p w:rsidR="00920091" w:rsidRPr="00683DAD" w:rsidRDefault="00A7133E" w:rsidP="00920091">
            <w:pPr>
              <w:autoSpaceDE w:val="0"/>
              <w:autoSpaceDN w:val="0"/>
              <w:adjustRightInd w:val="0"/>
              <w:spacing w:after="0" w:line="360" w:lineRule="auto"/>
              <w:rPr>
                <w:rFonts w:cs="Arial"/>
                <w:color w:val="000000" w:themeColor="text1"/>
                <w:sz w:val="20"/>
                <w:szCs w:val="20"/>
                <w:lang w:eastAsia="pt-BR"/>
              </w:rPr>
            </w:pPr>
            <w:r w:rsidRPr="00A7133E">
              <w:rPr>
                <w:rFonts w:cs="Arial"/>
                <w:color w:val="000000" w:themeColor="text1"/>
                <w:sz w:val="20"/>
                <w:szCs w:val="20"/>
                <w:lang w:eastAsia="pt-BR"/>
              </w:rPr>
              <w:t>11</w:t>
            </w:r>
          </w:p>
        </w:tc>
        <w:tc>
          <w:tcPr>
            <w:tcW w:w="1024" w:type="dxa"/>
          </w:tcPr>
          <w:p w:rsidR="00920091" w:rsidRPr="00683DAD" w:rsidRDefault="00A7133E" w:rsidP="00920091">
            <w:pPr>
              <w:autoSpaceDE w:val="0"/>
              <w:autoSpaceDN w:val="0"/>
              <w:adjustRightInd w:val="0"/>
              <w:spacing w:after="0" w:line="360" w:lineRule="auto"/>
              <w:rPr>
                <w:rFonts w:cs="Arial"/>
                <w:color w:val="000000" w:themeColor="text1"/>
                <w:sz w:val="20"/>
                <w:szCs w:val="20"/>
                <w:lang w:eastAsia="pt-BR"/>
              </w:rPr>
            </w:pPr>
            <w:proofErr w:type="gramStart"/>
            <w:r w:rsidRPr="00A7133E">
              <w:rPr>
                <w:rFonts w:cs="Arial"/>
                <w:color w:val="000000" w:themeColor="text1"/>
                <w:sz w:val="20"/>
                <w:szCs w:val="20"/>
                <w:lang w:eastAsia="pt-BR"/>
              </w:rPr>
              <w:t>1</w:t>
            </w:r>
            <w:proofErr w:type="gramEnd"/>
          </w:p>
          <w:p w:rsidR="00920091" w:rsidRPr="00683DAD" w:rsidRDefault="00A7133E" w:rsidP="00920091">
            <w:pPr>
              <w:autoSpaceDE w:val="0"/>
              <w:autoSpaceDN w:val="0"/>
              <w:adjustRightInd w:val="0"/>
              <w:spacing w:after="0" w:line="360" w:lineRule="auto"/>
              <w:rPr>
                <w:rFonts w:cs="Arial"/>
                <w:color w:val="000000" w:themeColor="text1"/>
                <w:sz w:val="20"/>
                <w:szCs w:val="20"/>
                <w:lang w:eastAsia="pt-BR"/>
              </w:rPr>
            </w:pPr>
            <w:proofErr w:type="gramStart"/>
            <w:r w:rsidRPr="00A7133E">
              <w:rPr>
                <w:rFonts w:cs="Arial"/>
                <w:color w:val="000000" w:themeColor="text1"/>
                <w:sz w:val="20"/>
                <w:szCs w:val="20"/>
                <w:lang w:eastAsia="pt-BR"/>
              </w:rPr>
              <w:t>0</w:t>
            </w:r>
            <w:proofErr w:type="gramEnd"/>
          </w:p>
          <w:p w:rsidR="00920091" w:rsidRPr="00683DAD" w:rsidRDefault="00A7133E" w:rsidP="00920091">
            <w:pPr>
              <w:autoSpaceDE w:val="0"/>
              <w:autoSpaceDN w:val="0"/>
              <w:adjustRightInd w:val="0"/>
              <w:spacing w:after="0" w:line="360" w:lineRule="auto"/>
              <w:rPr>
                <w:rFonts w:cs="Arial"/>
                <w:color w:val="000000" w:themeColor="text1"/>
                <w:sz w:val="20"/>
                <w:szCs w:val="20"/>
                <w:lang w:eastAsia="pt-BR"/>
              </w:rPr>
            </w:pPr>
            <w:proofErr w:type="gramStart"/>
            <w:r w:rsidRPr="00A7133E">
              <w:rPr>
                <w:rFonts w:cs="Arial"/>
                <w:color w:val="000000" w:themeColor="text1"/>
                <w:sz w:val="20"/>
                <w:szCs w:val="20"/>
                <w:lang w:eastAsia="pt-BR"/>
              </w:rPr>
              <w:t>1</w:t>
            </w:r>
            <w:proofErr w:type="gramEnd"/>
          </w:p>
        </w:tc>
        <w:tc>
          <w:tcPr>
            <w:tcW w:w="875" w:type="dxa"/>
          </w:tcPr>
          <w:p w:rsidR="00920091" w:rsidRPr="00683DAD" w:rsidRDefault="00A7133E" w:rsidP="00920091">
            <w:pPr>
              <w:autoSpaceDE w:val="0"/>
              <w:autoSpaceDN w:val="0"/>
              <w:adjustRightInd w:val="0"/>
              <w:spacing w:after="0" w:line="360" w:lineRule="auto"/>
              <w:rPr>
                <w:rFonts w:cs="Arial"/>
                <w:color w:val="000000" w:themeColor="text1"/>
                <w:sz w:val="20"/>
                <w:szCs w:val="20"/>
                <w:lang w:eastAsia="pt-BR"/>
              </w:rPr>
            </w:pPr>
            <w:proofErr w:type="gramStart"/>
            <w:r w:rsidRPr="00A7133E">
              <w:rPr>
                <w:rFonts w:cs="Arial"/>
                <w:color w:val="000000" w:themeColor="text1"/>
                <w:sz w:val="20"/>
                <w:szCs w:val="20"/>
                <w:lang w:eastAsia="pt-BR"/>
              </w:rPr>
              <w:t>1</w:t>
            </w:r>
            <w:proofErr w:type="gramEnd"/>
          </w:p>
          <w:p w:rsidR="00920091" w:rsidRPr="00683DAD" w:rsidRDefault="00A7133E" w:rsidP="00920091">
            <w:pPr>
              <w:autoSpaceDE w:val="0"/>
              <w:autoSpaceDN w:val="0"/>
              <w:adjustRightInd w:val="0"/>
              <w:spacing w:after="0" w:line="360" w:lineRule="auto"/>
              <w:rPr>
                <w:rFonts w:cs="Arial"/>
                <w:color w:val="000000" w:themeColor="text1"/>
                <w:sz w:val="20"/>
                <w:szCs w:val="20"/>
                <w:lang w:eastAsia="pt-BR"/>
              </w:rPr>
            </w:pPr>
            <w:proofErr w:type="gramStart"/>
            <w:r w:rsidRPr="00A7133E">
              <w:rPr>
                <w:rFonts w:cs="Arial"/>
                <w:color w:val="000000" w:themeColor="text1"/>
                <w:sz w:val="20"/>
                <w:szCs w:val="20"/>
                <w:lang w:eastAsia="pt-BR"/>
              </w:rPr>
              <w:t>1</w:t>
            </w:r>
            <w:proofErr w:type="gramEnd"/>
          </w:p>
          <w:p w:rsidR="00920091" w:rsidRPr="00683DAD" w:rsidRDefault="00A7133E" w:rsidP="00920091">
            <w:pPr>
              <w:autoSpaceDE w:val="0"/>
              <w:autoSpaceDN w:val="0"/>
              <w:adjustRightInd w:val="0"/>
              <w:spacing w:after="0" w:line="360" w:lineRule="auto"/>
              <w:rPr>
                <w:rFonts w:cs="Arial"/>
                <w:color w:val="000000" w:themeColor="text1"/>
                <w:sz w:val="20"/>
                <w:szCs w:val="20"/>
                <w:lang w:eastAsia="pt-BR"/>
              </w:rPr>
            </w:pPr>
            <w:proofErr w:type="gramStart"/>
            <w:r w:rsidRPr="00A7133E">
              <w:rPr>
                <w:rFonts w:cs="Arial"/>
                <w:color w:val="000000" w:themeColor="text1"/>
                <w:sz w:val="20"/>
                <w:szCs w:val="20"/>
                <w:lang w:eastAsia="pt-BR"/>
              </w:rPr>
              <w:t>2</w:t>
            </w:r>
            <w:proofErr w:type="gramEnd"/>
          </w:p>
        </w:tc>
        <w:tc>
          <w:tcPr>
            <w:tcW w:w="1250" w:type="dxa"/>
          </w:tcPr>
          <w:p w:rsidR="00920091" w:rsidRPr="00683DAD" w:rsidRDefault="00A7133E" w:rsidP="00920091">
            <w:pPr>
              <w:autoSpaceDE w:val="0"/>
              <w:autoSpaceDN w:val="0"/>
              <w:adjustRightInd w:val="0"/>
              <w:spacing w:after="0" w:line="360" w:lineRule="auto"/>
              <w:rPr>
                <w:rFonts w:cs="Arial"/>
                <w:color w:val="000000" w:themeColor="text1"/>
                <w:sz w:val="20"/>
                <w:szCs w:val="20"/>
                <w:lang w:eastAsia="pt-BR"/>
              </w:rPr>
            </w:pPr>
            <w:proofErr w:type="gramStart"/>
            <w:r w:rsidRPr="00A7133E">
              <w:rPr>
                <w:rFonts w:cs="Arial"/>
                <w:color w:val="000000" w:themeColor="text1"/>
                <w:sz w:val="20"/>
                <w:szCs w:val="20"/>
                <w:lang w:eastAsia="pt-BR"/>
              </w:rPr>
              <w:t>0</w:t>
            </w:r>
            <w:proofErr w:type="gramEnd"/>
          </w:p>
          <w:p w:rsidR="00920091" w:rsidRPr="00683DAD" w:rsidRDefault="00A7133E" w:rsidP="00920091">
            <w:pPr>
              <w:autoSpaceDE w:val="0"/>
              <w:autoSpaceDN w:val="0"/>
              <w:adjustRightInd w:val="0"/>
              <w:spacing w:after="0" w:line="360" w:lineRule="auto"/>
              <w:rPr>
                <w:rFonts w:cs="Arial"/>
                <w:color w:val="000000" w:themeColor="text1"/>
                <w:sz w:val="20"/>
                <w:szCs w:val="20"/>
                <w:lang w:eastAsia="pt-BR"/>
              </w:rPr>
            </w:pPr>
            <w:proofErr w:type="gramStart"/>
            <w:r w:rsidRPr="00A7133E">
              <w:rPr>
                <w:rFonts w:cs="Arial"/>
                <w:color w:val="000000" w:themeColor="text1"/>
                <w:sz w:val="20"/>
                <w:szCs w:val="20"/>
                <w:lang w:eastAsia="pt-BR"/>
              </w:rPr>
              <w:t>4</w:t>
            </w:r>
            <w:proofErr w:type="gramEnd"/>
          </w:p>
          <w:p w:rsidR="00920091" w:rsidRPr="00683DAD" w:rsidRDefault="00A7133E" w:rsidP="00920091">
            <w:pPr>
              <w:autoSpaceDE w:val="0"/>
              <w:autoSpaceDN w:val="0"/>
              <w:adjustRightInd w:val="0"/>
              <w:spacing w:after="0" w:line="360" w:lineRule="auto"/>
              <w:rPr>
                <w:rFonts w:cs="Arial"/>
                <w:color w:val="000000" w:themeColor="text1"/>
                <w:sz w:val="20"/>
                <w:szCs w:val="20"/>
                <w:lang w:eastAsia="pt-BR"/>
              </w:rPr>
            </w:pPr>
            <w:proofErr w:type="gramStart"/>
            <w:r w:rsidRPr="00A7133E">
              <w:rPr>
                <w:rFonts w:cs="Arial"/>
                <w:color w:val="000000" w:themeColor="text1"/>
                <w:sz w:val="20"/>
                <w:szCs w:val="20"/>
                <w:lang w:eastAsia="pt-BR"/>
              </w:rPr>
              <w:t>4</w:t>
            </w:r>
            <w:proofErr w:type="gramEnd"/>
          </w:p>
        </w:tc>
        <w:tc>
          <w:tcPr>
            <w:tcW w:w="1274" w:type="dxa"/>
          </w:tcPr>
          <w:p w:rsidR="00920091" w:rsidRPr="00683DAD" w:rsidRDefault="00A7133E" w:rsidP="00920091">
            <w:pPr>
              <w:autoSpaceDE w:val="0"/>
              <w:autoSpaceDN w:val="0"/>
              <w:adjustRightInd w:val="0"/>
              <w:spacing w:after="0" w:line="360" w:lineRule="auto"/>
              <w:rPr>
                <w:rFonts w:cs="Arial"/>
                <w:color w:val="000000" w:themeColor="text1"/>
                <w:sz w:val="20"/>
                <w:szCs w:val="20"/>
                <w:lang w:eastAsia="pt-BR"/>
              </w:rPr>
            </w:pPr>
            <w:proofErr w:type="gramStart"/>
            <w:r w:rsidRPr="00A7133E">
              <w:rPr>
                <w:rFonts w:cs="Arial"/>
                <w:color w:val="000000" w:themeColor="text1"/>
                <w:sz w:val="20"/>
                <w:szCs w:val="20"/>
                <w:lang w:eastAsia="pt-BR"/>
              </w:rPr>
              <w:t>0</w:t>
            </w:r>
            <w:proofErr w:type="gramEnd"/>
          </w:p>
          <w:p w:rsidR="00920091" w:rsidRPr="00683DAD" w:rsidRDefault="00A7133E" w:rsidP="00920091">
            <w:pPr>
              <w:autoSpaceDE w:val="0"/>
              <w:autoSpaceDN w:val="0"/>
              <w:adjustRightInd w:val="0"/>
              <w:spacing w:after="0" w:line="360" w:lineRule="auto"/>
              <w:rPr>
                <w:rFonts w:cs="Arial"/>
                <w:color w:val="000000" w:themeColor="text1"/>
                <w:sz w:val="20"/>
                <w:szCs w:val="20"/>
                <w:lang w:eastAsia="pt-BR"/>
              </w:rPr>
            </w:pPr>
            <w:proofErr w:type="gramStart"/>
            <w:r w:rsidRPr="00A7133E">
              <w:rPr>
                <w:rFonts w:cs="Arial"/>
                <w:color w:val="000000" w:themeColor="text1"/>
                <w:sz w:val="20"/>
                <w:szCs w:val="20"/>
                <w:lang w:eastAsia="pt-BR"/>
              </w:rPr>
              <w:t>1</w:t>
            </w:r>
            <w:proofErr w:type="gramEnd"/>
          </w:p>
          <w:p w:rsidR="00920091" w:rsidRPr="00683DAD" w:rsidRDefault="00A7133E" w:rsidP="00920091">
            <w:pPr>
              <w:autoSpaceDE w:val="0"/>
              <w:autoSpaceDN w:val="0"/>
              <w:adjustRightInd w:val="0"/>
              <w:spacing w:after="0" w:line="360" w:lineRule="auto"/>
              <w:rPr>
                <w:rFonts w:cs="Arial"/>
                <w:color w:val="000000" w:themeColor="text1"/>
                <w:sz w:val="20"/>
                <w:szCs w:val="20"/>
                <w:lang w:eastAsia="pt-BR"/>
              </w:rPr>
            </w:pPr>
            <w:proofErr w:type="gramStart"/>
            <w:r w:rsidRPr="00A7133E">
              <w:rPr>
                <w:rFonts w:cs="Arial"/>
                <w:color w:val="000000" w:themeColor="text1"/>
                <w:sz w:val="20"/>
                <w:szCs w:val="20"/>
                <w:lang w:eastAsia="pt-BR"/>
              </w:rPr>
              <w:t>1</w:t>
            </w:r>
            <w:proofErr w:type="gramEnd"/>
          </w:p>
        </w:tc>
        <w:tc>
          <w:tcPr>
            <w:tcW w:w="676" w:type="dxa"/>
          </w:tcPr>
          <w:p w:rsidR="00920091" w:rsidRPr="00683DAD" w:rsidRDefault="00A7133E" w:rsidP="00920091">
            <w:pPr>
              <w:autoSpaceDE w:val="0"/>
              <w:autoSpaceDN w:val="0"/>
              <w:adjustRightInd w:val="0"/>
              <w:spacing w:after="0" w:line="360" w:lineRule="auto"/>
              <w:rPr>
                <w:rFonts w:cs="Arial"/>
                <w:color w:val="000000" w:themeColor="text1"/>
                <w:sz w:val="20"/>
                <w:szCs w:val="20"/>
                <w:lang w:eastAsia="pt-BR"/>
              </w:rPr>
            </w:pPr>
            <w:proofErr w:type="gramStart"/>
            <w:r w:rsidRPr="00A7133E">
              <w:rPr>
                <w:rFonts w:cs="Arial"/>
                <w:color w:val="000000" w:themeColor="text1"/>
                <w:sz w:val="20"/>
                <w:szCs w:val="20"/>
                <w:lang w:eastAsia="pt-BR"/>
              </w:rPr>
              <w:t>0</w:t>
            </w:r>
            <w:proofErr w:type="gramEnd"/>
          </w:p>
          <w:p w:rsidR="00920091" w:rsidRPr="00683DAD" w:rsidRDefault="00A7133E" w:rsidP="00920091">
            <w:pPr>
              <w:autoSpaceDE w:val="0"/>
              <w:autoSpaceDN w:val="0"/>
              <w:adjustRightInd w:val="0"/>
              <w:spacing w:after="0" w:line="360" w:lineRule="auto"/>
              <w:rPr>
                <w:rFonts w:cs="Arial"/>
                <w:color w:val="000000" w:themeColor="text1"/>
                <w:sz w:val="20"/>
                <w:szCs w:val="20"/>
                <w:lang w:eastAsia="pt-BR"/>
              </w:rPr>
            </w:pPr>
            <w:proofErr w:type="gramStart"/>
            <w:r w:rsidRPr="00A7133E">
              <w:rPr>
                <w:rFonts w:cs="Arial"/>
                <w:color w:val="000000" w:themeColor="text1"/>
                <w:sz w:val="20"/>
                <w:szCs w:val="20"/>
                <w:lang w:eastAsia="pt-BR"/>
              </w:rPr>
              <w:t>2</w:t>
            </w:r>
            <w:proofErr w:type="gramEnd"/>
          </w:p>
          <w:p w:rsidR="00920091" w:rsidRPr="00683DAD" w:rsidRDefault="00A7133E" w:rsidP="00920091">
            <w:pPr>
              <w:autoSpaceDE w:val="0"/>
              <w:autoSpaceDN w:val="0"/>
              <w:adjustRightInd w:val="0"/>
              <w:spacing w:after="0" w:line="360" w:lineRule="auto"/>
              <w:rPr>
                <w:rFonts w:cs="Arial"/>
                <w:color w:val="000000" w:themeColor="text1"/>
                <w:sz w:val="20"/>
                <w:szCs w:val="20"/>
                <w:lang w:eastAsia="pt-BR"/>
              </w:rPr>
            </w:pPr>
            <w:proofErr w:type="gramStart"/>
            <w:r w:rsidRPr="00A7133E">
              <w:rPr>
                <w:rFonts w:cs="Arial"/>
                <w:color w:val="000000" w:themeColor="text1"/>
                <w:sz w:val="20"/>
                <w:szCs w:val="20"/>
                <w:lang w:eastAsia="pt-BR"/>
              </w:rPr>
              <w:t>2</w:t>
            </w:r>
            <w:proofErr w:type="gramEnd"/>
          </w:p>
        </w:tc>
        <w:tc>
          <w:tcPr>
            <w:tcW w:w="797" w:type="dxa"/>
          </w:tcPr>
          <w:p w:rsidR="00920091" w:rsidRPr="00683DAD" w:rsidRDefault="00A7133E" w:rsidP="00920091">
            <w:pPr>
              <w:autoSpaceDE w:val="0"/>
              <w:autoSpaceDN w:val="0"/>
              <w:adjustRightInd w:val="0"/>
              <w:spacing w:after="0" w:line="360" w:lineRule="auto"/>
              <w:rPr>
                <w:rFonts w:cs="Arial"/>
                <w:color w:val="000000" w:themeColor="text1"/>
                <w:sz w:val="20"/>
                <w:szCs w:val="20"/>
                <w:lang w:eastAsia="pt-BR"/>
              </w:rPr>
            </w:pPr>
            <w:proofErr w:type="gramStart"/>
            <w:r w:rsidRPr="00A7133E">
              <w:rPr>
                <w:rFonts w:cs="Arial"/>
                <w:color w:val="000000" w:themeColor="text1"/>
                <w:sz w:val="20"/>
                <w:szCs w:val="20"/>
                <w:lang w:eastAsia="pt-BR"/>
              </w:rPr>
              <w:t>0</w:t>
            </w:r>
            <w:proofErr w:type="gramEnd"/>
          </w:p>
          <w:p w:rsidR="00920091" w:rsidRPr="00683DAD" w:rsidRDefault="00A7133E" w:rsidP="00920091">
            <w:pPr>
              <w:autoSpaceDE w:val="0"/>
              <w:autoSpaceDN w:val="0"/>
              <w:adjustRightInd w:val="0"/>
              <w:spacing w:after="0" w:line="360" w:lineRule="auto"/>
              <w:rPr>
                <w:rFonts w:cs="Arial"/>
                <w:color w:val="000000" w:themeColor="text1"/>
                <w:sz w:val="20"/>
                <w:szCs w:val="20"/>
                <w:lang w:eastAsia="pt-BR"/>
              </w:rPr>
            </w:pPr>
            <w:proofErr w:type="gramStart"/>
            <w:r w:rsidRPr="00A7133E">
              <w:rPr>
                <w:rFonts w:cs="Arial"/>
                <w:color w:val="000000" w:themeColor="text1"/>
                <w:sz w:val="20"/>
                <w:szCs w:val="20"/>
                <w:lang w:eastAsia="pt-BR"/>
              </w:rPr>
              <w:t>1</w:t>
            </w:r>
            <w:proofErr w:type="gramEnd"/>
          </w:p>
          <w:p w:rsidR="00920091" w:rsidRPr="00683DAD" w:rsidRDefault="00A7133E" w:rsidP="00920091">
            <w:pPr>
              <w:autoSpaceDE w:val="0"/>
              <w:autoSpaceDN w:val="0"/>
              <w:adjustRightInd w:val="0"/>
              <w:spacing w:after="0" w:line="360" w:lineRule="auto"/>
              <w:rPr>
                <w:rFonts w:cs="Arial"/>
                <w:color w:val="000000" w:themeColor="text1"/>
                <w:sz w:val="20"/>
                <w:szCs w:val="20"/>
                <w:lang w:eastAsia="pt-BR"/>
              </w:rPr>
            </w:pPr>
            <w:proofErr w:type="gramStart"/>
            <w:r w:rsidRPr="00A7133E">
              <w:rPr>
                <w:rFonts w:cs="Arial"/>
                <w:color w:val="000000" w:themeColor="text1"/>
                <w:sz w:val="20"/>
                <w:szCs w:val="20"/>
                <w:lang w:eastAsia="pt-BR"/>
              </w:rPr>
              <w:t>1</w:t>
            </w:r>
            <w:proofErr w:type="gramEnd"/>
          </w:p>
        </w:tc>
        <w:tc>
          <w:tcPr>
            <w:tcW w:w="985" w:type="dxa"/>
          </w:tcPr>
          <w:p w:rsidR="00920091" w:rsidRPr="00683DAD" w:rsidRDefault="00A7133E" w:rsidP="00920091">
            <w:pPr>
              <w:autoSpaceDE w:val="0"/>
              <w:autoSpaceDN w:val="0"/>
              <w:adjustRightInd w:val="0"/>
              <w:spacing w:after="0" w:line="360" w:lineRule="auto"/>
              <w:rPr>
                <w:rFonts w:cs="Arial"/>
                <w:color w:val="000000" w:themeColor="text1"/>
                <w:sz w:val="20"/>
                <w:szCs w:val="20"/>
                <w:lang w:eastAsia="pt-BR"/>
              </w:rPr>
            </w:pPr>
            <w:proofErr w:type="gramStart"/>
            <w:r w:rsidRPr="00A7133E">
              <w:rPr>
                <w:rFonts w:cs="Arial"/>
                <w:color w:val="000000" w:themeColor="text1"/>
                <w:sz w:val="20"/>
                <w:szCs w:val="20"/>
                <w:lang w:eastAsia="pt-BR"/>
              </w:rPr>
              <w:t>4</w:t>
            </w:r>
            <w:proofErr w:type="gramEnd"/>
          </w:p>
          <w:p w:rsidR="00920091" w:rsidRPr="00683DAD" w:rsidRDefault="00A7133E" w:rsidP="00920091">
            <w:pPr>
              <w:autoSpaceDE w:val="0"/>
              <w:autoSpaceDN w:val="0"/>
              <w:adjustRightInd w:val="0"/>
              <w:spacing w:after="0" w:line="360" w:lineRule="auto"/>
              <w:rPr>
                <w:rFonts w:cs="Arial"/>
                <w:color w:val="000000" w:themeColor="text1"/>
                <w:sz w:val="20"/>
                <w:szCs w:val="20"/>
                <w:lang w:eastAsia="pt-BR"/>
              </w:rPr>
            </w:pPr>
            <w:r w:rsidRPr="00A7133E">
              <w:rPr>
                <w:rFonts w:cs="Arial"/>
                <w:color w:val="000000" w:themeColor="text1"/>
                <w:sz w:val="20"/>
                <w:szCs w:val="20"/>
                <w:lang w:eastAsia="pt-BR"/>
              </w:rPr>
              <w:t>18</w:t>
            </w:r>
          </w:p>
          <w:p w:rsidR="00920091" w:rsidRPr="00683DAD" w:rsidRDefault="00A7133E" w:rsidP="00920091">
            <w:pPr>
              <w:autoSpaceDE w:val="0"/>
              <w:autoSpaceDN w:val="0"/>
              <w:adjustRightInd w:val="0"/>
              <w:spacing w:after="0" w:line="360" w:lineRule="auto"/>
              <w:rPr>
                <w:rFonts w:cs="Arial"/>
                <w:color w:val="000000" w:themeColor="text1"/>
                <w:sz w:val="20"/>
                <w:szCs w:val="20"/>
                <w:lang w:eastAsia="pt-BR"/>
              </w:rPr>
            </w:pPr>
            <w:r w:rsidRPr="00A7133E">
              <w:rPr>
                <w:rFonts w:cs="Arial"/>
                <w:color w:val="000000" w:themeColor="text1"/>
                <w:sz w:val="20"/>
                <w:szCs w:val="20"/>
                <w:lang w:eastAsia="pt-BR"/>
              </w:rPr>
              <w:t>22</w:t>
            </w:r>
          </w:p>
        </w:tc>
      </w:tr>
    </w:tbl>
    <w:p w:rsidR="00920091" w:rsidRPr="00E41E0E" w:rsidRDefault="00920091" w:rsidP="00920091">
      <w:pPr>
        <w:spacing w:after="0" w:line="360" w:lineRule="auto"/>
        <w:jc w:val="both"/>
        <w:rPr>
          <w:rFonts w:cs="Arial"/>
          <w:color w:val="000000" w:themeColor="text1"/>
          <w:sz w:val="20"/>
          <w:szCs w:val="24"/>
        </w:rPr>
      </w:pPr>
      <w:r w:rsidRPr="00E41E0E">
        <w:rPr>
          <w:rFonts w:cs="Arial"/>
          <w:b/>
          <w:color w:val="000000" w:themeColor="text1"/>
          <w:sz w:val="20"/>
          <w:szCs w:val="24"/>
        </w:rPr>
        <w:t xml:space="preserve">Fonte: </w:t>
      </w:r>
      <w:r w:rsidRPr="00E41E0E">
        <w:rPr>
          <w:rFonts w:cs="Arial"/>
          <w:color w:val="000000" w:themeColor="text1"/>
          <w:sz w:val="20"/>
          <w:szCs w:val="24"/>
        </w:rPr>
        <w:t xml:space="preserve">Dados da pesquisa, </w:t>
      </w:r>
      <w:proofErr w:type="gramStart"/>
      <w:r w:rsidRPr="00E41E0E">
        <w:rPr>
          <w:rFonts w:cs="Arial"/>
          <w:color w:val="000000" w:themeColor="text1"/>
          <w:sz w:val="20"/>
          <w:szCs w:val="24"/>
        </w:rPr>
        <w:t>2017</w:t>
      </w:r>
      <w:proofErr w:type="gramEnd"/>
    </w:p>
    <w:p w:rsidR="00920091" w:rsidRPr="00E41E0E" w:rsidRDefault="00920091" w:rsidP="00920091">
      <w:pPr>
        <w:spacing w:after="0" w:line="360" w:lineRule="auto"/>
        <w:jc w:val="both"/>
        <w:rPr>
          <w:rFonts w:cs="Arial"/>
          <w:b/>
          <w:color w:val="000000" w:themeColor="text1"/>
          <w:szCs w:val="24"/>
        </w:rPr>
      </w:pPr>
    </w:p>
    <w:p w:rsidR="00920091" w:rsidRPr="00E41E0E" w:rsidRDefault="00920091" w:rsidP="00920091">
      <w:pPr>
        <w:autoSpaceDE w:val="0"/>
        <w:autoSpaceDN w:val="0"/>
        <w:adjustRightInd w:val="0"/>
        <w:spacing w:after="0" w:line="360" w:lineRule="auto"/>
        <w:ind w:firstLine="708"/>
        <w:jc w:val="both"/>
        <w:rPr>
          <w:rFonts w:cs="Arial"/>
          <w:color w:val="000000" w:themeColor="text1"/>
          <w:szCs w:val="24"/>
        </w:rPr>
      </w:pPr>
      <w:r w:rsidRPr="00E41E0E">
        <w:rPr>
          <w:rFonts w:cs="Arial"/>
          <w:color w:val="000000" w:themeColor="text1"/>
          <w:szCs w:val="24"/>
        </w:rPr>
        <w:t xml:space="preserve">Quanto </w:t>
      </w:r>
      <w:r w:rsidR="00683DAD">
        <w:rPr>
          <w:rFonts w:cs="Arial"/>
          <w:color w:val="000000" w:themeColor="text1"/>
          <w:szCs w:val="24"/>
        </w:rPr>
        <w:t>a</w:t>
      </w:r>
      <w:r w:rsidRPr="00E41E0E">
        <w:rPr>
          <w:rFonts w:cs="Arial"/>
          <w:color w:val="000000" w:themeColor="text1"/>
          <w:szCs w:val="24"/>
        </w:rPr>
        <w:t xml:space="preserve">os macroelementos </w:t>
      </w:r>
      <w:proofErr w:type="spellStart"/>
      <w:r w:rsidRPr="00E41E0E">
        <w:rPr>
          <w:rFonts w:cs="Arial"/>
          <w:color w:val="000000" w:themeColor="text1"/>
          <w:szCs w:val="24"/>
        </w:rPr>
        <w:t>florísticos</w:t>
      </w:r>
      <w:proofErr w:type="spellEnd"/>
      <w:r w:rsidRPr="00E41E0E">
        <w:rPr>
          <w:rFonts w:cs="Arial"/>
          <w:color w:val="000000" w:themeColor="text1"/>
          <w:szCs w:val="24"/>
        </w:rPr>
        <w:t>, percebeu-se que as árvores sem frutos foram mais representadas nos desenhos (38 nas duas entrevistas)</w:t>
      </w:r>
      <w:r w:rsidR="00683DAD">
        <w:rPr>
          <w:rFonts w:cs="Arial"/>
          <w:color w:val="000000" w:themeColor="text1"/>
          <w:szCs w:val="24"/>
        </w:rPr>
        <w:t>;</w:t>
      </w:r>
      <w:r w:rsidRPr="00E41E0E">
        <w:rPr>
          <w:rFonts w:cs="Arial"/>
          <w:color w:val="000000" w:themeColor="text1"/>
          <w:szCs w:val="24"/>
        </w:rPr>
        <w:t xml:space="preserve"> houve ainda representação de flor</w:t>
      </w:r>
      <w:r w:rsidR="00683DAD">
        <w:rPr>
          <w:rFonts w:cs="Arial"/>
          <w:color w:val="000000" w:themeColor="text1"/>
          <w:szCs w:val="24"/>
        </w:rPr>
        <w:t>es</w:t>
      </w:r>
      <w:r w:rsidRPr="00E41E0E">
        <w:rPr>
          <w:rFonts w:cs="Arial"/>
          <w:color w:val="000000" w:themeColor="text1"/>
          <w:szCs w:val="24"/>
        </w:rPr>
        <w:t xml:space="preserve"> (27 nas duas entrevistas) e de grama (10 vezes nas duas entrevistas)</w:t>
      </w:r>
      <w:r w:rsidR="00D978E2">
        <w:rPr>
          <w:rFonts w:cs="Arial"/>
          <w:color w:val="000000" w:themeColor="text1"/>
          <w:szCs w:val="24"/>
        </w:rPr>
        <w:t>;</w:t>
      </w:r>
      <w:r w:rsidRPr="00E41E0E">
        <w:rPr>
          <w:rFonts w:cs="Arial"/>
          <w:color w:val="000000" w:themeColor="text1"/>
          <w:szCs w:val="24"/>
        </w:rPr>
        <w:t xml:space="preserve"> contudo</w:t>
      </w:r>
      <w:r w:rsidR="00D978E2">
        <w:rPr>
          <w:rFonts w:cs="Arial"/>
          <w:color w:val="000000" w:themeColor="text1"/>
          <w:szCs w:val="24"/>
        </w:rPr>
        <w:t>,</w:t>
      </w:r>
      <w:r w:rsidRPr="00E41E0E">
        <w:rPr>
          <w:rFonts w:cs="Arial"/>
          <w:color w:val="000000" w:themeColor="text1"/>
          <w:szCs w:val="24"/>
        </w:rPr>
        <w:t xml:space="preserve"> o número de elementos destacado foi maior na segunda coleta (Tabela 8).</w:t>
      </w:r>
    </w:p>
    <w:p w:rsidR="00920091" w:rsidRPr="00E41E0E" w:rsidRDefault="00920091" w:rsidP="00920091">
      <w:pPr>
        <w:autoSpaceDE w:val="0"/>
        <w:autoSpaceDN w:val="0"/>
        <w:adjustRightInd w:val="0"/>
        <w:spacing w:after="0" w:line="360" w:lineRule="auto"/>
        <w:jc w:val="both"/>
        <w:rPr>
          <w:rFonts w:cs="Arial"/>
          <w:color w:val="000000" w:themeColor="text1"/>
          <w:szCs w:val="24"/>
        </w:rPr>
      </w:pPr>
    </w:p>
    <w:p w:rsidR="00920091" w:rsidRPr="00683DAD" w:rsidRDefault="00A7133E" w:rsidP="00920091">
      <w:pPr>
        <w:spacing w:after="0" w:line="360" w:lineRule="auto"/>
        <w:jc w:val="both"/>
        <w:rPr>
          <w:rFonts w:cs="Arial"/>
          <w:color w:val="000000" w:themeColor="text1"/>
          <w:sz w:val="20"/>
          <w:szCs w:val="20"/>
          <w:lang w:eastAsia="pt-BR"/>
        </w:rPr>
      </w:pPr>
      <w:r w:rsidRPr="00A7133E">
        <w:rPr>
          <w:rFonts w:cs="Arial"/>
          <w:b/>
          <w:bCs/>
          <w:color w:val="000000" w:themeColor="text1"/>
          <w:sz w:val="20"/>
          <w:szCs w:val="20"/>
          <w:lang w:eastAsia="pt-BR"/>
        </w:rPr>
        <w:t xml:space="preserve">Tabela 8. </w:t>
      </w:r>
      <w:r w:rsidRPr="00A7133E">
        <w:rPr>
          <w:rFonts w:cs="Arial"/>
          <w:color w:val="000000" w:themeColor="text1"/>
          <w:sz w:val="20"/>
          <w:szCs w:val="20"/>
          <w:lang w:eastAsia="pt-BR"/>
        </w:rPr>
        <w:t xml:space="preserve">Número dos macroelementos </w:t>
      </w:r>
      <w:proofErr w:type="spellStart"/>
      <w:r w:rsidRPr="00A7133E">
        <w:rPr>
          <w:rFonts w:cs="Arial"/>
          <w:color w:val="000000" w:themeColor="text1"/>
          <w:sz w:val="20"/>
          <w:szCs w:val="20"/>
          <w:lang w:eastAsia="pt-BR"/>
        </w:rPr>
        <w:t>florísticos</w:t>
      </w:r>
      <w:proofErr w:type="spellEnd"/>
      <w:r w:rsidRPr="00A7133E">
        <w:rPr>
          <w:rFonts w:cs="Arial"/>
          <w:color w:val="000000" w:themeColor="text1"/>
          <w:sz w:val="20"/>
          <w:szCs w:val="20"/>
          <w:lang w:eastAsia="pt-BR"/>
        </w:rPr>
        <w:t xml:space="preserve"> identificados nas duas coletas.</w:t>
      </w:r>
    </w:p>
    <w:tbl>
      <w:tblPr>
        <w:tblStyle w:val="Tabelacomgrade"/>
        <w:tblW w:w="0" w:type="auto"/>
        <w:tblBorders>
          <w:left w:val="none" w:sz="0" w:space="0" w:color="auto"/>
          <w:right w:val="none" w:sz="0" w:space="0" w:color="auto"/>
          <w:insideV w:val="none" w:sz="0" w:space="0" w:color="auto"/>
        </w:tblBorders>
        <w:tblLook w:val="04A0"/>
      </w:tblPr>
      <w:tblGrid>
        <w:gridCol w:w="1155"/>
        <w:gridCol w:w="1178"/>
        <w:gridCol w:w="864"/>
        <w:gridCol w:w="1111"/>
        <w:gridCol w:w="1099"/>
        <w:gridCol w:w="1085"/>
        <w:gridCol w:w="928"/>
        <w:gridCol w:w="861"/>
        <w:gridCol w:w="1006"/>
      </w:tblGrid>
      <w:tr w:rsidR="00E41E0E" w:rsidRPr="00683DAD" w:rsidTr="00920091">
        <w:trPr>
          <w:trHeight w:val="822"/>
        </w:trPr>
        <w:tc>
          <w:tcPr>
            <w:tcW w:w="1172" w:type="dxa"/>
          </w:tcPr>
          <w:p w:rsidR="00920091" w:rsidRPr="00683DAD" w:rsidRDefault="00A7133E" w:rsidP="00920091">
            <w:pPr>
              <w:autoSpaceDE w:val="0"/>
              <w:autoSpaceDN w:val="0"/>
              <w:adjustRightInd w:val="0"/>
              <w:spacing w:after="0" w:line="360" w:lineRule="auto"/>
              <w:rPr>
                <w:rFonts w:cs="Arial"/>
                <w:b/>
                <w:color w:val="000000" w:themeColor="text1"/>
                <w:sz w:val="20"/>
                <w:szCs w:val="20"/>
                <w:lang w:eastAsia="pt-BR"/>
              </w:rPr>
            </w:pPr>
            <w:r w:rsidRPr="00A7133E">
              <w:rPr>
                <w:rFonts w:cs="Arial"/>
                <w:b/>
                <w:color w:val="000000" w:themeColor="text1"/>
                <w:sz w:val="20"/>
                <w:szCs w:val="20"/>
                <w:lang w:eastAsia="pt-BR"/>
              </w:rPr>
              <w:t>Coletas (2017)</w:t>
            </w:r>
          </w:p>
        </w:tc>
        <w:tc>
          <w:tcPr>
            <w:tcW w:w="1203" w:type="dxa"/>
          </w:tcPr>
          <w:p w:rsidR="00920091" w:rsidRPr="00683DAD" w:rsidRDefault="00683DAD" w:rsidP="00920091">
            <w:pPr>
              <w:autoSpaceDE w:val="0"/>
              <w:autoSpaceDN w:val="0"/>
              <w:adjustRightInd w:val="0"/>
              <w:spacing w:after="0" w:line="360" w:lineRule="auto"/>
              <w:rPr>
                <w:rFonts w:cs="Arial"/>
                <w:b/>
                <w:caps/>
                <w:color w:val="000000" w:themeColor="text1"/>
                <w:sz w:val="20"/>
                <w:szCs w:val="20"/>
                <w:lang w:eastAsia="pt-BR"/>
              </w:rPr>
            </w:pPr>
            <w:r>
              <w:rPr>
                <w:rFonts w:cs="Arial"/>
                <w:b/>
                <w:color w:val="000000" w:themeColor="text1"/>
                <w:sz w:val="20"/>
                <w:szCs w:val="20"/>
                <w:lang w:eastAsia="pt-BR"/>
              </w:rPr>
              <w:t>Á</w:t>
            </w:r>
            <w:r w:rsidRPr="00683DAD">
              <w:rPr>
                <w:rFonts w:cs="Arial"/>
                <w:b/>
                <w:color w:val="000000" w:themeColor="text1"/>
                <w:sz w:val="20"/>
                <w:szCs w:val="20"/>
                <w:lang w:eastAsia="pt-BR"/>
              </w:rPr>
              <w:t xml:space="preserve">rvore </w:t>
            </w:r>
            <w:r w:rsidR="00A7133E" w:rsidRPr="00A7133E">
              <w:rPr>
                <w:rFonts w:cs="Arial"/>
                <w:b/>
                <w:color w:val="000000" w:themeColor="text1"/>
                <w:sz w:val="20"/>
                <w:szCs w:val="20"/>
                <w:lang w:eastAsia="pt-BR"/>
              </w:rPr>
              <w:t>sem frutos</w:t>
            </w:r>
          </w:p>
        </w:tc>
        <w:tc>
          <w:tcPr>
            <w:tcW w:w="886" w:type="dxa"/>
          </w:tcPr>
          <w:p w:rsidR="00920091" w:rsidRPr="00683DAD" w:rsidRDefault="00A7133E" w:rsidP="00920091">
            <w:pPr>
              <w:autoSpaceDE w:val="0"/>
              <w:autoSpaceDN w:val="0"/>
              <w:adjustRightInd w:val="0"/>
              <w:spacing w:after="0" w:line="360" w:lineRule="auto"/>
              <w:rPr>
                <w:rFonts w:cs="Arial"/>
                <w:b/>
                <w:color w:val="000000" w:themeColor="text1"/>
                <w:sz w:val="20"/>
                <w:szCs w:val="20"/>
                <w:lang w:eastAsia="pt-BR"/>
              </w:rPr>
            </w:pPr>
            <w:r w:rsidRPr="00A7133E">
              <w:rPr>
                <w:rFonts w:cs="Arial"/>
                <w:b/>
                <w:color w:val="000000" w:themeColor="text1"/>
                <w:sz w:val="20"/>
                <w:szCs w:val="20"/>
                <w:lang w:eastAsia="pt-BR"/>
              </w:rPr>
              <w:t>Flor</w:t>
            </w:r>
          </w:p>
        </w:tc>
        <w:tc>
          <w:tcPr>
            <w:tcW w:w="1132" w:type="dxa"/>
          </w:tcPr>
          <w:p w:rsidR="00920091" w:rsidRPr="00683DAD" w:rsidRDefault="00A7133E" w:rsidP="00920091">
            <w:pPr>
              <w:autoSpaceDE w:val="0"/>
              <w:autoSpaceDN w:val="0"/>
              <w:adjustRightInd w:val="0"/>
              <w:spacing w:after="0" w:line="360" w:lineRule="auto"/>
              <w:rPr>
                <w:rFonts w:cs="Arial"/>
                <w:b/>
                <w:color w:val="000000" w:themeColor="text1"/>
                <w:sz w:val="20"/>
                <w:szCs w:val="20"/>
                <w:lang w:eastAsia="pt-BR"/>
              </w:rPr>
            </w:pPr>
            <w:r w:rsidRPr="00A7133E">
              <w:rPr>
                <w:rFonts w:cs="Arial"/>
                <w:b/>
                <w:color w:val="000000" w:themeColor="text1"/>
                <w:sz w:val="20"/>
                <w:szCs w:val="20"/>
                <w:lang w:eastAsia="pt-BR"/>
              </w:rPr>
              <w:t>Grama</w:t>
            </w:r>
          </w:p>
        </w:tc>
        <w:tc>
          <w:tcPr>
            <w:tcW w:w="1118" w:type="dxa"/>
          </w:tcPr>
          <w:p w:rsidR="00920091" w:rsidRPr="00683DAD" w:rsidRDefault="00A7133E" w:rsidP="00920091">
            <w:pPr>
              <w:autoSpaceDE w:val="0"/>
              <w:autoSpaceDN w:val="0"/>
              <w:adjustRightInd w:val="0"/>
              <w:spacing w:after="0" w:line="360" w:lineRule="auto"/>
              <w:rPr>
                <w:rFonts w:cs="Arial"/>
                <w:b/>
                <w:color w:val="000000" w:themeColor="text1"/>
                <w:sz w:val="20"/>
                <w:szCs w:val="20"/>
                <w:lang w:eastAsia="pt-BR"/>
              </w:rPr>
            </w:pPr>
            <w:r w:rsidRPr="00A7133E">
              <w:rPr>
                <w:rFonts w:cs="Arial"/>
                <w:b/>
                <w:color w:val="000000" w:themeColor="text1"/>
                <w:sz w:val="20"/>
                <w:szCs w:val="20"/>
                <w:lang w:eastAsia="pt-BR"/>
              </w:rPr>
              <w:t>Árvore com frutos</w:t>
            </w:r>
          </w:p>
        </w:tc>
        <w:tc>
          <w:tcPr>
            <w:tcW w:w="1105" w:type="dxa"/>
          </w:tcPr>
          <w:p w:rsidR="00920091" w:rsidRPr="00683DAD" w:rsidRDefault="00A7133E" w:rsidP="00920091">
            <w:pPr>
              <w:autoSpaceDE w:val="0"/>
              <w:autoSpaceDN w:val="0"/>
              <w:adjustRightInd w:val="0"/>
              <w:spacing w:after="0" w:line="360" w:lineRule="auto"/>
              <w:rPr>
                <w:rFonts w:cs="Arial"/>
                <w:b/>
                <w:color w:val="000000" w:themeColor="text1"/>
                <w:sz w:val="20"/>
                <w:szCs w:val="20"/>
                <w:lang w:eastAsia="pt-BR"/>
              </w:rPr>
            </w:pPr>
            <w:r w:rsidRPr="00A7133E">
              <w:rPr>
                <w:rFonts w:cs="Arial"/>
                <w:b/>
                <w:color w:val="000000" w:themeColor="text1"/>
                <w:sz w:val="20"/>
                <w:szCs w:val="20"/>
                <w:lang w:eastAsia="pt-BR"/>
              </w:rPr>
              <w:t>Frutas</w:t>
            </w:r>
          </w:p>
        </w:tc>
        <w:tc>
          <w:tcPr>
            <w:tcW w:w="765" w:type="dxa"/>
          </w:tcPr>
          <w:p w:rsidR="00920091" w:rsidRPr="00683DAD" w:rsidRDefault="00A7133E" w:rsidP="00920091">
            <w:pPr>
              <w:autoSpaceDE w:val="0"/>
              <w:autoSpaceDN w:val="0"/>
              <w:adjustRightInd w:val="0"/>
              <w:spacing w:after="0" w:line="360" w:lineRule="auto"/>
              <w:rPr>
                <w:rFonts w:cs="Arial"/>
                <w:b/>
                <w:color w:val="000000" w:themeColor="text1"/>
                <w:sz w:val="20"/>
                <w:szCs w:val="20"/>
                <w:lang w:eastAsia="pt-BR"/>
              </w:rPr>
            </w:pPr>
            <w:r w:rsidRPr="00A7133E">
              <w:rPr>
                <w:rFonts w:cs="Arial"/>
                <w:b/>
                <w:color w:val="000000" w:themeColor="text1"/>
                <w:sz w:val="20"/>
                <w:szCs w:val="20"/>
                <w:lang w:eastAsia="pt-BR"/>
              </w:rPr>
              <w:t>Plantas</w:t>
            </w:r>
          </w:p>
        </w:tc>
        <w:tc>
          <w:tcPr>
            <w:tcW w:w="875" w:type="dxa"/>
          </w:tcPr>
          <w:p w:rsidR="00920091" w:rsidRPr="00683DAD" w:rsidRDefault="00A7133E" w:rsidP="00920091">
            <w:pPr>
              <w:autoSpaceDE w:val="0"/>
              <w:autoSpaceDN w:val="0"/>
              <w:adjustRightInd w:val="0"/>
              <w:spacing w:after="0" w:line="360" w:lineRule="auto"/>
              <w:rPr>
                <w:rFonts w:cs="Arial"/>
                <w:b/>
                <w:color w:val="000000" w:themeColor="text1"/>
                <w:sz w:val="20"/>
                <w:szCs w:val="20"/>
                <w:lang w:eastAsia="pt-BR"/>
              </w:rPr>
            </w:pPr>
            <w:r w:rsidRPr="00A7133E">
              <w:rPr>
                <w:rFonts w:cs="Arial"/>
                <w:b/>
                <w:color w:val="000000" w:themeColor="text1"/>
                <w:sz w:val="20"/>
                <w:szCs w:val="20"/>
                <w:lang w:eastAsia="pt-BR"/>
              </w:rPr>
              <w:t>Pé de coco</w:t>
            </w:r>
          </w:p>
        </w:tc>
        <w:tc>
          <w:tcPr>
            <w:tcW w:w="1031" w:type="dxa"/>
          </w:tcPr>
          <w:p w:rsidR="00920091" w:rsidRPr="00683DAD" w:rsidRDefault="00A7133E" w:rsidP="00920091">
            <w:pPr>
              <w:autoSpaceDE w:val="0"/>
              <w:autoSpaceDN w:val="0"/>
              <w:adjustRightInd w:val="0"/>
              <w:spacing w:after="0" w:line="360" w:lineRule="auto"/>
              <w:rPr>
                <w:rFonts w:cs="Arial"/>
                <w:b/>
                <w:color w:val="000000" w:themeColor="text1"/>
                <w:sz w:val="20"/>
                <w:szCs w:val="20"/>
                <w:lang w:eastAsia="pt-BR"/>
              </w:rPr>
            </w:pPr>
            <w:r w:rsidRPr="00A7133E">
              <w:rPr>
                <w:rFonts w:cs="Arial"/>
                <w:b/>
                <w:color w:val="000000" w:themeColor="text1"/>
                <w:sz w:val="20"/>
                <w:szCs w:val="20"/>
                <w:lang w:eastAsia="pt-BR"/>
              </w:rPr>
              <w:t>Total</w:t>
            </w:r>
          </w:p>
        </w:tc>
      </w:tr>
      <w:tr w:rsidR="00E41E0E" w:rsidRPr="00683DAD" w:rsidTr="00920091">
        <w:tc>
          <w:tcPr>
            <w:tcW w:w="1172" w:type="dxa"/>
          </w:tcPr>
          <w:p w:rsidR="00920091" w:rsidRPr="00683DAD" w:rsidRDefault="00A7133E" w:rsidP="00920091">
            <w:pPr>
              <w:autoSpaceDE w:val="0"/>
              <w:autoSpaceDN w:val="0"/>
              <w:adjustRightInd w:val="0"/>
              <w:spacing w:after="0" w:line="360" w:lineRule="auto"/>
              <w:rPr>
                <w:rFonts w:cs="Arial"/>
                <w:color w:val="000000" w:themeColor="text1"/>
                <w:sz w:val="20"/>
                <w:szCs w:val="20"/>
                <w:lang w:eastAsia="pt-BR"/>
              </w:rPr>
            </w:pPr>
            <w:r w:rsidRPr="00A7133E">
              <w:rPr>
                <w:rFonts w:cs="Arial"/>
                <w:color w:val="000000" w:themeColor="text1"/>
                <w:sz w:val="20"/>
                <w:szCs w:val="20"/>
                <w:lang w:eastAsia="pt-BR"/>
              </w:rPr>
              <w:t>03/06</w:t>
            </w:r>
          </w:p>
          <w:p w:rsidR="00920091" w:rsidRPr="00683DAD" w:rsidRDefault="00A7133E" w:rsidP="00920091">
            <w:pPr>
              <w:spacing w:after="0" w:line="360" w:lineRule="auto"/>
              <w:rPr>
                <w:rFonts w:cs="Arial"/>
                <w:color w:val="000000" w:themeColor="text1"/>
                <w:sz w:val="20"/>
                <w:szCs w:val="20"/>
                <w:lang w:eastAsia="pt-BR"/>
              </w:rPr>
            </w:pPr>
            <w:r w:rsidRPr="00A7133E">
              <w:rPr>
                <w:rFonts w:cs="Arial"/>
                <w:color w:val="000000" w:themeColor="text1"/>
                <w:sz w:val="20"/>
                <w:szCs w:val="20"/>
                <w:lang w:eastAsia="pt-BR"/>
              </w:rPr>
              <w:t>31/10</w:t>
            </w:r>
          </w:p>
          <w:p w:rsidR="00920091" w:rsidRPr="00683DAD" w:rsidRDefault="00A7133E" w:rsidP="00920091">
            <w:pPr>
              <w:autoSpaceDE w:val="0"/>
              <w:autoSpaceDN w:val="0"/>
              <w:adjustRightInd w:val="0"/>
              <w:spacing w:after="0" w:line="360" w:lineRule="auto"/>
              <w:rPr>
                <w:rFonts w:cs="Arial"/>
                <w:color w:val="000000" w:themeColor="text1"/>
                <w:sz w:val="20"/>
                <w:szCs w:val="20"/>
                <w:lang w:eastAsia="pt-BR"/>
              </w:rPr>
            </w:pPr>
            <w:r w:rsidRPr="00A7133E">
              <w:rPr>
                <w:rFonts w:cs="Arial"/>
                <w:color w:val="000000" w:themeColor="text1"/>
                <w:sz w:val="20"/>
                <w:szCs w:val="20"/>
                <w:lang w:eastAsia="pt-BR"/>
              </w:rPr>
              <w:t>Total</w:t>
            </w:r>
          </w:p>
        </w:tc>
        <w:tc>
          <w:tcPr>
            <w:tcW w:w="1203" w:type="dxa"/>
          </w:tcPr>
          <w:p w:rsidR="00920091" w:rsidRPr="00683DAD" w:rsidRDefault="00A7133E" w:rsidP="00920091">
            <w:pPr>
              <w:autoSpaceDE w:val="0"/>
              <w:autoSpaceDN w:val="0"/>
              <w:adjustRightInd w:val="0"/>
              <w:spacing w:after="0" w:line="360" w:lineRule="auto"/>
              <w:rPr>
                <w:rFonts w:cs="Arial"/>
                <w:color w:val="000000" w:themeColor="text1"/>
                <w:sz w:val="20"/>
                <w:szCs w:val="20"/>
                <w:lang w:eastAsia="pt-BR"/>
              </w:rPr>
            </w:pPr>
            <w:r w:rsidRPr="00A7133E">
              <w:rPr>
                <w:rFonts w:cs="Arial"/>
                <w:color w:val="000000" w:themeColor="text1"/>
                <w:sz w:val="20"/>
                <w:szCs w:val="20"/>
                <w:lang w:eastAsia="pt-BR"/>
              </w:rPr>
              <w:t>22</w:t>
            </w:r>
          </w:p>
          <w:p w:rsidR="00920091" w:rsidRPr="00683DAD" w:rsidRDefault="00A7133E" w:rsidP="00920091">
            <w:pPr>
              <w:autoSpaceDE w:val="0"/>
              <w:autoSpaceDN w:val="0"/>
              <w:adjustRightInd w:val="0"/>
              <w:spacing w:after="0" w:line="360" w:lineRule="auto"/>
              <w:rPr>
                <w:rFonts w:cs="Arial"/>
                <w:color w:val="000000" w:themeColor="text1"/>
                <w:sz w:val="20"/>
                <w:szCs w:val="20"/>
                <w:lang w:eastAsia="pt-BR"/>
              </w:rPr>
            </w:pPr>
            <w:r w:rsidRPr="00A7133E">
              <w:rPr>
                <w:rFonts w:cs="Arial"/>
                <w:color w:val="000000" w:themeColor="text1"/>
                <w:sz w:val="20"/>
                <w:szCs w:val="20"/>
                <w:lang w:eastAsia="pt-BR"/>
              </w:rPr>
              <w:t>16</w:t>
            </w:r>
          </w:p>
          <w:p w:rsidR="00920091" w:rsidRPr="00683DAD" w:rsidRDefault="00A7133E" w:rsidP="00920091">
            <w:pPr>
              <w:autoSpaceDE w:val="0"/>
              <w:autoSpaceDN w:val="0"/>
              <w:adjustRightInd w:val="0"/>
              <w:spacing w:after="0" w:line="360" w:lineRule="auto"/>
              <w:rPr>
                <w:rFonts w:cs="Arial"/>
                <w:color w:val="000000" w:themeColor="text1"/>
                <w:sz w:val="20"/>
                <w:szCs w:val="20"/>
                <w:lang w:eastAsia="pt-BR"/>
              </w:rPr>
            </w:pPr>
            <w:r w:rsidRPr="00A7133E">
              <w:rPr>
                <w:rFonts w:cs="Arial"/>
                <w:color w:val="000000" w:themeColor="text1"/>
                <w:sz w:val="20"/>
                <w:szCs w:val="20"/>
                <w:lang w:eastAsia="pt-BR"/>
              </w:rPr>
              <w:t>38</w:t>
            </w:r>
          </w:p>
        </w:tc>
        <w:tc>
          <w:tcPr>
            <w:tcW w:w="886" w:type="dxa"/>
          </w:tcPr>
          <w:p w:rsidR="00920091" w:rsidRPr="00683DAD" w:rsidRDefault="00A7133E" w:rsidP="00920091">
            <w:pPr>
              <w:autoSpaceDE w:val="0"/>
              <w:autoSpaceDN w:val="0"/>
              <w:adjustRightInd w:val="0"/>
              <w:spacing w:after="0" w:line="360" w:lineRule="auto"/>
              <w:rPr>
                <w:rFonts w:cs="Arial"/>
                <w:color w:val="000000" w:themeColor="text1"/>
                <w:sz w:val="20"/>
                <w:szCs w:val="20"/>
                <w:lang w:eastAsia="pt-BR"/>
              </w:rPr>
            </w:pPr>
            <w:r w:rsidRPr="00A7133E">
              <w:rPr>
                <w:rFonts w:cs="Arial"/>
                <w:color w:val="000000" w:themeColor="text1"/>
                <w:sz w:val="20"/>
                <w:szCs w:val="20"/>
                <w:lang w:eastAsia="pt-BR"/>
              </w:rPr>
              <w:t>12</w:t>
            </w:r>
          </w:p>
          <w:p w:rsidR="00920091" w:rsidRPr="00683DAD" w:rsidRDefault="00A7133E" w:rsidP="00920091">
            <w:pPr>
              <w:autoSpaceDE w:val="0"/>
              <w:autoSpaceDN w:val="0"/>
              <w:adjustRightInd w:val="0"/>
              <w:spacing w:after="0" w:line="360" w:lineRule="auto"/>
              <w:rPr>
                <w:rFonts w:cs="Arial"/>
                <w:color w:val="000000" w:themeColor="text1"/>
                <w:sz w:val="20"/>
                <w:szCs w:val="20"/>
                <w:lang w:eastAsia="pt-BR"/>
              </w:rPr>
            </w:pPr>
            <w:r w:rsidRPr="00A7133E">
              <w:rPr>
                <w:rFonts w:cs="Arial"/>
                <w:color w:val="000000" w:themeColor="text1"/>
                <w:sz w:val="20"/>
                <w:szCs w:val="20"/>
                <w:lang w:eastAsia="pt-BR"/>
              </w:rPr>
              <w:t>15</w:t>
            </w:r>
          </w:p>
          <w:p w:rsidR="00920091" w:rsidRPr="00683DAD" w:rsidRDefault="00A7133E" w:rsidP="00920091">
            <w:pPr>
              <w:autoSpaceDE w:val="0"/>
              <w:autoSpaceDN w:val="0"/>
              <w:adjustRightInd w:val="0"/>
              <w:spacing w:after="0" w:line="360" w:lineRule="auto"/>
              <w:rPr>
                <w:rFonts w:cs="Arial"/>
                <w:color w:val="000000" w:themeColor="text1"/>
                <w:sz w:val="20"/>
                <w:szCs w:val="20"/>
                <w:lang w:eastAsia="pt-BR"/>
              </w:rPr>
            </w:pPr>
            <w:r w:rsidRPr="00A7133E">
              <w:rPr>
                <w:rFonts w:cs="Arial"/>
                <w:color w:val="000000" w:themeColor="text1"/>
                <w:sz w:val="20"/>
                <w:szCs w:val="20"/>
                <w:lang w:eastAsia="pt-BR"/>
              </w:rPr>
              <w:t>27</w:t>
            </w:r>
          </w:p>
        </w:tc>
        <w:tc>
          <w:tcPr>
            <w:tcW w:w="1132" w:type="dxa"/>
          </w:tcPr>
          <w:p w:rsidR="00920091" w:rsidRPr="00683DAD" w:rsidRDefault="00A7133E" w:rsidP="00920091">
            <w:pPr>
              <w:autoSpaceDE w:val="0"/>
              <w:autoSpaceDN w:val="0"/>
              <w:adjustRightInd w:val="0"/>
              <w:spacing w:after="0" w:line="360" w:lineRule="auto"/>
              <w:rPr>
                <w:rFonts w:cs="Arial"/>
                <w:color w:val="000000" w:themeColor="text1"/>
                <w:sz w:val="20"/>
                <w:szCs w:val="20"/>
                <w:lang w:eastAsia="pt-BR"/>
              </w:rPr>
            </w:pPr>
            <w:proofErr w:type="gramStart"/>
            <w:r w:rsidRPr="00A7133E">
              <w:rPr>
                <w:rFonts w:cs="Arial"/>
                <w:color w:val="000000" w:themeColor="text1"/>
                <w:sz w:val="20"/>
                <w:szCs w:val="20"/>
                <w:lang w:eastAsia="pt-BR"/>
              </w:rPr>
              <w:t>5</w:t>
            </w:r>
            <w:proofErr w:type="gramEnd"/>
          </w:p>
          <w:p w:rsidR="00920091" w:rsidRPr="00683DAD" w:rsidRDefault="00A7133E" w:rsidP="00920091">
            <w:pPr>
              <w:autoSpaceDE w:val="0"/>
              <w:autoSpaceDN w:val="0"/>
              <w:adjustRightInd w:val="0"/>
              <w:spacing w:after="0" w:line="360" w:lineRule="auto"/>
              <w:rPr>
                <w:rFonts w:cs="Arial"/>
                <w:color w:val="000000" w:themeColor="text1"/>
                <w:sz w:val="20"/>
                <w:szCs w:val="20"/>
                <w:lang w:eastAsia="pt-BR"/>
              </w:rPr>
            </w:pPr>
            <w:proofErr w:type="gramStart"/>
            <w:r w:rsidRPr="00A7133E">
              <w:rPr>
                <w:rFonts w:cs="Arial"/>
                <w:color w:val="000000" w:themeColor="text1"/>
                <w:sz w:val="20"/>
                <w:szCs w:val="20"/>
                <w:lang w:eastAsia="pt-BR"/>
              </w:rPr>
              <w:t>5</w:t>
            </w:r>
            <w:proofErr w:type="gramEnd"/>
          </w:p>
          <w:p w:rsidR="00920091" w:rsidRPr="00683DAD" w:rsidRDefault="00A7133E" w:rsidP="00920091">
            <w:pPr>
              <w:autoSpaceDE w:val="0"/>
              <w:autoSpaceDN w:val="0"/>
              <w:adjustRightInd w:val="0"/>
              <w:spacing w:after="0" w:line="360" w:lineRule="auto"/>
              <w:rPr>
                <w:rFonts w:cs="Arial"/>
                <w:color w:val="000000" w:themeColor="text1"/>
                <w:sz w:val="20"/>
                <w:szCs w:val="20"/>
                <w:lang w:eastAsia="pt-BR"/>
              </w:rPr>
            </w:pPr>
            <w:r w:rsidRPr="00A7133E">
              <w:rPr>
                <w:rFonts w:cs="Arial"/>
                <w:color w:val="000000" w:themeColor="text1"/>
                <w:sz w:val="20"/>
                <w:szCs w:val="20"/>
                <w:lang w:eastAsia="pt-BR"/>
              </w:rPr>
              <w:t>10</w:t>
            </w:r>
          </w:p>
        </w:tc>
        <w:tc>
          <w:tcPr>
            <w:tcW w:w="1118" w:type="dxa"/>
          </w:tcPr>
          <w:p w:rsidR="00920091" w:rsidRPr="00683DAD" w:rsidRDefault="00A7133E" w:rsidP="00920091">
            <w:pPr>
              <w:autoSpaceDE w:val="0"/>
              <w:autoSpaceDN w:val="0"/>
              <w:adjustRightInd w:val="0"/>
              <w:spacing w:after="0" w:line="360" w:lineRule="auto"/>
              <w:rPr>
                <w:rFonts w:cs="Arial"/>
                <w:color w:val="000000" w:themeColor="text1"/>
                <w:sz w:val="20"/>
                <w:szCs w:val="20"/>
                <w:lang w:eastAsia="pt-BR"/>
              </w:rPr>
            </w:pPr>
            <w:proofErr w:type="gramStart"/>
            <w:r w:rsidRPr="00A7133E">
              <w:rPr>
                <w:rFonts w:cs="Arial"/>
                <w:color w:val="000000" w:themeColor="text1"/>
                <w:sz w:val="20"/>
                <w:szCs w:val="20"/>
                <w:lang w:eastAsia="pt-BR"/>
              </w:rPr>
              <w:t>0</w:t>
            </w:r>
            <w:proofErr w:type="gramEnd"/>
          </w:p>
          <w:p w:rsidR="00920091" w:rsidRPr="00683DAD" w:rsidRDefault="00A7133E" w:rsidP="00920091">
            <w:pPr>
              <w:autoSpaceDE w:val="0"/>
              <w:autoSpaceDN w:val="0"/>
              <w:adjustRightInd w:val="0"/>
              <w:spacing w:after="0" w:line="360" w:lineRule="auto"/>
              <w:rPr>
                <w:rFonts w:cs="Arial"/>
                <w:color w:val="000000" w:themeColor="text1"/>
                <w:sz w:val="20"/>
                <w:szCs w:val="20"/>
                <w:lang w:eastAsia="pt-BR"/>
              </w:rPr>
            </w:pPr>
            <w:proofErr w:type="gramStart"/>
            <w:r w:rsidRPr="00A7133E">
              <w:rPr>
                <w:rFonts w:cs="Arial"/>
                <w:color w:val="000000" w:themeColor="text1"/>
                <w:sz w:val="20"/>
                <w:szCs w:val="20"/>
                <w:lang w:eastAsia="pt-BR"/>
              </w:rPr>
              <w:t>7</w:t>
            </w:r>
            <w:proofErr w:type="gramEnd"/>
          </w:p>
          <w:p w:rsidR="00920091" w:rsidRPr="00683DAD" w:rsidRDefault="00A7133E" w:rsidP="00920091">
            <w:pPr>
              <w:autoSpaceDE w:val="0"/>
              <w:autoSpaceDN w:val="0"/>
              <w:adjustRightInd w:val="0"/>
              <w:spacing w:after="0" w:line="360" w:lineRule="auto"/>
              <w:rPr>
                <w:rFonts w:cs="Arial"/>
                <w:color w:val="000000" w:themeColor="text1"/>
                <w:sz w:val="20"/>
                <w:szCs w:val="20"/>
                <w:lang w:eastAsia="pt-BR"/>
              </w:rPr>
            </w:pPr>
            <w:proofErr w:type="gramStart"/>
            <w:r w:rsidRPr="00A7133E">
              <w:rPr>
                <w:rFonts w:cs="Arial"/>
                <w:color w:val="000000" w:themeColor="text1"/>
                <w:sz w:val="20"/>
                <w:szCs w:val="20"/>
                <w:lang w:eastAsia="pt-BR"/>
              </w:rPr>
              <w:t>7</w:t>
            </w:r>
            <w:proofErr w:type="gramEnd"/>
          </w:p>
        </w:tc>
        <w:tc>
          <w:tcPr>
            <w:tcW w:w="1105" w:type="dxa"/>
          </w:tcPr>
          <w:p w:rsidR="00920091" w:rsidRPr="00683DAD" w:rsidRDefault="00A7133E" w:rsidP="00920091">
            <w:pPr>
              <w:autoSpaceDE w:val="0"/>
              <w:autoSpaceDN w:val="0"/>
              <w:adjustRightInd w:val="0"/>
              <w:spacing w:after="0" w:line="360" w:lineRule="auto"/>
              <w:rPr>
                <w:rFonts w:cs="Arial"/>
                <w:color w:val="000000" w:themeColor="text1"/>
                <w:sz w:val="20"/>
                <w:szCs w:val="20"/>
                <w:lang w:eastAsia="pt-BR"/>
              </w:rPr>
            </w:pPr>
            <w:proofErr w:type="gramStart"/>
            <w:r w:rsidRPr="00A7133E">
              <w:rPr>
                <w:rFonts w:cs="Arial"/>
                <w:color w:val="000000" w:themeColor="text1"/>
                <w:sz w:val="20"/>
                <w:szCs w:val="20"/>
                <w:lang w:eastAsia="pt-BR"/>
              </w:rPr>
              <w:t>0</w:t>
            </w:r>
            <w:proofErr w:type="gramEnd"/>
          </w:p>
          <w:p w:rsidR="00920091" w:rsidRPr="00683DAD" w:rsidRDefault="00A7133E" w:rsidP="00920091">
            <w:pPr>
              <w:autoSpaceDE w:val="0"/>
              <w:autoSpaceDN w:val="0"/>
              <w:adjustRightInd w:val="0"/>
              <w:spacing w:after="0" w:line="360" w:lineRule="auto"/>
              <w:rPr>
                <w:rFonts w:cs="Arial"/>
                <w:color w:val="000000" w:themeColor="text1"/>
                <w:sz w:val="20"/>
                <w:szCs w:val="20"/>
                <w:lang w:eastAsia="pt-BR"/>
              </w:rPr>
            </w:pPr>
            <w:proofErr w:type="gramStart"/>
            <w:r w:rsidRPr="00A7133E">
              <w:rPr>
                <w:rFonts w:cs="Arial"/>
                <w:color w:val="000000" w:themeColor="text1"/>
                <w:sz w:val="20"/>
                <w:szCs w:val="20"/>
                <w:lang w:eastAsia="pt-BR"/>
              </w:rPr>
              <w:t>1</w:t>
            </w:r>
            <w:proofErr w:type="gramEnd"/>
          </w:p>
          <w:p w:rsidR="00920091" w:rsidRPr="00683DAD" w:rsidRDefault="00A7133E" w:rsidP="00920091">
            <w:pPr>
              <w:autoSpaceDE w:val="0"/>
              <w:autoSpaceDN w:val="0"/>
              <w:adjustRightInd w:val="0"/>
              <w:spacing w:after="0" w:line="360" w:lineRule="auto"/>
              <w:rPr>
                <w:rFonts w:cs="Arial"/>
                <w:color w:val="000000" w:themeColor="text1"/>
                <w:sz w:val="20"/>
                <w:szCs w:val="20"/>
                <w:lang w:eastAsia="pt-BR"/>
              </w:rPr>
            </w:pPr>
            <w:proofErr w:type="gramStart"/>
            <w:r w:rsidRPr="00A7133E">
              <w:rPr>
                <w:rFonts w:cs="Arial"/>
                <w:color w:val="000000" w:themeColor="text1"/>
                <w:sz w:val="20"/>
                <w:szCs w:val="20"/>
                <w:lang w:eastAsia="pt-BR"/>
              </w:rPr>
              <w:t>1</w:t>
            </w:r>
            <w:proofErr w:type="gramEnd"/>
          </w:p>
        </w:tc>
        <w:tc>
          <w:tcPr>
            <w:tcW w:w="765" w:type="dxa"/>
          </w:tcPr>
          <w:p w:rsidR="00920091" w:rsidRPr="00683DAD" w:rsidRDefault="00A7133E" w:rsidP="00920091">
            <w:pPr>
              <w:autoSpaceDE w:val="0"/>
              <w:autoSpaceDN w:val="0"/>
              <w:adjustRightInd w:val="0"/>
              <w:spacing w:after="0" w:line="360" w:lineRule="auto"/>
              <w:rPr>
                <w:rFonts w:cs="Arial"/>
                <w:color w:val="000000" w:themeColor="text1"/>
                <w:sz w:val="20"/>
                <w:szCs w:val="20"/>
                <w:lang w:eastAsia="pt-BR"/>
              </w:rPr>
            </w:pPr>
            <w:proofErr w:type="gramStart"/>
            <w:r w:rsidRPr="00A7133E">
              <w:rPr>
                <w:rFonts w:cs="Arial"/>
                <w:color w:val="000000" w:themeColor="text1"/>
                <w:sz w:val="20"/>
                <w:szCs w:val="20"/>
                <w:lang w:eastAsia="pt-BR"/>
              </w:rPr>
              <w:t>0</w:t>
            </w:r>
            <w:proofErr w:type="gramEnd"/>
          </w:p>
          <w:p w:rsidR="00920091" w:rsidRPr="00683DAD" w:rsidRDefault="00A7133E" w:rsidP="00920091">
            <w:pPr>
              <w:autoSpaceDE w:val="0"/>
              <w:autoSpaceDN w:val="0"/>
              <w:adjustRightInd w:val="0"/>
              <w:spacing w:after="0" w:line="360" w:lineRule="auto"/>
              <w:rPr>
                <w:rFonts w:cs="Arial"/>
                <w:color w:val="000000" w:themeColor="text1"/>
                <w:sz w:val="20"/>
                <w:szCs w:val="20"/>
                <w:lang w:eastAsia="pt-BR"/>
              </w:rPr>
            </w:pPr>
            <w:proofErr w:type="gramStart"/>
            <w:r w:rsidRPr="00A7133E">
              <w:rPr>
                <w:rFonts w:cs="Arial"/>
                <w:color w:val="000000" w:themeColor="text1"/>
                <w:sz w:val="20"/>
                <w:szCs w:val="20"/>
                <w:lang w:eastAsia="pt-BR"/>
              </w:rPr>
              <w:t>1</w:t>
            </w:r>
            <w:proofErr w:type="gramEnd"/>
          </w:p>
          <w:p w:rsidR="00920091" w:rsidRPr="00683DAD" w:rsidRDefault="00A7133E" w:rsidP="00920091">
            <w:pPr>
              <w:autoSpaceDE w:val="0"/>
              <w:autoSpaceDN w:val="0"/>
              <w:adjustRightInd w:val="0"/>
              <w:spacing w:after="0" w:line="360" w:lineRule="auto"/>
              <w:rPr>
                <w:rFonts w:cs="Arial"/>
                <w:color w:val="000000" w:themeColor="text1"/>
                <w:sz w:val="20"/>
                <w:szCs w:val="20"/>
                <w:lang w:eastAsia="pt-BR"/>
              </w:rPr>
            </w:pPr>
            <w:proofErr w:type="gramStart"/>
            <w:r w:rsidRPr="00A7133E">
              <w:rPr>
                <w:rFonts w:cs="Arial"/>
                <w:color w:val="000000" w:themeColor="text1"/>
                <w:sz w:val="20"/>
                <w:szCs w:val="20"/>
                <w:lang w:eastAsia="pt-BR"/>
              </w:rPr>
              <w:t>1</w:t>
            </w:r>
            <w:proofErr w:type="gramEnd"/>
          </w:p>
        </w:tc>
        <w:tc>
          <w:tcPr>
            <w:tcW w:w="875" w:type="dxa"/>
          </w:tcPr>
          <w:p w:rsidR="00920091" w:rsidRPr="00683DAD" w:rsidRDefault="00A7133E" w:rsidP="00920091">
            <w:pPr>
              <w:autoSpaceDE w:val="0"/>
              <w:autoSpaceDN w:val="0"/>
              <w:adjustRightInd w:val="0"/>
              <w:spacing w:after="0" w:line="360" w:lineRule="auto"/>
              <w:rPr>
                <w:rFonts w:cs="Arial"/>
                <w:color w:val="000000" w:themeColor="text1"/>
                <w:sz w:val="20"/>
                <w:szCs w:val="20"/>
                <w:lang w:eastAsia="pt-BR"/>
              </w:rPr>
            </w:pPr>
            <w:proofErr w:type="gramStart"/>
            <w:r w:rsidRPr="00A7133E">
              <w:rPr>
                <w:rFonts w:cs="Arial"/>
                <w:color w:val="000000" w:themeColor="text1"/>
                <w:sz w:val="20"/>
                <w:szCs w:val="20"/>
                <w:lang w:eastAsia="pt-BR"/>
              </w:rPr>
              <w:t>0</w:t>
            </w:r>
            <w:proofErr w:type="gramEnd"/>
          </w:p>
          <w:p w:rsidR="00920091" w:rsidRPr="00683DAD" w:rsidRDefault="00A7133E" w:rsidP="00920091">
            <w:pPr>
              <w:autoSpaceDE w:val="0"/>
              <w:autoSpaceDN w:val="0"/>
              <w:adjustRightInd w:val="0"/>
              <w:spacing w:after="0" w:line="360" w:lineRule="auto"/>
              <w:rPr>
                <w:rFonts w:cs="Arial"/>
                <w:color w:val="000000" w:themeColor="text1"/>
                <w:sz w:val="20"/>
                <w:szCs w:val="20"/>
                <w:lang w:eastAsia="pt-BR"/>
              </w:rPr>
            </w:pPr>
            <w:proofErr w:type="gramStart"/>
            <w:r w:rsidRPr="00A7133E">
              <w:rPr>
                <w:rFonts w:cs="Arial"/>
                <w:color w:val="000000" w:themeColor="text1"/>
                <w:sz w:val="20"/>
                <w:szCs w:val="20"/>
                <w:lang w:eastAsia="pt-BR"/>
              </w:rPr>
              <w:t>1</w:t>
            </w:r>
            <w:proofErr w:type="gramEnd"/>
          </w:p>
          <w:p w:rsidR="00920091" w:rsidRPr="00683DAD" w:rsidRDefault="00A7133E" w:rsidP="00920091">
            <w:pPr>
              <w:autoSpaceDE w:val="0"/>
              <w:autoSpaceDN w:val="0"/>
              <w:adjustRightInd w:val="0"/>
              <w:spacing w:after="0" w:line="360" w:lineRule="auto"/>
              <w:rPr>
                <w:rFonts w:cs="Arial"/>
                <w:color w:val="000000" w:themeColor="text1"/>
                <w:sz w:val="20"/>
                <w:szCs w:val="20"/>
                <w:lang w:eastAsia="pt-BR"/>
              </w:rPr>
            </w:pPr>
            <w:proofErr w:type="gramStart"/>
            <w:r w:rsidRPr="00A7133E">
              <w:rPr>
                <w:rFonts w:cs="Arial"/>
                <w:color w:val="000000" w:themeColor="text1"/>
                <w:sz w:val="20"/>
                <w:szCs w:val="20"/>
                <w:lang w:eastAsia="pt-BR"/>
              </w:rPr>
              <w:t>1</w:t>
            </w:r>
            <w:proofErr w:type="gramEnd"/>
          </w:p>
        </w:tc>
        <w:tc>
          <w:tcPr>
            <w:tcW w:w="1031" w:type="dxa"/>
          </w:tcPr>
          <w:p w:rsidR="00920091" w:rsidRPr="00683DAD" w:rsidRDefault="00A7133E" w:rsidP="00920091">
            <w:pPr>
              <w:autoSpaceDE w:val="0"/>
              <w:autoSpaceDN w:val="0"/>
              <w:adjustRightInd w:val="0"/>
              <w:spacing w:after="0" w:line="360" w:lineRule="auto"/>
              <w:rPr>
                <w:rFonts w:cs="Arial"/>
                <w:color w:val="000000" w:themeColor="text1"/>
                <w:sz w:val="20"/>
                <w:szCs w:val="20"/>
                <w:lang w:eastAsia="pt-BR"/>
              </w:rPr>
            </w:pPr>
            <w:r w:rsidRPr="00A7133E">
              <w:rPr>
                <w:rFonts w:cs="Arial"/>
                <w:color w:val="000000" w:themeColor="text1"/>
                <w:sz w:val="20"/>
                <w:szCs w:val="20"/>
                <w:lang w:eastAsia="pt-BR"/>
              </w:rPr>
              <w:t>39</w:t>
            </w:r>
          </w:p>
          <w:p w:rsidR="00920091" w:rsidRPr="00683DAD" w:rsidRDefault="00A7133E" w:rsidP="00920091">
            <w:pPr>
              <w:autoSpaceDE w:val="0"/>
              <w:autoSpaceDN w:val="0"/>
              <w:adjustRightInd w:val="0"/>
              <w:spacing w:after="0" w:line="360" w:lineRule="auto"/>
              <w:rPr>
                <w:rFonts w:cs="Arial"/>
                <w:color w:val="000000" w:themeColor="text1"/>
                <w:sz w:val="20"/>
                <w:szCs w:val="20"/>
                <w:lang w:eastAsia="pt-BR"/>
              </w:rPr>
            </w:pPr>
            <w:r w:rsidRPr="00A7133E">
              <w:rPr>
                <w:rFonts w:cs="Arial"/>
                <w:color w:val="000000" w:themeColor="text1"/>
                <w:sz w:val="20"/>
                <w:szCs w:val="20"/>
                <w:lang w:eastAsia="pt-BR"/>
              </w:rPr>
              <w:t>46</w:t>
            </w:r>
          </w:p>
          <w:p w:rsidR="00920091" w:rsidRPr="00683DAD" w:rsidRDefault="00A7133E" w:rsidP="00920091">
            <w:pPr>
              <w:autoSpaceDE w:val="0"/>
              <w:autoSpaceDN w:val="0"/>
              <w:adjustRightInd w:val="0"/>
              <w:spacing w:after="0" w:line="360" w:lineRule="auto"/>
              <w:rPr>
                <w:rFonts w:cs="Arial"/>
                <w:color w:val="000000" w:themeColor="text1"/>
                <w:sz w:val="20"/>
                <w:szCs w:val="20"/>
                <w:lang w:eastAsia="pt-BR"/>
              </w:rPr>
            </w:pPr>
            <w:r w:rsidRPr="00A7133E">
              <w:rPr>
                <w:rFonts w:cs="Arial"/>
                <w:color w:val="000000" w:themeColor="text1"/>
                <w:sz w:val="20"/>
                <w:szCs w:val="20"/>
                <w:lang w:eastAsia="pt-BR"/>
              </w:rPr>
              <w:t>85</w:t>
            </w:r>
          </w:p>
        </w:tc>
      </w:tr>
    </w:tbl>
    <w:p w:rsidR="00920091" w:rsidRPr="00E41E0E" w:rsidRDefault="00920091" w:rsidP="00920091">
      <w:pPr>
        <w:autoSpaceDE w:val="0"/>
        <w:autoSpaceDN w:val="0"/>
        <w:adjustRightInd w:val="0"/>
        <w:spacing w:after="0" w:line="360" w:lineRule="auto"/>
        <w:jc w:val="both"/>
        <w:rPr>
          <w:rFonts w:cs="Arial"/>
          <w:color w:val="000000" w:themeColor="text1"/>
          <w:sz w:val="20"/>
          <w:szCs w:val="24"/>
        </w:rPr>
      </w:pPr>
      <w:r w:rsidRPr="00E41E0E">
        <w:rPr>
          <w:rFonts w:cs="Arial"/>
          <w:b/>
          <w:color w:val="000000" w:themeColor="text1"/>
          <w:sz w:val="20"/>
          <w:szCs w:val="24"/>
        </w:rPr>
        <w:t xml:space="preserve">Fonte: </w:t>
      </w:r>
      <w:r w:rsidRPr="00E41E0E">
        <w:rPr>
          <w:rFonts w:cs="Arial"/>
          <w:color w:val="000000" w:themeColor="text1"/>
          <w:sz w:val="20"/>
          <w:szCs w:val="24"/>
        </w:rPr>
        <w:t xml:space="preserve">Dados da pesquisa, </w:t>
      </w:r>
      <w:proofErr w:type="gramStart"/>
      <w:r w:rsidRPr="00E41E0E">
        <w:rPr>
          <w:rFonts w:cs="Arial"/>
          <w:color w:val="000000" w:themeColor="text1"/>
          <w:sz w:val="20"/>
          <w:szCs w:val="24"/>
        </w:rPr>
        <w:t>2017</w:t>
      </w:r>
      <w:proofErr w:type="gramEnd"/>
    </w:p>
    <w:p w:rsidR="00920091" w:rsidRPr="00E41E0E" w:rsidRDefault="00920091" w:rsidP="00920091">
      <w:pPr>
        <w:autoSpaceDE w:val="0"/>
        <w:autoSpaceDN w:val="0"/>
        <w:adjustRightInd w:val="0"/>
        <w:spacing w:after="0" w:line="360" w:lineRule="auto"/>
        <w:jc w:val="both"/>
        <w:rPr>
          <w:rFonts w:cs="Arial"/>
          <w:color w:val="000000" w:themeColor="text1"/>
          <w:sz w:val="20"/>
          <w:szCs w:val="24"/>
        </w:rPr>
      </w:pPr>
    </w:p>
    <w:p w:rsidR="00F874DD" w:rsidRPr="00E41E0E" w:rsidRDefault="00920091" w:rsidP="00296A6C">
      <w:pPr>
        <w:spacing w:after="0" w:line="360" w:lineRule="auto"/>
        <w:ind w:firstLine="708"/>
        <w:jc w:val="both"/>
        <w:rPr>
          <w:rFonts w:cs="Arial"/>
          <w:color w:val="000000" w:themeColor="text1"/>
          <w:szCs w:val="24"/>
        </w:rPr>
      </w:pPr>
      <w:r w:rsidRPr="00E41E0E">
        <w:rPr>
          <w:rFonts w:cs="Arial"/>
          <w:color w:val="000000" w:themeColor="text1"/>
          <w:szCs w:val="24"/>
        </w:rPr>
        <w:lastRenderedPageBreak/>
        <w:t xml:space="preserve">Seis foram </w:t>
      </w:r>
      <w:proofErr w:type="gramStart"/>
      <w:r w:rsidRPr="00E41E0E">
        <w:rPr>
          <w:rFonts w:cs="Arial"/>
          <w:color w:val="000000" w:themeColor="text1"/>
          <w:szCs w:val="24"/>
        </w:rPr>
        <w:t>as</w:t>
      </w:r>
      <w:proofErr w:type="gramEnd"/>
      <w:r w:rsidRPr="00E41E0E">
        <w:rPr>
          <w:rFonts w:cs="Arial"/>
          <w:color w:val="000000" w:themeColor="text1"/>
          <w:szCs w:val="24"/>
        </w:rPr>
        <w:t xml:space="preserve"> possibilidades de representação humana </w:t>
      </w:r>
      <w:r w:rsidR="00683DAD">
        <w:rPr>
          <w:rFonts w:cs="Arial"/>
          <w:color w:val="000000" w:themeColor="text1"/>
          <w:szCs w:val="24"/>
        </w:rPr>
        <w:t>dos</w:t>
      </w:r>
      <w:r w:rsidR="00683DAD" w:rsidRPr="00E41E0E">
        <w:rPr>
          <w:rFonts w:cs="Arial"/>
          <w:color w:val="000000" w:themeColor="text1"/>
          <w:szCs w:val="24"/>
        </w:rPr>
        <w:t xml:space="preserve"> </w:t>
      </w:r>
      <w:r w:rsidRPr="00E41E0E">
        <w:rPr>
          <w:rFonts w:cs="Arial"/>
          <w:color w:val="000000" w:themeColor="text1"/>
          <w:szCs w:val="24"/>
        </w:rPr>
        <w:t>sujeitos da pesquisa, sendo que o homem foi o mais representado, visto que na segunda coleta aparece</w:t>
      </w:r>
      <w:r w:rsidR="00683DAD">
        <w:rPr>
          <w:rFonts w:cs="Arial"/>
          <w:color w:val="000000" w:themeColor="text1"/>
          <w:szCs w:val="24"/>
        </w:rPr>
        <w:t>ram</w:t>
      </w:r>
      <w:r w:rsidRPr="00E41E0E">
        <w:rPr>
          <w:rFonts w:cs="Arial"/>
          <w:color w:val="000000" w:themeColor="text1"/>
          <w:szCs w:val="24"/>
        </w:rPr>
        <w:t xml:space="preserve"> outros tipos de representações humanas (amigos, família, motorista, mãe e pai) (Tabela 9).</w:t>
      </w:r>
    </w:p>
    <w:p w:rsidR="00B03434" w:rsidRPr="00E41E0E" w:rsidRDefault="00B03434" w:rsidP="00920091">
      <w:pPr>
        <w:spacing w:after="0" w:line="360" w:lineRule="auto"/>
        <w:jc w:val="both"/>
        <w:rPr>
          <w:rFonts w:cs="Arial"/>
          <w:b/>
          <w:bCs/>
          <w:color w:val="000000" w:themeColor="text1"/>
          <w:szCs w:val="24"/>
          <w:lang w:eastAsia="pt-BR"/>
        </w:rPr>
      </w:pPr>
    </w:p>
    <w:p w:rsidR="00920091" w:rsidRDefault="00A7133E" w:rsidP="00920091">
      <w:pPr>
        <w:spacing w:after="0" w:line="360" w:lineRule="auto"/>
        <w:jc w:val="both"/>
        <w:rPr>
          <w:rFonts w:cs="Arial"/>
          <w:color w:val="000000" w:themeColor="text1"/>
          <w:sz w:val="20"/>
          <w:szCs w:val="20"/>
          <w:lang w:eastAsia="pt-BR"/>
        </w:rPr>
      </w:pPr>
      <w:r w:rsidRPr="00A7133E">
        <w:rPr>
          <w:rFonts w:cs="Arial"/>
          <w:b/>
          <w:bCs/>
          <w:color w:val="000000" w:themeColor="text1"/>
          <w:sz w:val="20"/>
          <w:szCs w:val="20"/>
          <w:lang w:eastAsia="pt-BR"/>
        </w:rPr>
        <w:t xml:space="preserve">Tabela 9. </w:t>
      </w:r>
      <w:r w:rsidRPr="00A7133E">
        <w:rPr>
          <w:rFonts w:cs="Arial"/>
          <w:color w:val="000000" w:themeColor="text1"/>
          <w:sz w:val="20"/>
          <w:szCs w:val="20"/>
          <w:lang w:eastAsia="pt-BR"/>
        </w:rPr>
        <w:t>Número de Macroelementos humanos identificados nas duas coletas.</w:t>
      </w:r>
    </w:p>
    <w:p w:rsidR="00683DAD" w:rsidRPr="00683DAD" w:rsidRDefault="00683DAD" w:rsidP="00920091">
      <w:pPr>
        <w:spacing w:after="0" w:line="360" w:lineRule="auto"/>
        <w:jc w:val="both"/>
        <w:rPr>
          <w:rFonts w:cs="Arial"/>
          <w:color w:val="000000" w:themeColor="text1"/>
          <w:sz w:val="20"/>
          <w:szCs w:val="20"/>
          <w:lang w:eastAsia="pt-BR"/>
        </w:rPr>
      </w:pPr>
    </w:p>
    <w:tbl>
      <w:tblPr>
        <w:tblStyle w:val="Tabelacomgrade"/>
        <w:tblW w:w="0" w:type="auto"/>
        <w:tblBorders>
          <w:left w:val="none" w:sz="0" w:space="0" w:color="auto"/>
          <w:right w:val="none" w:sz="0" w:space="0" w:color="auto"/>
          <w:insideV w:val="none" w:sz="0" w:space="0" w:color="auto"/>
        </w:tblBorders>
        <w:tblLook w:val="04A0"/>
      </w:tblPr>
      <w:tblGrid>
        <w:gridCol w:w="1219"/>
        <w:gridCol w:w="1342"/>
        <w:gridCol w:w="1061"/>
        <w:gridCol w:w="1211"/>
        <w:gridCol w:w="1278"/>
        <w:gridCol w:w="1103"/>
        <w:gridCol w:w="948"/>
        <w:gridCol w:w="1125"/>
      </w:tblGrid>
      <w:tr w:rsidR="00E41E0E" w:rsidRPr="00683DAD" w:rsidTr="00920091">
        <w:trPr>
          <w:trHeight w:val="822"/>
        </w:trPr>
        <w:tc>
          <w:tcPr>
            <w:tcW w:w="1219" w:type="dxa"/>
          </w:tcPr>
          <w:p w:rsidR="00920091" w:rsidRPr="00683DAD" w:rsidRDefault="00A7133E" w:rsidP="00920091">
            <w:pPr>
              <w:autoSpaceDE w:val="0"/>
              <w:autoSpaceDN w:val="0"/>
              <w:adjustRightInd w:val="0"/>
              <w:spacing w:after="0" w:line="360" w:lineRule="auto"/>
              <w:rPr>
                <w:rFonts w:cs="Arial"/>
                <w:b/>
                <w:color w:val="000000" w:themeColor="text1"/>
                <w:sz w:val="20"/>
                <w:szCs w:val="20"/>
                <w:lang w:eastAsia="pt-BR"/>
              </w:rPr>
            </w:pPr>
            <w:r w:rsidRPr="00A7133E">
              <w:rPr>
                <w:rFonts w:cs="Arial"/>
                <w:b/>
                <w:color w:val="000000" w:themeColor="text1"/>
                <w:sz w:val="20"/>
                <w:szCs w:val="20"/>
                <w:lang w:eastAsia="pt-BR"/>
              </w:rPr>
              <w:t>Coletas (2017)</w:t>
            </w:r>
          </w:p>
        </w:tc>
        <w:tc>
          <w:tcPr>
            <w:tcW w:w="1342" w:type="dxa"/>
          </w:tcPr>
          <w:p w:rsidR="00920091" w:rsidRPr="00683DAD" w:rsidRDefault="00A7133E" w:rsidP="00920091">
            <w:pPr>
              <w:autoSpaceDE w:val="0"/>
              <w:autoSpaceDN w:val="0"/>
              <w:adjustRightInd w:val="0"/>
              <w:spacing w:after="0" w:line="360" w:lineRule="auto"/>
              <w:rPr>
                <w:rFonts w:cs="Arial"/>
                <w:b/>
                <w:caps/>
                <w:color w:val="000000" w:themeColor="text1"/>
                <w:sz w:val="20"/>
                <w:szCs w:val="20"/>
                <w:lang w:eastAsia="pt-BR"/>
              </w:rPr>
            </w:pPr>
            <w:r w:rsidRPr="00A7133E">
              <w:rPr>
                <w:rFonts w:cs="Arial"/>
                <w:b/>
                <w:color w:val="000000" w:themeColor="text1"/>
                <w:sz w:val="20"/>
                <w:szCs w:val="20"/>
                <w:lang w:eastAsia="pt-BR"/>
              </w:rPr>
              <w:t>Homem</w:t>
            </w:r>
          </w:p>
        </w:tc>
        <w:tc>
          <w:tcPr>
            <w:tcW w:w="1061" w:type="dxa"/>
          </w:tcPr>
          <w:p w:rsidR="00920091" w:rsidRPr="00683DAD" w:rsidRDefault="00A7133E" w:rsidP="00920091">
            <w:pPr>
              <w:autoSpaceDE w:val="0"/>
              <w:autoSpaceDN w:val="0"/>
              <w:adjustRightInd w:val="0"/>
              <w:spacing w:after="0" w:line="360" w:lineRule="auto"/>
              <w:rPr>
                <w:rFonts w:cs="Arial"/>
                <w:b/>
                <w:color w:val="000000" w:themeColor="text1"/>
                <w:sz w:val="20"/>
                <w:szCs w:val="20"/>
                <w:lang w:eastAsia="pt-BR"/>
              </w:rPr>
            </w:pPr>
            <w:r w:rsidRPr="00A7133E">
              <w:rPr>
                <w:rFonts w:cs="Arial"/>
                <w:b/>
                <w:color w:val="000000" w:themeColor="text1"/>
                <w:sz w:val="20"/>
                <w:szCs w:val="20"/>
                <w:lang w:eastAsia="pt-BR"/>
              </w:rPr>
              <w:t>Amigo</w:t>
            </w:r>
          </w:p>
        </w:tc>
        <w:tc>
          <w:tcPr>
            <w:tcW w:w="1211" w:type="dxa"/>
          </w:tcPr>
          <w:p w:rsidR="00920091" w:rsidRPr="00683DAD" w:rsidRDefault="00A7133E" w:rsidP="00920091">
            <w:pPr>
              <w:autoSpaceDE w:val="0"/>
              <w:autoSpaceDN w:val="0"/>
              <w:adjustRightInd w:val="0"/>
              <w:spacing w:after="0" w:line="360" w:lineRule="auto"/>
              <w:rPr>
                <w:rFonts w:cs="Arial"/>
                <w:b/>
                <w:color w:val="000000" w:themeColor="text1"/>
                <w:sz w:val="20"/>
                <w:szCs w:val="20"/>
                <w:lang w:eastAsia="pt-BR"/>
              </w:rPr>
            </w:pPr>
            <w:r w:rsidRPr="00A7133E">
              <w:rPr>
                <w:rFonts w:cs="Arial"/>
                <w:b/>
                <w:color w:val="000000" w:themeColor="text1"/>
                <w:sz w:val="20"/>
                <w:szCs w:val="20"/>
                <w:lang w:eastAsia="pt-BR"/>
              </w:rPr>
              <w:t xml:space="preserve">Família </w:t>
            </w:r>
          </w:p>
        </w:tc>
        <w:tc>
          <w:tcPr>
            <w:tcW w:w="1278" w:type="dxa"/>
          </w:tcPr>
          <w:p w:rsidR="00920091" w:rsidRPr="00683DAD" w:rsidRDefault="00A7133E" w:rsidP="00920091">
            <w:pPr>
              <w:autoSpaceDE w:val="0"/>
              <w:autoSpaceDN w:val="0"/>
              <w:adjustRightInd w:val="0"/>
              <w:spacing w:after="0" w:line="360" w:lineRule="auto"/>
              <w:rPr>
                <w:rFonts w:cs="Arial"/>
                <w:b/>
                <w:color w:val="000000" w:themeColor="text1"/>
                <w:sz w:val="20"/>
                <w:szCs w:val="20"/>
                <w:lang w:eastAsia="pt-BR"/>
              </w:rPr>
            </w:pPr>
            <w:r w:rsidRPr="00A7133E">
              <w:rPr>
                <w:rFonts w:cs="Arial"/>
                <w:b/>
                <w:color w:val="000000" w:themeColor="text1"/>
                <w:sz w:val="20"/>
                <w:szCs w:val="20"/>
                <w:lang w:eastAsia="pt-BR"/>
              </w:rPr>
              <w:t>Motorista</w:t>
            </w:r>
          </w:p>
        </w:tc>
        <w:tc>
          <w:tcPr>
            <w:tcW w:w="1103" w:type="dxa"/>
          </w:tcPr>
          <w:p w:rsidR="00920091" w:rsidRPr="00683DAD" w:rsidRDefault="00A7133E" w:rsidP="00920091">
            <w:pPr>
              <w:autoSpaceDE w:val="0"/>
              <w:autoSpaceDN w:val="0"/>
              <w:adjustRightInd w:val="0"/>
              <w:spacing w:after="0" w:line="360" w:lineRule="auto"/>
              <w:rPr>
                <w:rFonts w:cs="Arial"/>
                <w:b/>
                <w:color w:val="000000" w:themeColor="text1"/>
                <w:sz w:val="20"/>
                <w:szCs w:val="20"/>
                <w:lang w:eastAsia="pt-BR"/>
              </w:rPr>
            </w:pPr>
            <w:r w:rsidRPr="00A7133E">
              <w:rPr>
                <w:rFonts w:cs="Arial"/>
                <w:b/>
                <w:color w:val="000000" w:themeColor="text1"/>
                <w:sz w:val="20"/>
                <w:szCs w:val="20"/>
                <w:lang w:eastAsia="pt-BR"/>
              </w:rPr>
              <w:t>Mãe</w:t>
            </w:r>
          </w:p>
        </w:tc>
        <w:tc>
          <w:tcPr>
            <w:tcW w:w="948" w:type="dxa"/>
          </w:tcPr>
          <w:p w:rsidR="00920091" w:rsidRPr="00683DAD" w:rsidRDefault="00A7133E" w:rsidP="00920091">
            <w:pPr>
              <w:autoSpaceDE w:val="0"/>
              <w:autoSpaceDN w:val="0"/>
              <w:adjustRightInd w:val="0"/>
              <w:spacing w:after="0" w:line="360" w:lineRule="auto"/>
              <w:rPr>
                <w:rFonts w:cs="Arial"/>
                <w:b/>
                <w:color w:val="000000" w:themeColor="text1"/>
                <w:sz w:val="20"/>
                <w:szCs w:val="20"/>
                <w:lang w:eastAsia="pt-BR"/>
              </w:rPr>
            </w:pPr>
            <w:r w:rsidRPr="00A7133E">
              <w:rPr>
                <w:rFonts w:cs="Arial"/>
                <w:b/>
                <w:color w:val="000000" w:themeColor="text1"/>
                <w:sz w:val="20"/>
                <w:szCs w:val="20"/>
                <w:lang w:eastAsia="pt-BR"/>
              </w:rPr>
              <w:t>Pai</w:t>
            </w:r>
          </w:p>
        </w:tc>
        <w:tc>
          <w:tcPr>
            <w:tcW w:w="1125" w:type="dxa"/>
          </w:tcPr>
          <w:p w:rsidR="00920091" w:rsidRPr="00683DAD" w:rsidRDefault="00A7133E" w:rsidP="00920091">
            <w:pPr>
              <w:autoSpaceDE w:val="0"/>
              <w:autoSpaceDN w:val="0"/>
              <w:adjustRightInd w:val="0"/>
              <w:spacing w:after="0" w:line="360" w:lineRule="auto"/>
              <w:rPr>
                <w:rFonts w:cs="Arial"/>
                <w:b/>
                <w:color w:val="000000" w:themeColor="text1"/>
                <w:sz w:val="20"/>
                <w:szCs w:val="20"/>
                <w:lang w:eastAsia="pt-BR"/>
              </w:rPr>
            </w:pPr>
            <w:r w:rsidRPr="00A7133E">
              <w:rPr>
                <w:rFonts w:cs="Arial"/>
                <w:b/>
                <w:color w:val="000000" w:themeColor="text1"/>
                <w:sz w:val="20"/>
                <w:szCs w:val="20"/>
                <w:lang w:eastAsia="pt-BR"/>
              </w:rPr>
              <w:t>Total</w:t>
            </w:r>
          </w:p>
        </w:tc>
      </w:tr>
      <w:tr w:rsidR="00E41E0E" w:rsidRPr="00683DAD" w:rsidTr="00920091">
        <w:tc>
          <w:tcPr>
            <w:tcW w:w="1219" w:type="dxa"/>
          </w:tcPr>
          <w:p w:rsidR="00920091" w:rsidRPr="00683DAD" w:rsidRDefault="00A7133E" w:rsidP="00920091">
            <w:pPr>
              <w:autoSpaceDE w:val="0"/>
              <w:autoSpaceDN w:val="0"/>
              <w:adjustRightInd w:val="0"/>
              <w:spacing w:after="0" w:line="360" w:lineRule="auto"/>
              <w:rPr>
                <w:rFonts w:cs="Arial"/>
                <w:color w:val="000000" w:themeColor="text1"/>
                <w:sz w:val="20"/>
                <w:szCs w:val="20"/>
                <w:lang w:eastAsia="pt-BR"/>
              </w:rPr>
            </w:pPr>
            <w:r w:rsidRPr="00A7133E">
              <w:rPr>
                <w:rFonts w:cs="Arial"/>
                <w:color w:val="000000" w:themeColor="text1"/>
                <w:sz w:val="20"/>
                <w:szCs w:val="20"/>
                <w:lang w:eastAsia="pt-BR"/>
              </w:rPr>
              <w:t>03/06</w:t>
            </w:r>
          </w:p>
          <w:p w:rsidR="00920091" w:rsidRPr="00683DAD" w:rsidRDefault="00A7133E" w:rsidP="00920091">
            <w:pPr>
              <w:spacing w:after="0" w:line="360" w:lineRule="auto"/>
              <w:rPr>
                <w:rFonts w:cs="Arial"/>
                <w:color w:val="000000" w:themeColor="text1"/>
                <w:sz w:val="20"/>
                <w:szCs w:val="20"/>
                <w:lang w:eastAsia="pt-BR"/>
              </w:rPr>
            </w:pPr>
            <w:r w:rsidRPr="00A7133E">
              <w:rPr>
                <w:rFonts w:cs="Arial"/>
                <w:color w:val="000000" w:themeColor="text1"/>
                <w:sz w:val="20"/>
                <w:szCs w:val="20"/>
                <w:lang w:eastAsia="pt-BR"/>
              </w:rPr>
              <w:t>31/10</w:t>
            </w:r>
          </w:p>
          <w:p w:rsidR="00920091" w:rsidRPr="00683DAD" w:rsidRDefault="00A7133E" w:rsidP="00920091">
            <w:pPr>
              <w:autoSpaceDE w:val="0"/>
              <w:autoSpaceDN w:val="0"/>
              <w:adjustRightInd w:val="0"/>
              <w:spacing w:after="0" w:line="360" w:lineRule="auto"/>
              <w:rPr>
                <w:rFonts w:cs="Arial"/>
                <w:color w:val="000000" w:themeColor="text1"/>
                <w:sz w:val="20"/>
                <w:szCs w:val="20"/>
                <w:lang w:eastAsia="pt-BR"/>
              </w:rPr>
            </w:pPr>
            <w:r w:rsidRPr="00A7133E">
              <w:rPr>
                <w:rFonts w:cs="Arial"/>
                <w:color w:val="000000" w:themeColor="text1"/>
                <w:sz w:val="20"/>
                <w:szCs w:val="20"/>
                <w:lang w:eastAsia="pt-BR"/>
              </w:rPr>
              <w:t>Total</w:t>
            </w:r>
          </w:p>
        </w:tc>
        <w:tc>
          <w:tcPr>
            <w:tcW w:w="1342" w:type="dxa"/>
          </w:tcPr>
          <w:p w:rsidR="00920091" w:rsidRPr="00683DAD" w:rsidRDefault="00A7133E" w:rsidP="00920091">
            <w:pPr>
              <w:autoSpaceDE w:val="0"/>
              <w:autoSpaceDN w:val="0"/>
              <w:adjustRightInd w:val="0"/>
              <w:spacing w:after="0" w:line="360" w:lineRule="auto"/>
              <w:rPr>
                <w:rFonts w:cs="Arial"/>
                <w:color w:val="000000" w:themeColor="text1"/>
                <w:sz w:val="20"/>
                <w:szCs w:val="20"/>
                <w:lang w:eastAsia="pt-BR"/>
              </w:rPr>
            </w:pPr>
            <w:proofErr w:type="gramStart"/>
            <w:r w:rsidRPr="00A7133E">
              <w:rPr>
                <w:rFonts w:cs="Arial"/>
                <w:color w:val="000000" w:themeColor="text1"/>
                <w:sz w:val="20"/>
                <w:szCs w:val="20"/>
                <w:lang w:eastAsia="pt-BR"/>
              </w:rPr>
              <w:t>1</w:t>
            </w:r>
            <w:proofErr w:type="gramEnd"/>
          </w:p>
          <w:p w:rsidR="00920091" w:rsidRPr="00683DAD" w:rsidRDefault="00A7133E" w:rsidP="00920091">
            <w:pPr>
              <w:autoSpaceDE w:val="0"/>
              <w:autoSpaceDN w:val="0"/>
              <w:adjustRightInd w:val="0"/>
              <w:spacing w:after="0" w:line="360" w:lineRule="auto"/>
              <w:rPr>
                <w:rFonts w:cs="Arial"/>
                <w:color w:val="000000" w:themeColor="text1"/>
                <w:sz w:val="20"/>
                <w:szCs w:val="20"/>
                <w:lang w:eastAsia="pt-BR"/>
              </w:rPr>
            </w:pPr>
            <w:r w:rsidRPr="00A7133E">
              <w:rPr>
                <w:rFonts w:cs="Arial"/>
                <w:color w:val="000000" w:themeColor="text1"/>
                <w:sz w:val="20"/>
                <w:szCs w:val="20"/>
                <w:lang w:eastAsia="pt-BR"/>
              </w:rPr>
              <w:t>13</w:t>
            </w:r>
          </w:p>
          <w:p w:rsidR="00920091" w:rsidRPr="00683DAD" w:rsidRDefault="00A7133E" w:rsidP="00920091">
            <w:pPr>
              <w:autoSpaceDE w:val="0"/>
              <w:autoSpaceDN w:val="0"/>
              <w:adjustRightInd w:val="0"/>
              <w:spacing w:after="0" w:line="360" w:lineRule="auto"/>
              <w:rPr>
                <w:rFonts w:cs="Arial"/>
                <w:color w:val="000000" w:themeColor="text1"/>
                <w:sz w:val="20"/>
                <w:szCs w:val="20"/>
                <w:lang w:eastAsia="pt-BR"/>
              </w:rPr>
            </w:pPr>
            <w:r w:rsidRPr="00A7133E">
              <w:rPr>
                <w:rFonts w:cs="Arial"/>
                <w:color w:val="000000" w:themeColor="text1"/>
                <w:sz w:val="20"/>
                <w:szCs w:val="20"/>
                <w:lang w:eastAsia="pt-BR"/>
              </w:rPr>
              <w:t>14</w:t>
            </w:r>
          </w:p>
        </w:tc>
        <w:tc>
          <w:tcPr>
            <w:tcW w:w="1061" w:type="dxa"/>
          </w:tcPr>
          <w:p w:rsidR="00920091" w:rsidRPr="00683DAD" w:rsidRDefault="00A7133E" w:rsidP="00920091">
            <w:pPr>
              <w:autoSpaceDE w:val="0"/>
              <w:autoSpaceDN w:val="0"/>
              <w:adjustRightInd w:val="0"/>
              <w:spacing w:after="0" w:line="360" w:lineRule="auto"/>
              <w:rPr>
                <w:rFonts w:cs="Arial"/>
                <w:color w:val="000000" w:themeColor="text1"/>
                <w:sz w:val="20"/>
                <w:szCs w:val="20"/>
                <w:lang w:eastAsia="pt-BR"/>
              </w:rPr>
            </w:pPr>
            <w:proofErr w:type="gramStart"/>
            <w:r w:rsidRPr="00A7133E">
              <w:rPr>
                <w:rFonts w:cs="Arial"/>
                <w:color w:val="000000" w:themeColor="text1"/>
                <w:sz w:val="20"/>
                <w:szCs w:val="20"/>
                <w:lang w:eastAsia="pt-BR"/>
              </w:rPr>
              <w:t>0</w:t>
            </w:r>
            <w:proofErr w:type="gramEnd"/>
          </w:p>
          <w:p w:rsidR="00920091" w:rsidRPr="00683DAD" w:rsidRDefault="00A7133E" w:rsidP="00920091">
            <w:pPr>
              <w:autoSpaceDE w:val="0"/>
              <w:autoSpaceDN w:val="0"/>
              <w:adjustRightInd w:val="0"/>
              <w:spacing w:after="0" w:line="360" w:lineRule="auto"/>
              <w:rPr>
                <w:rFonts w:cs="Arial"/>
                <w:color w:val="000000" w:themeColor="text1"/>
                <w:sz w:val="20"/>
                <w:szCs w:val="20"/>
                <w:lang w:eastAsia="pt-BR"/>
              </w:rPr>
            </w:pPr>
            <w:proofErr w:type="gramStart"/>
            <w:r w:rsidRPr="00A7133E">
              <w:rPr>
                <w:rFonts w:cs="Arial"/>
                <w:color w:val="000000" w:themeColor="text1"/>
                <w:sz w:val="20"/>
                <w:szCs w:val="20"/>
                <w:lang w:eastAsia="pt-BR"/>
              </w:rPr>
              <w:t>2</w:t>
            </w:r>
            <w:proofErr w:type="gramEnd"/>
          </w:p>
          <w:p w:rsidR="00920091" w:rsidRPr="00683DAD" w:rsidRDefault="00A7133E" w:rsidP="00920091">
            <w:pPr>
              <w:autoSpaceDE w:val="0"/>
              <w:autoSpaceDN w:val="0"/>
              <w:adjustRightInd w:val="0"/>
              <w:spacing w:after="0" w:line="360" w:lineRule="auto"/>
              <w:rPr>
                <w:rFonts w:cs="Arial"/>
                <w:color w:val="000000" w:themeColor="text1"/>
                <w:sz w:val="20"/>
                <w:szCs w:val="20"/>
                <w:lang w:eastAsia="pt-BR"/>
              </w:rPr>
            </w:pPr>
            <w:proofErr w:type="gramStart"/>
            <w:r w:rsidRPr="00A7133E">
              <w:rPr>
                <w:rFonts w:cs="Arial"/>
                <w:color w:val="000000" w:themeColor="text1"/>
                <w:sz w:val="20"/>
                <w:szCs w:val="20"/>
                <w:lang w:eastAsia="pt-BR"/>
              </w:rPr>
              <w:t>2</w:t>
            </w:r>
            <w:proofErr w:type="gramEnd"/>
          </w:p>
        </w:tc>
        <w:tc>
          <w:tcPr>
            <w:tcW w:w="1211" w:type="dxa"/>
          </w:tcPr>
          <w:p w:rsidR="00920091" w:rsidRPr="00683DAD" w:rsidRDefault="00A7133E" w:rsidP="00920091">
            <w:pPr>
              <w:autoSpaceDE w:val="0"/>
              <w:autoSpaceDN w:val="0"/>
              <w:adjustRightInd w:val="0"/>
              <w:spacing w:after="0" w:line="360" w:lineRule="auto"/>
              <w:rPr>
                <w:rFonts w:cs="Arial"/>
                <w:color w:val="000000" w:themeColor="text1"/>
                <w:sz w:val="20"/>
                <w:szCs w:val="20"/>
                <w:lang w:eastAsia="pt-BR"/>
              </w:rPr>
            </w:pPr>
            <w:proofErr w:type="gramStart"/>
            <w:r w:rsidRPr="00A7133E">
              <w:rPr>
                <w:rFonts w:cs="Arial"/>
                <w:color w:val="000000" w:themeColor="text1"/>
                <w:sz w:val="20"/>
                <w:szCs w:val="20"/>
                <w:lang w:eastAsia="pt-BR"/>
              </w:rPr>
              <w:t>0</w:t>
            </w:r>
            <w:proofErr w:type="gramEnd"/>
          </w:p>
          <w:p w:rsidR="00920091" w:rsidRPr="00683DAD" w:rsidRDefault="00A7133E" w:rsidP="00920091">
            <w:pPr>
              <w:autoSpaceDE w:val="0"/>
              <w:autoSpaceDN w:val="0"/>
              <w:adjustRightInd w:val="0"/>
              <w:spacing w:after="0" w:line="360" w:lineRule="auto"/>
              <w:rPr>
                <w:rFonts w:cs="Arial"/>
                <w:color w:val="000000" w:themeColor="text1"/>
                <w:sz w:val="20"/>
                <w:szCs w:val="20"/>
                <w:lang w:eastAsia="pt-BR"/>
              </w:rPr>
            </w:pPr>
            <w:proofErr w:type="gramStart"/>
            <w:r w:rsidRPr="00A7133E">
              <w:rPr>
                <w:rFonts w:cs="Arial"/>
                <w:color w:val="000000" w:themeColor="text1"/>
                <w:sz w:val="20"/>
                <w:szCs w:val="20"/>
                <w:lang w:eastAsia="pt-BR"/>
              </w:rPr>
              <w:t>3</w:t>
            </w:r>
            <w:proofErr w:type="gramEnd"/>
          </w:p>
          <w:p w:rsidR="00920091" w:rsidRPr="00683DAD" w:rsidRDefault="00A7133E" w:rsidP="00920091">
            <w:pPr>
              <w:autoSpaceDE w:val="0"/>
              <w:autoSpaceDN w:val="0"/>
              <w:adjustRightInd w:val="0"/>
              <w:spacing w:after="0" w:line="360" w:lineRule="auto"/>
              <w:rPr>
                <w:rFonts w:cs="Arial"/>
                <w:color w:val="000000" w:themeColor="text1"/>
                <w:sz w:val="20"/>
                <w:szCs w:val="20"/>
                <w:lang w:eastAsia="pt-BR"/>
              </w:rPr>
            </w:pPr>
            <w:proofErr w:type="gramStart"/>
            <w:r w:rsidRPr="00A7133E">
              <w:rPr>
                <w:rFonts w:cs="Arial"/>
                <w:color w:val="000000" w:themeColor="text1"/>
                <w:sz w:val="20"/>
                <w:szCs w:val="20"/>
                <w:lang w:eastAsia="pt-BR"/>
              </w:rPr>
              <w:t>3</w:t>
            </w:r>
            <w:proofErr w:type="gramEnd"/>
          </w:p>
        </w:tc>
        <w:tc>
          <w:tcPr>
            <w:tcW w:w="1278" w:type="dxa"/>
          </w:tcPr>
          <w:p w:rsidR="00920091" w:rsidRPr="00683DAD" w:rsidRDefault="00A7133E" w:rsidP="00920091">
            <w:pPr>
              <w:autoSpaceDE w:val="0"/>
              <w:autoSpaceDN w:val="0"/>
              <w:adjustRightInd w:val="0"/>
              <w:spacing w:after="0" w:line="360" w:lineRule="auto"/>
              <w:rPr>
                <w:rFonts w:cs="Arial"/>
                <w:color w:val="000000" w:themeColor="text1"/>
                <w:sz w:val="20"/>
                <w:szCs w:val="20"/>
                <w:lang w:eastAsia="pt-BR"/>
              </w:rPr>
            </w:pPr>
            <w:proofErr w:type="gramStart"/>
            <w:r w:rsidRPr="00A7133E">
              <w:rPr>
                <w:rFonts w:cs="Arial"/>
                <w:color w:val="000000" w:themeColor="text1"/>
                <w:sz w:val="20"/>
                <w:szCs w:val="20"/>
                <w:lang w:eastAsia="pt-BR"/>
              </w:rPr>
              <w:t>0</w:t>
            </w:r>
            <w:proofErr w:type="gramEnd"/>
          </w:p>
          <w:p w:rsidR="00920091" w:rsidRPr="00683DAD" w:rsidRDefault="00A7133E" w:rsidP="00920091">
            <w:pPr>
              <w:autoSpaceDE w:val="0"/>
              <w:autoSpaceDN w:val="0"/>
              <w:adjustRightInd w:val="0"/>
              <w:spacing w:after="0" w:line="360" w:lineRule="auto"/>
              <w:rPr>
                <w:rFonts w:cs="Arial"/>
                <w:color w:val="000000" w:themeColor="text1"/>
                <w:sz w:val="20"/>
                <w:szCs w:val="20"/>
                <w:lang w:eastAsia="pt-BR"/>
              </w:rPr>
            </w:pPr>
            <w:proofErr w:type="gramStart"/>
            <w:r w:rsidRPr="00A7133E">
              <w:rPr>
                <w:rFonts w:cs="Arial"/>
                <w:color w:val="000000" w:themeColor="text1"/>
                <w:sz w:val="20"/>
                <w:szCs w:val="20"/>
                <w:lang w:eastAsia="pt-BR"/>
              </w:rPr>
              <w:t>2</w:t>
            </w:r>
            <w:proofErr w:type="gramEnd"/>
          </w:p>
          <w:p w:rsidR="00920091" w:rsidRPr="00683DAD" w:rsidRDefault="00A7133E" w:rsidP="00920091">
            <w:pPr>
              <w:autoSpaceDE w:val="0"/>
              <w:autoSpaceDN w:val="0"/>
              <w:adjustRightInd w:val="0"/>
              <w:spacing w:after="0" w:line="360" w:lineRule="auto"/>
              <w:rPr>
                <w:rFonts w:cs="Arial"/>
                <w:color w:val="000000" w:themeColor="text1"/>
                <w:sz w:val="20"/>
                <w:szCs w:val="20"/>
                <w:lang w:eastAsia="pt-BR"/>
              </w:rPr>
            </w:pPr>
            <w:proofErr w:type="gramStart"/>
            <w:r w:rsidRPr="00A7133E">
              <w:rPr>
                <w:rFonts w:cs="Arial"/>
                <w:color w:val="000000" w:themeColor="text1"/>
                <w:sz w:val="20"/>
                <w:szCs w:val="20"/>
                <w:lang w:eastAsia="pt-BR"/>
              </w:rPr>
              <w:t>2</w:t>
            </w:r>
            <w:proofErr w:type="gramEnd"/>
          </w:p>
        </w:tc>
        <w:tc>
          <w:tcPr>
            <w:tcW w:w="1103" w:type="dxa"/>
          </w:tcPr>
          <w:p w:rsidR="00920091" w:rsidRPr="00683DAD" w:rsidRDefault="00A7133E" w:rsidP="00920091">
            <w:pPr>
              <w:autoSpaceDE w:val="0"/>
              <w:autoSpaceDN w:val="0"/>
              <w:adjustRightInd w:val="0"/>
              <w:spacing w:after="0" w:line="360" w:lineRule="auto"/>
              <w:rPr>
                <w:rFonts w:cs="Arial"/>
                <w:color w:val="000000" w:themeColor="text1"/>
                <w:sz w:val="20"/>
                <w:szCs w:val="20"/>
                <w:lang w:eastAsia="pt-BR"/>
              </w:rPr>
            </w:pPr>
            <w:proofErr w:type="gramStart"/>
            <w:r w:rsidRPr="00A7133E">
              <w:rPr>
                <w:rFonts w:cs="Arial"/>
                <w:color w:val="000000" w:themeColor="text1"/>
                <w:sz w:val="20"/>
                <w:szCs w:val="20"/>
                <w:lang w:eastAsia="pt-BR"/>
              </w:rPr>
              <w:t>0</w:t>
            </w:r>
            <w:proofErr w:type="gramEnd"/>
          </w:p>
          <w:p w:rsidR="00920091" w:rsidRPr="00683DAD" w:rsidRDefault="00A7133E" w:rsidP="00920091">
            <w:pPr>
              <w:autoSpaceDE w:val="0"/>
              <w:autoSpaceDN w:val="0"/>
              <w:adjustRightInd w:val="0"/>
              <w:spacing w:after="0" w:line="360" w:lineRule="auto"/>
              <w:rPr>
                <w:rFonts w:cs="Arial"/>
                <w:color w:val="000000" w:themeColor="text1"/>
                <w:sz w:val="20"/>
                <w:szCs w:val="20"/>
                <w:lang w:eastAsia="pt-BR"/>
              </w:rPr>
            </w:pPr>
            <w:proofErr w:type="gramStart"/>
            <w:r w:rsidRPr="00A7133E">
              <w:rPr>
                <w:rFonts w:cs="Arial"/>
                <w:color w:val="000000" w:themeColor="text1"/>
                <w:sz w:val="20"/>
                <w:szCs w:val="20"/>
                <w:lang w:eastAsia="pt-BR"/>
              </w:rPr>
              <w:t>5</w:t>
            </w:r>
            <w:proofErr w:type="gramEnd"/>
          </w:p>
          <w:p w:rsidR="00920091" w:rsidRPr="00683DAD" w:rsidRDefault="00A7133E" w:rsidP="00920091">
            <w:pPr>
              <w:autoSpaceDE w:val="0"/>
              <w:autoSpaceDN w:val="0"/>
              <w:adjustRightInd w:val="0"/>
              <w:spacing w:after="0" w:line="360" w:lineRule="auto"/>
              <w:rPr>
                <w:rFonts w:cs="Arial"/>
                <w:color w:val="000000" w:themeColor="text1"/>
                <w:sz w:val="20"/>
                <w:szCs w:val="20"/>
                <w:lang w:eastAsia="pt-BR"/>
              </w:rPr>
            </w:pPr>
            <w:proofErr w:type="gramStart"/>
            <w:r w:rsidRPr="00A7133E">
              <w:rPr>
                <w:rFonts w:cs="Arial"/>
                <w:color w:val="000000" w:themeColor="text1"/>
                <w:sz w:val="20"/>
                <w:szCs w:val="20"/>
                <w:lang w:eastAsia="pt-BR"/>
              </w:rPr>
              <w:t>5</w:t>
            </w:r>
            <w:proofErr w:type="gramEnd"/>
          </w:p>
        </w:tc>
        <w:tc>
          <w:tcPr>
            <w:tcW w:w="948" w:type="dxa"/>
          </w:tcPr>
          <w:p w:rsidR="00920091" w:rsidRPr="00683DAD" w:rsidRDefault="00A7133E" w:rsidP="00920091">
            <w:pPr>
              <w:autoSpaceDE w:val="0"/>
              <w:autoSpaceDN w:val="0"/>
              <w:adjustRightInd w:val="0"/>
              <w:spacing w:after="0" w:line="360" w:lineRule="auto"/>
              <w:rPr>
                <w:rFonts w:cs="Arial"/>
                <w:color w:val="000000" w:themeColor="text1"/>
                <w:sz w:val="20"/>
                <w:szCs w:val="20"/>
                <w:lang w:eastAsia="pt-BR"/>
              </w:rPr>
            </w:pPr>
            <w:proofErr w:type="gramStart"/>
            <w:r w:rsidRPr="00A7133E">
              <w:rPr>
                <w:rFonts w:cs="Arial"/>
                <w:color w:val="000000" w:themeColor="text1"/>
                <w:sz w:val="20"/>
                <w:szCs w:val="20"/>
                <w:lang w:eastAsia="pt-BR"/>
              </w:rPr>
              <w:t>0</w:t>
            </w:r>
            <w:proofErr w:type="gramEnd"/>
          </w:p>
          <w:p w:rsidR="00920091" w:rsidRPr="00683DAD" w:rsidRDefault="00A7133E" w:rsidP="00920091">
            <w:pPr>
              <w:autoSpaceDE w:val="0"/>
              <w:autoSpaceDN w:val="0"/>
              <w:adjustRightInd w:val="0"/>
              <w:spacing w:after="0" w:line="360" w:lineRule="auto"/>
              <w:rPr>
                <w:rFonts w:cs="Arial"/>
                <w:color w:val="000000" w:themeColor="text1"/>
                <w:sz w:val="20"/>
                <w:szCs w:val="20"/>
                <w:lang w:eastAsia="pt-BR"/>
              </w:rPr>
            </w:pPr>
            <w:proofErr w:type="gramStart"/>
            <w:r w:rsidRPr="00A7133E">
              <w:rPr>
                <w:rFonts w:cs="Arial"/>
                <w:color w:val="000000" w:themeColor="text1"/>
                <w:sz w:val="20"/>
                <w:szCs w:val="20"/>
                <w:lang w:eastAsia="pt-BR"/>
              </w:rPr>
              <w:t>2</w:t>
            </w:r>
            <w:proofErr w:type="gramEnd"/>
          </w:p>
          <w:p w:rsidR="00920091" w:rsidRPr="00683DAD" w:rsidRDefault="00A7133E" w:rsidP="00920091">
            <w:pPr>
              <w:autoSpaceDE w:val="0"/>
              <w:autoSpaceDN w:val="0"/>
              <w:adjustRightInd w:val="0"/>
              <w:spacing w:after="0" w:line="360" w:lineRule="auto"/>
              <w:rPr>
                <w:rFonts w:cs="Arial"/>
                <w:color w:val="000000" w:themeColor="text1"/>
                <w:sz w:val="20"/>
                <w:szCs w:val="20"/>
                <w:lang w:eastAsia="pt-BR"/>
              </w:rPr>
            </w:pPr>
            <w:proofErr w:type="gramStart"/>
            <w:r w:rsidRPr="00A7133E">
              <w:rPr>
                <w:rFonts w:cs="Arial"/>
                <w:color w:val="000000" w:themeColor="text1"/>
                <w:sz w:val="20"/>
                <w:szCs w:val="20"/>
                <w:lang w:eastAsia="pt-BR"/>
              </w:rPr>
              <w:t>2</w:t>
            </w:r>
            <w:proofErr w:type="gramEnd"/>
          </w:p>
        </w:tc>
        <w:tc>
          <w:tcPr>
            <w:tcW w:w="1125" w:type="dxa"/>
          </w:tcPr>
          <w:p w:rsidR="00920091" w:rsidRPr="00683DAD" w:rsidRDefault="00A7133E" w:rsidP="00920091">
            <w:pPr>
              <w:autoSpaceDE w:val="0"/>
              <w:autoSpaceDN w:val="0"/>
              <w:adjustRightInd w:val="0"/>
              <w:spacing w:after="0" w:line="360" w:lineRule="auto"/>
              <w:rPr>
                <w:rFonts w:cs="Arial"/>
                <w:color w:val="000000" w:themeColor="text1"/>
                <w:sz w:val="20"/>
                <w:szCs w:val="20"/>
                <w:lang w:eastAsia="pt-BR"/>
              </w:rPr>
            </w:pPr>
            <w:proofErr w:type="gramStart"/>
            <w:r w:rsidRPr="00A7133E">
              <w:rPr>
                <w:rFonts w:cs="Arial"/>
                <w:color w:val="000000" w:themeColor="text1"/>
                <w:sz w:val="20"/>
                <w:szCs w:val="20"/>
                <w:lang w:eastAsia="pt-BR"/>
              </w:rPr>
              <w:t>1</w:t>
            </w:r>
            <w:proofErr w:type="gramEnd"/>
          </w:p>
          <w:p w:rsidR="00920091" w:rsidRPr="00683DAD" w:rsidRDefault="00A7133E" w:rsidP="00920091">
            <w:pPr>
              <w:autoSpaceDE w:val="0"/>
              <w:autoSpaceDN w:val="0"/>
              <w:adjustRightInd w:val="0"/>
              <w:spacing w:after="0" w:line="360" w:lineRule="auto"/>
              <w:rPr>
                <w:rFonts w:cs="Arial"/>
                <w:color w:val="000000" w:themeColor="text1"/>
                <w:sz w:val="20"/>
                <w:szCs w:val="20"/>
                <w:lang w:eastAsia="pt-BR"/>
              </w:rPr>
            </w:pPr>
            <w:r w:rsidRPr="00A7133E">
              <w:rPr>
                <w:rFonts w:cs="Arial"/>
                <w:color w:val="000000" w:themeColor="text1"/>
                <w:sz w:val="20"/>
                <w:szCs w:val="20"/>
                <w:lang w:eastAsia="pt-BR"/>
              </w:rPr>
              <w:t>27</w:t>
            </w:r>
          </w:p>
          <w:p w:rsidR="00920091" w:rsidRPr="00683DAD" w:rsidRDefault="00A7133E" w:rsidP="00920091">
            <w:pPr>
              <w:autoSpaceDE w:val="0"/>
              <w:autoSpaceDN w:val="0"/>
              <w:adjustRightInd w:val="0"/>
              <w:spacing w:after="0" w:line="360" w:lineRule="auto"/>
              <w:rPr>
                <w:rFonts w:cs="Arial"/>
                <w:color w:val="000000" w:themeColor="text1"/>
                <w:sz w:val="20"/>
                <w:szCs w:val="20"/>
                <w:lang w:eastAsia="pt-BR"/>
              </w:rPr>
            </w:pPr>
            <w:r w:rsidRPr="00A7133E">
              <w:rPr>
                <w:rFonts w:cs="Arial"/>
                <w:color w:val="000000" w:themeColor="text1"/>
                <w:sz w:val="20"/>
                <w:szCs w:val="20"/>
                <w:lang w:eastAsia="pt-BR"/>
              </w:rPr>
              <w:t>28</w:t>
            </w:r>
          </w:p>
        </w:tc>
      </w:tr>
    </w:tbl>
    <w:p w:rsidR="00920091" w:rsidRPr="00E41E0E" w:rsidRDefault="00920091" w:rsidP="00920091">
      <w:pPr>
        <w:spacing w:after="0" w:line="360" w:lineRule="auto"/>
        <w:jc w:val="both"/>
        <w:rPr>
          <w:rFonts w:cs="Arial"/>
          <w:b/>
          <w:color w:val="000000" w:themeColor="text1"/>
          <w:szCs w:val="24"/>
        </w:rPr>
      </w:pPr>
      <w:r w:rsidRPr="00E41E0E">
        <w:rPr>
          <w:rFonts w:cs="Arial"/>
          <w:b/>
          <w:color w:val="000000" w:themeColor="text1"/>
          <w:sz w:val="20"/>
          <w:szCs w:val="24"/>
        </w:rPr>
        <w:t>Fonte:</w:t>
      </w:r>
      <w:r w:rsidRPr="00E41E0E">
        <w:rPr>
          <w:rFonts w:cs="Arial"/>
          <w:color w:val="000000" w:themeColor="text1"/>
          <w:sz w:val="20"/>
          <w:szCs w:val="24"/>
        </w:rPr>
        <w:t xml:space="preserve"> Dados da pesquisa</w:t>
      </w:r>
      <w:r w:rsidRPr="00E41E0E">
        <w:rPr>
          <w:rFonts w:cs="Arial"/>
          <w:color w:val="000000" w:themeColor="text1"/>
          <w:szCs w:val="24"/>
        </w:rPr>
        <w:t>,</w:t>
      </w:r>
      <w:r w:rsidRPr="00E41E0E">
        <w:rPr>
          <w:rFonts w:cs="Arial"/>
          <w:color w:val="000000" w:themeColor="text1"/>
          <w:sz w:val="20"/>
          <w:szCs w:val="24"/>
        </w:rPr>
        <w:t xml:space="preserve"> </w:t>
      </w:r>
      <w:proofErr w:type="gramStart"/>
      <w:r w:rsidRPr="00E41E0E">
        <w:rPr>
          <w:rFonts w:cs="Arial"/>
          <w:color w:val="000000" w:themeColor="text1"/>
          <w:sz w:val="20"/>
          <w:szCs w:val="24"/>
        </w:rPr>
        <w:t>2017</w:t>
      </w:r>
      <w:proofErr w:type="gramEnd"/>
    </w:p>
    <w:p w:rsidR="00920091" w:rsidRPr="00E41E0E" w:rsidRDefault="00920091" w:rsidP="00920091">
      <w:pPr>
        <w:spacing w:after="0" w:line="360" w:lineRule="auto"/>
        <w:jc w:val="both"/>
        <w:rPr>
          <w:rFonts w:cs="Arial"/>
          <w:b/>
          <w:color w:val="000000" w:themeColor="text1"/>
          <w:szCs w:val="24"/>
        </w:rPr>
      </w:pPr>
    </w:p>
    <w:p w:rsidR="00920091" w:rsidRPr="00E41E0E" w:rsidRDefault="00920091" w:rsidP="00920091">
      <w:pPr>
        <w:spacing w:after="0" w:line="360" w:lineRule="auto"/>
        <w:ind w:firstLine="708"/>
        <w:jc w:val="both"/>
        <w:rPr>
          <w:rFonts w:cs="Arial"/>
          <w:color w:val="000000" w:themeColor="text1"/>
          <w:szCs w:val="24"/>
        </w:rPr>
      </w:pPr>
      <w:r w:rsidRPr="00E41E0E">
        <w:rPr>
          <w:rFonts w:cs="Arial"/>
          <w:color w:val="000000" w:themeColor="text1"/>
          <w:szCs w:val="24"/>
        </w:rPr>
        <w:t xml:space="preserve">A </w:t>
      </w:r>
      <w:r w:rsidR="002B6AFA">
        <w:rPr>
          <w:rFonts w:cs="Arial"/>
          <w:color w:val="000000" w:themeColor="text1"/>
          <w:szCs w:val="24"/>
        </w:rPr>
        <w:t>T</w:t>
      </w:r>
      <w:r w:rsidRPr="00E41E0E">
        <w:rPr>
          <w:rFonts w:cs="Arial"/>
          <w:color w:val="000000" w:themeColor="text1"/>
          <w:szCs w:val="24"/>
        </w:rPr>
        <w:t>abela 10 revela que não houve macroelementos identificados nas duas coletas.</w:t>
      </w:r>
    </w:p>
    <w:p w:rsidR="00920091" w:rsidRPr="00E41E0E" w:rsidRDefault="00920091" w:rsidP="00920091">
      <w:pPr>
        <w:autoSpaceDE w:val="0"/>
        <w:autoSpaceDN w:val="0"/>
        <w:adjustRightInd w:val="0"/>
        <w:spacing w:after="0" w:line="360" w:lineRule="auto"/>
        <w:jc w:val="both"/>
        <w:rPr>
          <w:rFonts w:cs="Arial"/>
          <w:b/>
          <w:bCs/>
          <w:color w:val="000000" w:themeColor="text1"/>
          <w:szCs w:val="24"/>
          <w:lang w:eastAsia="pt-BR"/>
        </w:rPr>
      </w:pPr>
    </w:p>
    <w:p w:rsidR="00920091" w:rsidRDefault="00A7133E" w:rsidP="00B03434">
      <w:pPr>
        <w:autoSpaceDE w:val="0"/>
        <w:autoSpaceDN w:val="0"/>
        <w:adjustRightInd w:val="0"/>
        <w:spacing w:after="0" w:line="240" w:lineRule="auto"/>
        <w:jc w:val="both"/>
        <w:rPr>
          <w:rFonts w:cs="Arial"/>
          <w:color w:val="000000" w:themeColor="text1"/>
          <w:sz w:val="20"/>
          <w:szCs w:val="20"/>
          <w:lang w:eastAsia="pt-BR"/>
        </w:rPr>
      </w:pPr>
      <w:r w:rsidRPr="00A7133E">
        <w:rPr>
          <w:rFonts w:cs="Arial"/>
          <w:b/>
          <w:bCs/>
          <w:color w:val="000000" w:themeColor="text1"/>
          <w:sz w:val="20"/>
          <w:szCs w:val="20"/>
          <w:lang w:eastAsia="pt-BR"/>
        </w:rPr>
        <w:t xml:space="preserve">Tabela 10. </w:t>
      </w:r>
      <w:r w:rsidRPr="00A7133E">
        <w:rPr>
          <w:rFonts w:cs="Arial"/>
          <w:color w:val="000000" w:themeColor="text1"/>
          <w:sz w:val="20"/>
          <w:szCs w:val="20"/>
          <w:lang w:eastAsia="pt-BR"/>
        </w:rPr>
        <w:t>Número dos macroelementos identificados como abstratos nas duas coletas.</w:t>
      </w:r>
    </w:p>
    <w:p w:rsidR="00683DAD" w:rsidRPr="00683DAD" w:rsidRDefault="00683DAD" w:rsidP="00B03434">
      <w:pPr>
        <w:autoSpaceDE w:val="0"/>
        <w:autoSpaceDN w:val="0"/>
        <w:adjustRightInd w:val="0"/>
        <w:spacing w:after="0" w:line="240" w:lineRule="auto"/>
        <w:jc w:val="both"/>
        <w:rPr>
          <w:rFonts w:cs="Arial"/>
          <w:color w:val="000000" w:themeColor="text1"/>
          <w:sz w:val="20"/>
          <w:szCs w:val="20"/>
          <w:lang w:eastAsia="pt-BR"/>
        </w:rPr>
      </w:pPr>
    </w:p>
    <w:tbl>
      <w:tblPr>
        <w:tblStyle w:val="Tabelacomgrade"/>
        <w:tblW w:w="9238" w:type="dxa"/>
        <w:tblBorders>
          <w:left w:val="none" w:sz="0" w:space="0" w:color="auto"/>
          <w:right w:val="none" w:sz="0" w:space="0" w:color="auto"/>
          <w:insideV w:val="none" w:sz="0" w:space="0" w:color="auto"/>
        </w:tblBorders>
        <w:tblLook w:val="04A0"/>
      </w:tblPr>
      <w:tblGrid>
        <w:gridCol w:w="2538"/>
        <w:gridCol w:w="328"/>
        <w:gridCol w:w="1136"/>
        <w:gridCol w:w="1305"/>
        <w:gridCol w:w="1305"/>
        <w:gridCol w:w="1305"/>
        <w:gridCol w:w="1321"/>
      </w:tblGrid>
      <w:tr w:rsidR="00E41E0E" w:rsidRPr="00683DAD" w:rsidTr="00920091">
        <w:trPr>
          <w:trHeight w:val="77"/>
        </w:trPr>
        <w:tc>
          <w:tcPr>
            <w:tcW w:w="2552" w:type="dxa"/>
          </w:tcPr>
          <w:p w:rsidR="00920091" w:rsidRPr="00683DAD" w:rsidRDefault="00A7133E" w:rsidP="00920091">
            <w:pPr>
              <w:autoSpaceDE w:val="0"/>
              <w:autoSpaceDN w:val="0"/>
              <w:adjustRightInd w:val="0"/>
              <w:spacing w:after="0" w:line="360" w:lineRule="auto"/>
              <w:rPr>
                <w:rFonts w:cs="Arial"/>
                <w:b/>
                <w:color w:val="000000" w:themeColor="text1"/>
                <w:sz w:val="20"/>
                <w:szCs w:val="20"/>
                <w:lang w:eastAsia="pt-BR"/>
              </w:rPr>
            </w:pPr>
            <w:r w:rsidRPr="00A7133E">
              <w:rPr>
                <w:rFonts w:cs="Arial"/>
                <w:b/>
                <w:color w:val="000000" w:themeColor="text1"/>
                <w:sz w:val="20"/>
                <w:szCs w:val="20"/>
                <w:lang w:eastAsia="pt-BR"/>
              </w:rPr>
              <w:t>Coletas (2017)</w:t>
            </w:r>
          </w:p>
        </w:tc>
        <w:tc>
          <w:tcPr>
            <w:tcW w:w="270" w:type="dxa"/>
          </w:tcPr>
          <w:p w:rsidR="00920091" w:rsidRPr="00683DAD" w:rsidRDefault="00920091" w:rsidP="00920091">
            <w:pPr>
              <w:autoSpaceDE w:val="0"/>
              <w:autoSpaceDN w:val="0"/>
              <w:adjustRightInd w:val="0"/>
              <w:spacing w:after="0" w:line="360" w:lineRule="auto"/>
              <w:rPr>
                <w:rFonts w:cs="Arial"/>
                <w:caps/>
                <w:color w:val="000000" w:themeColor="text1"/>
                <w:sz w:val="20"/>
                <w:szCs w:val="20"/>
                <w:lang w:eastAsia="pt-BR"/>
              </w:rPr>
            </w:pPr>
          </w:p>
        </w:tc>
        <w:tc>
          <w:tcPr>
            <w:tcW w:w="1144" w:type="dxa"/>
          </w:tcPr>
          <w:p w:rsidR="00920091" w:rsidRPr="00683DAD" w:rsidRDefault="00920091" w:rsidP="00920091">
            <w:pPr>
              <w:autoSpaceDE w:val="0"/>
              <w:autoSpaceDN w:val="0"/>
              <w:adjustRightInd w:val="0"/>
              <w:spacing w:after="0" w:line="360" w:lineRule="auto"/>
              <w:rPr>
                <w:rFonts w:cs="Arial"/>
                <w:color w:val="000000" w:themeColor="text1"/>
                <w:sz w:val="20"/>
                <w:szCs w:val="20"/>
                <w:lang w:eastAsia="pt-BR"/>
              </w:rPr>
            </w:pPr>
          </w:p>
          <w:p w:rsidR="00920091" w:rsidRPr="00683DAD" w:rsidRDefault="00920091" w:rsidP="00920091">
            <w:pPr>
              <w:autoSpaceDE w:val="0"/>
              <w:autoSpaceDN w:val="0"/>
              <w:adjustRightInd w:val="0"/>
              <w:spacing w:after="0" w:line="360" w:lineRule="auto"/>
              <w:rPr>
                <w:rFonts w:cs="Arial"/>
                <w:color w:val="000000" w:themeColor="text1"/>
                <w:sz w:val="20"/>
                <w:szCs w:val="20"/>
                <w:lang w:eastAsia="pt-BR"/>
              </w:rPr>
            </w:pPr>
          </w:p>
        </w:tc>
        <w:tc>
          <w:tcPr>
            <w:tcW w:w="1315" w:type="dxa"/>
          </w:tcPr>
          <w:p w:rsidR="00920091" w:rsidRPr="00683DAD" w:rsidRDefault="00920091" w:rsidP="00920091">
            <w:pPr>
              <w:autoSpaceDE w:val="0"/>
              <w:autoSpaceDN w:val="0"/>
              <w:adjustRightInd w:val="0"/>
              <w:spacing w:after="0" w:line="360" w:lineRule="auto"/>
              <w:rPr>
                <w:rFonts w:cs="Arial"/>
                <w:color w:val="000000" w:themeColor="text1"/>
                <w:sz w:val="20"/>
                <w:szCs w:val="20"/>
                <w:lang w:eastAsia="pt-BR"/>
              </w:rPr>
            </w:pPr>
          </w:p>
        </w:tc>
        <w:tc>
          <w:tcPr>
            <w:tcW w:w="1315" w:type="dxa"/>
          </w:tcPr>
          <w:p w:rsidR="00920091" w:rsidRPr="00683DAD" w:rsidRDefault="00920091" w:rsidP="00920091">
            <w:pPr>
              <w:autoSpaceDE w:val="0"/>
              <w:autoSpaceDN w:val="0"/>
              <w:adjustRightInd w:val="0"/>
              <w:spacing w:after="0" w:line="360" w:lineRule="auto"/>
              <w:rPr>
                <w:rFonts w:cs="Arial"/>
                <w:color w:val="000000" w:themeColor="text1"/>
                <w:sz w:val="20"/>
                <w:szCs w:val="20"/>
                <w:lang w:eastAsia="pt-BR"/>
              </w:rPr>
            </w:pPr>
          </w:p>
        </w:tc>
        <w:tc>
          <w:tcPr>
            <w:tcW w:w="1315" w:type="dxa"/>
          </w:tcPr>
          <w:p w:rsidR="00920091" w:rsidRPr="00683DAD" w:rsidRDefault="00920091" w:rsidP="00920091">
            <w:pPr>
              <w:autoSpaceDE w:val="0"/>
              <w:autoSpaceDN w:val="0"/>
              <w:adjustRightInd w:val="0"/>
              <w:spacing w:after="0" w:line="360" w:lineRule="auto"/>
              <w:rPr>
                <w:rFonts w:cs="Arial"/>
                <w:color w:val="000000" w:themeColor="text1"/>
                <w:sz w:val="20"/>
                <w:szCs w:val="20"/>
                <w:lang w:eastAsia="pt-BR"/>
              </w:rPr>
            </w:pPr>
          </w:p>
        </w:tc>
        <w:tc>
          <w:tcPr>
            <w:tcW w:w="1327" w:type="dxa"/>
          </w:tcPr>
          <w:p w:rsidR="00920091" w:rsidRPr="00683DAD" w:rsidRDefault="00A7133E" w:rsidP="00920091">
            <w:pPr>
              <w:autoSpaceDE w:val="0"/>
              <w:autoSpaceDN w:val="0"/>
              <w:adjustRightInd w:val="0"/>
              <w:spacing w:after="0" w:line="360" w:lineRule="auto"/>
              <w:rPr>
                <w:rFonts w:cs="Arial"/>
                <w:color w:val="000000" w:themeColor="text1"/>
                <w:sz w:val="20"/>
                <w:szCs w:val="20"/>
                <w:lang w:eastAsia="pt-BR"/>
              </w:rPr>
            </w:pPr>
            <w:r w:rsidRPr="00A7133E">
              <w:rPr>
                <w:rFonts w:cs="Arial"/>
                <w:color w:val="000000" w:themeColor="text1"/>
                <w:sz w:val="20"/>
                <w:szCs w:val="20"/>
                <w:lang w:eastAsia="pt-BR"/>
              </w:rPr>
              <w:t>Total</w:t>
            </w:r>
          </w:p>
        </w:tc>
      </w:tr>
      <w:tr w:rsidR="00E41E0E" w:rsidRPr="00683DAD" w:rsidTr="00920091">
        <w:trPr>
          <w:trHeight w:val="1044"/>
        </w:trPr>
        <w:tc>
          <w:tcPr>
            <w:tcW w:w="2552" w:type="dxa"/>
          </w:tcPr>
          <w:p w:rsidR="00920091" w:rsidRPr="00683DAD" w:rsidRDefault="00A7133E" w:rsidP="00920091">
            <w:pPr>
              <w:autoSpaceDE w:val="0"/>
              <w:autoSpaceDN w:val="0"/>
              <w:adjustRightInd w:val="0"/>
              <w:spacing w:after="0" w:line="360" w:lineRule="auto"/>
              <w:rPr>
                <w:rFonts w:cs="Arial"/>
                <w:color w:val="000000" w:themeColor="text1"/>
                <w:sz w:val="20"/>
                <w:szCs w:val="20"/>
                <w:lang w:eastAsia="pt-BR"/>
              </w:rPr>
            </w:pPr>
            <w:r w:rsidRPr="00A7133E">
              <w:rPr>
                <w:rFonts w:cs="Arial"/>
                <w:color w:val="000000" w:themeColor="text1"/>
                <w:sz w:val="20"/>
                <w:szCs w:val="20"/>
                <w:lang w:eastAsia="pt-BR"/>
              </w:rPr>
              <w:t>03/06</w:t>
            </w:r>
          </w:p>
          <w:p w:rsidR="00920091" w:rsidRPr="00683DAD" w:rsidRDefault="00A7133E" w:rsidP="00920091">
            <w:pPr>
              <w:spacing w:after="0" w:line="360" w:lineRule="auto"/>
              <w:rPr>
                <w:rFonts w:cs="Arial"/>
                <w:color w:val="000000" w:themeColor="text1"/>
                <w:sz w:val="20"/>
                <w:szCs w:val="20"/>
                <w:lang w:eastAsia="pt-BR"/>
              </w:rPr>
            </w:pPr>
            <w:r w:rsidRPr="00A7133E">
              <w:rPr>
                <w:rFonts w:cs="Arial"/>
                <w:color w:val="000000" w:themeColor="text1"/>
                <w:sz w:val="20"/>
                <w:szCs w:val="20"/>
                <w:lang w:eastAsia="pt-BR"/>
              </w:rPr>
              <w:t>31/10</w:t>
            </w:r>
          </w:p>
          <w:p w:rsidR="00920091" w:rsidRPr="00683DAD" w:rsidRDefault="00A7133E" w:rsidP="00920091">
            <w:pPr>
              <w:autoSpaceDE w:val="0"/>
              <w:autoSpaceDN w:val="0"/>
              <w:adjustRightInd w:val="0"/>
              <w:spacing w:after="0" w:line="360" w:lineRule="auto"/>
              <w:rPr>
                <w:rFonts w:cs="Arial"/>
                <w:color w:val="000000" w:themeColor="text1"/>
                <w:sz w:val="20"/>
                <w:szCs w:val="20"/>
                <w:lang w:eastAsia="pt-BR"/>
              </w:rPr>
            </w:pPr>
            <w:r w:rsidRPr="00A7133E">
              <w:rPr>
                <w:rFonts w:cs="Arial"/>
                <w:color w:val="000000" w:themeColor="text1"/>
                <w:sz w:val="20"/>
                <w:szCs w:val="20"/>
                <w:lang w:eastAsia="pt-BR"/>
              </w:rPr>
              <w:t>Total</w:t>
            </w:r>
          </w:p>
        </w:tc>
        <w:tc>
          <w:tcPr>
            <w:tcW w:w="270" w:type="dxa"/>
          </w:tcPr>
          <w:p w:rsidR="00920091" w:rsidRPr="00683DAD" w:rsidRDefault="00A7133E" w:rsidP="00920091">
            <w:pPr>
              <w:autoSpaceDE w:val="0"/>
              <w:autoSpaceDN w:val="0"/>
              <w:adjustRightInd w:val="0"/>
              <w:spacing w:after="0" w:line="360" w:lineRule="auto"/>
              <w:rPr>
                <w:rFonts w:cs="Arial"/>
                <w:color w:val="000000" w:themeColor="text1"/>
                <w:sz w:val="20"/>
                <w:szCs w:val="20"/>
                <w:lang w:eastAsia="pt-BR"/>
              </w:rPr>
            </w:pPr>
            <w:proofErr w:type="gramStart"/>
            <w:r w:rsidRPr="00A7133E">
              <w:rPr>
                <w:rFonts w:cs="Arial"/>
                <w:color w:val="000000" w:themeColor="text1"/>
                <w:sz w:val="20"/>
                <w:szCs w:val="20"/>
                <w:lang w:eastAsia="pt-BR"/>
              </w:rPr>
              <w:t>0</w:t>
            </w:r>
            <w:proofErr w:type="gramEnd"/>
          </w:p>
          <w:p w:rsidR="00920091" w:rsidRPr="00683DAD" w:rsidRDefault="00A7133E" w:rsidP="00920091">
            <w:pPr>
              <w:autoSpaceDE w:val="0"/>
              <w:autoSpaceDN w:val="0"/>
              <w:adjustRightInd w:val="0"/>
              <w:spacing w:after="0" w:line="360" w:lineRule="auto"/>
              <w:rPr>
                <w:rFonts w:cs="Arial"/>
                <w:color w:val="000000" w:themeColor="text1"/>
                <w:sz w:val="20"/>
                <w:szCs w:val="20"/>
                <w:lang w:eastAsia="pt-BR"/>
              </w:rPr>
            </w:pPr>
            <w:proofErr w:type="gramStart"/>
            <w:r w:rsidRPr="00A7133E">
              <w:rPr>
                <w:rFonts w:cs="Arial"/>
                <w:color w:val="000000" w:themeColor="text1"/>
                <w:sz w:val="20"/>
                <w:szCs w:val="20"/>
                <w:lang w:eastAsia="pt-BR"/>
              </w:rPr>
              <w:t>0</w:t>
            </w:r>
            <w:proofErr w:type="gramEnd"/>
          </w:p>
          <w:p w:rsidR="00920091" w:rsidRPr="00683DAD" w:rsidRDefault="00A7133E" w:rsidP="00920091">
            <w:pPr>
              <w:autoSpaceDE w:val="0"/>
              <w:autoSpaceDN w:val="0"/>
              <w:adjustRightInd w:val="0"/>
              <w:spacing w:after="0" w:line="360" w:lineRule="auto"/>
              <w:rPr>
                <w:rFonts w:cs="Arial"/>
                <w:color w:val="000000" w:themeColor="text1"/>
                <w:sz w:val="20"/>
                <w:szCs w:val="20"/>
                <w:lang w:eastAsia="pt-BR"/>
              </w:rPr>
            </w:pPr>
            <w:proofErr w:type="gramStart"/>
            <w:r w:rsidRPr="00A7133E">
              <w:rPr>
                <w:rFonts w:cs="Arial"/>
                <w:color w:val="000000" w:themeColor="text1"/>
                <w:sz w:val="20"/>
                <w:szCs w:val="20"/>
                <w:lang w:eastAsia="pt-BR"/>
              </w:rPr>
              <w:t>0</w:t>
            </w:r>
            <w:proofErr w:type="gramEnd"/>
          </w:p>
        </w:tc>
        <w:tc>
          <w:tcPr>
            <w:tcW w:w="1144" w:type="dxa"/>
          </w:tcPr>
          <w:p w:rsidR="00920091" w:rsidRPr="00683DAD" w:rsidRDefault="00920091" w:rsidP="00920091">
            <w:pPr>
              <w:autoSpaceDE w:val="0"/>
              <w:autoSpaceDN w:val="0"/>
              <w:adjustRightInd w:val="0"/>
              <w:spacing w:after="0" w:line="360" w:lineRule="auto"/>
              <w:rPr>
                <w:rFonts w:cs="Arial"/>
                <w:color w:val="000000" w:themeColor="text1"/>
                <w:sz w:val="20"/>
                <w:szCs w:val="20"/>
                <w:lang w:eastAsia="pt-BR"/>
              </w:rPr>
            </w:pPr>
          </w:p>
        </w:tc>
        <w:tc>
          <w:tcPr>
            <w:tcW w:w="1315" w:type="dxa"/>
          </w:tcPr>
          <w:p w:rsidR="00920091" w:rsidRPr="00683DAD" w:rsidRDefault="00920091" w:rsidP="00920091">
            <w:pPr>
              <w:autoSpaceDE w:val="0"/>
              <w:autoSpaceDN w:val="0"/>
              <w:adjustRightInd w:val="0"/>
              <w:spacing w:after="0" w:line="360" w:lineRule="auto"/>
              <w:rPr>
                <w:rFonts w:cs="Arial"/>
                <w:color w:val="000000" w:themeColor="text1"/>
                <w:sz w:val="20"/>
                <w:szCs w:val="20"/>
                <w:lang w:eastAsia="pt-BR"/>
              </w:rPr>
            </w:pPr>
          </w:p>
        </w:tc>
        <w:tc>
          <w:tcPr>
            <w:tcW w:w="1315" w:type="dxa"/>
          </w:tcPr>
          <w:p w:rsidR="00920091" w:rsidRPr="00683DAD" w:rsidRDefault="00920091" w:rsidP="00920091">
            <w:pPr>
              <w:autoSpaceDE w:val="0"/>
              <w:autoSpaceDN w:val="0"/>
              <w:adjustRightInd w:val="0"/>
              <w:spacing w:after="0" w:line="360" w:lineRule="auto"/>
              <w:rPr>
                <w:rFonts w:cs="Arial"/>
                <w:color w:val="000000" w:themeColor="text1"/>
                <w:sz w:val="20"/>
                <w:szCs w:val="20"/>
                <w:lang w:eastAsia="pt-BR"/>
              </w:rPr>
            </w:pPr>
          </w:p>
        </w:tc>
        <w:tc>
          <w:tcPr>
            <w:tcW w:w="1315" w:type="dxa"/>
          </w:tcPr>
          <w:p w:rsidR="00920091" w:rsidRPr="00683DAD" w:rsidRDefault="00920091" w:rsidP="00920091">
            <w:pPr>
              <w:autoSpaceDE w:val="0"/>
              <w:autoSpaceDN w:val="0"/>
              <w:adjustRightInd w:val="0"/>
              <w:spacing w:after="0" w:line="360" w:lineRule="auto"/>
              <w:rPr>
                <w:rFonts w:cs="Arial"/>
                <w:color w:val="000000" w:themeColor="text1"/>
                <w:sz w:val="20"/>
                <w:szCs w:val="20"/>
                <w:lang w:eastAsia="pt-BR"/>
              </w:rPr>
            </w:pPr>
          </w:p>
        </w:tc>
        <w:tc>
          <w:tcPr>
            <w:tcW w:w="1327" w:type="dxa"/>
          </w:tcPr>
          <w:p w:rsidR="00920091" w:rsidRPr="00683DAD" w:rsidRDefault="00A7133E" w:rsidP="00920091">
            <w:pPr>
              <w:autoSpaceDE w:val="0"/>
              <w:autoSpaceDN w:val="0"/>
              <w:adjustRightInd w:val="0"/>
              <w:spacing w:after="0" w:line="360" w:lineRule="auto"/>
              <w:rPr>
                <w:rFonts w:cs="Arial"/>
                <w:color w:val="000000" w:themeColor="text1"/>
                <w:sz w:val="20"/>
                <w:szCs w:val="20"/>
                <w:lang w:eastAsia="pt-BR"/>
              </w:rPr>
            </w:pPr>
            <w:proofErr w:type="gramStart"/>
            <w:r w:rsidRPr="00A7133E">
              <w:rPr>
                <w:rFonts w:cs="Arial"/>
                <w:color w:val="000000" w:themeColor="text1"/>
                <w:sz w:val="20"/>
                <w:szCs w:val="20"/>
                <w:lang w:eastAsia="pt-BR"/>
              </w:rPr>
              <w:t>0</w:t>
            </w:r>
            <w:proofErr w:type="gramEnd"/>
          </w:p>
          <w:p w:rsidR="00920091" w:rsidRPr="00683DAD" w:rsidRDefault="00A7133E" w:rsidP="00920091">
            <w:pPr>
              <w:autoSpaceDE w:val="0"/>
              <w:autoSpaceDN w:val="0"/>
              <w:adjustRightInd w:val="0"/>
              <w:spacing w:after="0" w:line="360" w:lineRule="auto"/>
              <w:rPr>
                <w:rFonts w:cs="Arial"/>
                <w:color w:val="000000" w:themeColor="text1"/>
                <w:sz w:val="20"/>
                <w:szCs w:val="20"/>
                <w:lang w:eastAsia="pt-BR"/>
              </w:rPr>
            </w:pPr>
            <w:proofErr w:type="gramStart"/>
            <w:r w:rsidRPr="00A7133E">
              <w:rPr>
                <w:rFonts w:cs="Arial"/>
                <w:color w:val="000000" w:themeColor="text1"/>
                <w:sz w:val="20"/>
                <w:szCs w:val="20"/>
                <w:lang w:eastAsia="pt-BR"/>
              </w:rPr>
              <w:t>0</w:t>
            </w:r>
            <w:proofErr w:type="gramEnd"/>
          </w:p>
          <w:p w:rsidR="00920091" w:rsidRPr="00683DAD" w:rsidRDefault="00A7133E" w:rsidP="00920091">
            <w:pPr>
              <w:autoSpaceDE w:val="0"/>
              <w:autoSpaceDN w:val="0"/>
              <w:adjustRightInd w:val="0"/>
              <w:spacing w:after="0" w:line="360" w:lineRule="auto"/>
              <w:rPr>
                <w:rFonts w:cs="Arial"/>
                <w:color w:val="000000" w:themeColor="text1"/>
                <w:sz w:val="20"/>
                <w:szCs w:val="20"/>
                <w:lang w:eastAsia="pt-BR"/>
              </w:rPr>
            </w:pPr>
            <w:proofErr w:type="gramStart"/>
            <w:r w:rsidRPr="00A7133E">
              <w:rPr>
                <w:rFonts w:cs="Arial"/>
                <w:color w:val="000000" w:themeColor="text1"/>
                <w:sz w:val="20"/>
                <w:szCs w:val="20"/>
                <w:lang w:eastAsia="pt-BR"/>
              </w:rPr>
              <w:t>0</w:t>
            </w:r>
            <w:proofErr w:type="gramEnd"/>
          </w:p>
        </w:tc>
      </w:tr>
    </w:tbl>
    <w:p w:rsidR="00920091" w:rsidRPr="00E41E0E" w:rsidRDefault="00920091" w:rsidP="00920091">
      <w:pPr>
        <w:spacing w:after="0" w:line="360" w:lineRule="auto"/>
        <w:jc w:val="both"/>
        <w:rPr>
          <w:rFonts w:cs="Arial"/>
          <w:b/>
          <w:color w:val="000000" w:themeColor="text1"/>
          <w:sz w:val="20"/>
          <w:szCs w:val="24"/>
        </w:rPr>
      </w:pPr>
      <w:r w:rsidRPr="00E41E0E">
        <w:rPr>
          <w:rFonts w:cs="Arial"/>
          <w:b/>
          <w:color w:val="000000" w:themeColor="text1"/>
          <w:sz w:val="20"/>
          <w:szCs w:val="24"/>
        </w:rPr>
        <w:t>Fonte:</w:t>
      </w:r>
      <w:r w:rsidRPr="00E41E0E">
        <w:rPr>
          <w:rFonts w:cs="Arial"/>
          <w:color w:val="000000" w:themeColor="text1"/>
          <w:sz w:val="20"/>
          <w:szCs w:val="24"/>
        </w:rPr>
        <w:t xml:space="preserve"> Dados da pesquisa, </w:t>
      </w:r>
      <w:proofErr w:type="gramStart"/>
      <w:r w:rsidRPr="00E41E0E">
        <w:rPr>
          <w:rFonts w:cs="Arial"/>
          <w:color w:val="000000" w:themeColor="text1"/>
          <w:sz w:val="20"/>
          <w:szCs w:val="24"/>
        </w:rPr>
        <w:t>2017</w:t>
      </w:r>
      <w:proofErr w:type="gramEnd"/>
    </w:p>
    <w:p w:rsidR="00920091" w:rsidRPr="00E41E0E" w:rsidRDefault="00920091" w:rsidP="00920091">
      <w:pPr>
        <w:spacing w:after="0" w:line="360" w:lineRule="auto"/>
        <w:jc w:val="both"/>
        <w:rPr>
          <w:rFonts w:cs="Arial"/>
          <w:color w:val="000000" w:themeColor="text1"/>
          <w:sz w:val="20"/>
          <w:szCs w:val="24"/>
        </w:rPr>
      </w:pPr>
    </w:p>
    <w:p w:rsidR="00920091" w:rsidRPr="00E41E0E" w:rsidRDefault="00920091" w:rsidP="00920091">
      <w:pPr>
        <w:spacing w:after="0" w:line="360" w:lineRule="auto"/>
        <w:ind w:firstLine="708"/>
        <w:jc w:val="both"/>
        <w:rPr>
          <w:rFonts w:cs="Arial"/>
          <w:color w:val="000000" w:themeColor="text1"/>
          <w:szCs w:val="24"/>
        </w:rPr>
      </w:pPr>
      <w:r w:rsidRPr="00E41E0E">
        <w:rPr>
          <w:rFonts w:cs="Arial"/>
          <w:color w:val="000000" w:themeColor="text1"/>
        </w:rPr>
        <w:t xml:space="preserve">Na </w:t>
      </w:r>
      <w:r w:rsidR="002B6AFA">
        <w:rPr>
          <w:rFonts w:cs="Arial"/>
          <w:color w:val="000000" w:themeColor="text1"/>
        </w:rPr>
        <w:t>T</w:t>
      </w:r>
      <w:r w:rsidRPr="00E41E0E">
        <w:rPr>
          <w:rFonts w:cs="Arial"/>
          <w:color w:val="000000" w:themeColor="text1"/>
        </w:rPr>
        <w:t xml:space="preserve">abela 11 e na </w:t>
      </w:r>
      <w:r w:rsidR="002B6AFA">
        <w:rPr>
          <w:rFonts w:cs="Arial"/>
          <w:color w:val="000000" w:themeColor="text1"/>
        </w:rPr>
        <w:t>F</w:t>
      </w:r>
      <w:r w:rsidRPr="00E41E0E">
        <w:rPr>
          <w:rFonts w:cs="Arial"/>
          <w:color w:val="000000" w:themeColor="text1"/>
        </w:rPr>
        <w:t xml:space="preserve">igura </w:t>
      </w:r>
      <w:r w:rsidR="00296A6C" w:rsidRPr="00E41E0E">
        <w:rPr>
          <w:rFonts w:cs="Arial"/>
          <w:color w:val="000000" w:themeColor="text1"/>
        </w:rPr>
        <w:t xml:space="preserve">1 </w:t>
      </w:r>
      <w:r w:rsidRPr="00E41E0E">
        <w:rPr>
          <w:rFonts w:cs="Arial"/>
          <w:color w:val="000000" w:themeColor="text1"/>
        </w:rPr>
        <w:t>foram comparad</w:t>
      </w:r>
      <w:r w:rsidR="00D978E2">
        <w:rPr>
          <w:rFonts w:cs="Arial"/>
          <w:color w:val="000000" w:themeColor="text1"/>
        </w:rPr>
        <w:t>o</w:t>
      </w:r>
      <w:r w:rsidRPr="00E41E0E">
        <w:rPr>
          <w:rFonts w:cs="Arial"/>
          <w:color w:val="000000" w:themeColor="text1"/>
        </w:rPr>
        <w:t xml:space="preserve">s </w:t>
      </w:r>
      <w:proofErr w:type="gramStart"/>
      <w:r w:rsidR="00683DAD">
        <w:rPr>
          <w:rFonts w:cs="Arial"/>
          <w:color w:val="000000" w:themeColor="text1"/>
        </w:rPr>
        <w:t>a</w:t>
      </w:r>
      <w:proofErr w:type="gramEnd"/>
      <w:r w:rsidR="00683DAD" w:rsidRPr="00E41E0E">
        <w:rPr>
          <w:rFonts w:cs="Arial"/>
          <w:color w:val="000000" w:themeColor="text1"/>
        </w:rPr>
        <w:t xml:space="preserve"> </w:t>
      </w:r>
      <w:r w:rsidRPr="00E41E0E">
        <w:rPr>
          <w:rFonts w:cs="Arial"/>
          <w:color w:val="000000" w:themeColor="text1"/>
        </w:rPr>
        <w:t>média e o intervalo de confiança entre o número de macroelementos encontrados em cada macrocompartimento (</w:t>
      </w:r>
      <w:r w:rsidR="00683DAD">
        <w:rPr>
          <w:rFonts w:cs="Arial"/>
          <w:color w:val="000000" w:themeColor="text1"/>
        </w:rPr>
        <w:t>c</w:t>
      </w:r>
      <w:r w:rsidRPr="00E41E0E">
        <w:rPr>
          <w:rFonts w:cs="Arial"/>
          <w:color w:val="000000" w:themeColor="text1"/>
        </w:rPr>
        <w:t xml:space="preserve">oncreto, abstrato, natural, artificial, homem) antes e após a aplicação da metodologia do </w:t>
      </w:r>
      <w:r w:rsidR="00164513">
        <w:rPr>
          <w:rFonts w:cs="Arial"/>
          <w:color w:val="000000" w:themeColor="text1"/>
        </w:rPr>
        <w:t>Futebol Educacional</w:t>
      </w:r>
      <w:r w:rsidRPr="00E41E0E">
        <w:rPr>
          <w:rFonts w:cs="Arial"/>
          <w:color w:val="000000" w:themeColor="text1"/>
        </w:rPr>
        <w:t xml:space="preserve">. Observa-se na </w:t>
      </w:r>
      <w:r w:rsidR="00683DAD">
        <w:rPr>
          <w:rFonts w:cs="Arial"/>
          <w:color w:val="000000" w:themeColor="text1"/>
        </w:rPr>
        <w:t>T</w:t>
      </w:r>
      <w:r w:rsidRPr="00E41E0E">
        <w:rPr>
          <w:rFonts w:cs="Arial"/>
          <w:color w:val="000000" w:themeColor="text1"/>
        </w:rPr>
        <w:t xml:space="preserve">abela 11 que todos os macrocompartimentos apresentaram um aumento da média e do intervalo de confiança na segunda coleta </w:t>
      </w:r>
      <w:r w:rsidR="002B6AFA">
        <w:rPr>
          <w:rFonts w:cs="Arial"/>
          <w:color w:val="000000" w:themeColor="text1"/>
        </w:rPr>
        <w:t>(</w:t>
      </w:r>
      <w:r w:rsidRPr="00E41E0E">
        <w:rPr>
          <w:rFonts w:cs="Arial"/>
          <w:color w:val="000000" w:themeColor="text1"/>
        </w:rPr>
        <w:t>31/10</w:t>
      </w:r>
      <w:r w:rsidR="002B6AFA">
        <w:rPr>
          <w:rFonts w:cs="Arial"/>
          <w:color w:val="000000" w:themeColor="text1"/>
        </w:rPr>
        <w:t>)</w:t>
      </w:r>
      <w:r w:rsidRPr="00E41E0E">
        <w:rPr>
          <w:rFonts w:cs="Arial"/>
          <w:color w:val="000000" w:themeColor="text1"/>
        </w:rPr>
        <w:t xml:space="preserve">.  Além disso, observa-se uma predominância dos elementos contidos nos macroelementos concreto e natural, fato este que não diminui a importância do aumento significativo da média e do intervalo de confiança dos macroelementos artificial e homem, ou seja, após a aplicação da metodologia, houve aumento das variáveis pesquisadas, exceto no macroelemento </w:t>
      </w:r>
      <w:r w:rsidRPr="00E41E0E">
        <w:rPr>
          <w:rFonts w:cs="Arial"/>
          <w:color w:val="000000" w:themeColor="text1"/>
        </w:rPr>
        <w:lastRenderedPageBreak/>
        <w:t xml:space="preserve">abstrato que não </w:t>
      </w:r>
      <w:r w:rsidR="00683DAD">
        <w:rPr>
          <w:rFonts w:cs="Arial"/>
          <w:color w:val="000000" w:themeColor="text1"/>
        </w:rPr>
        <w:t>apresentou</w:t>
      </w:r>
      <w:r w:rsidR="00683DAD" w:rsidRPr="00E41E0E">
        <w:rPr>
          <w:rFonts w:cs="Arial"/>
          <w:color w:val="000000" w:themeColor="text1"/>
        </w:rPr>
        <w:t xml:space="preserve"> </w:t>
      </w:r>
      <w:r w:rsidRPr="00E41E0E">
        <w:rPr>
          <w:rFonts w:cs="Arial"/>
          <w:color w:val="000000" w:themeColor="text1"/>
        </w:rPr>
        <w:t xml:space="preserve">diferença entre os dois momentos. </w:t>
      </w:r>
      <w:r w:rsidR="00683DAD">
        <w:rPr>
          <w:rFonts w:cs="Arial"/>
          <w:color w:val="000000" w:themeColor="text1"/>
        </w:rPr>
        <w:t>Esses resultados</w:t>
      </w:r>
      <w:r w:rsidRPr="00E41E0E">
        <w:rPr>
          <w:rFonts w:cs="Arial"/>
          <w:color w:val="000000" w:themeColor="text1"/>
        </w:rPr>
        <w:t xml:space="preserve"> </w:t>
      </w:r>
      <w:r w:rsidR="00683DAD">
        <w:rPr>
          <w:rFonts w:cs="Arial"/>
          <w:color w:val="000000" w:themeColor="text1"/>
        </w:rPr>
        <w:t>estão</w:t>
      </w:r>
      <w:r w:rsidRPr="00E41E0E">
        <w:rPr>
          <w:rFonts w:cs="Arial"/>
          <w:color w:val="000000" w:themeColor="text1"/>
        </w:rPr>
        <w:t xml:space="preserve"> graficamente representad</w:t>
      </w:r>
      <w:r w:rsidR="00683DAD">
        <w:rPr>
          <w:rFonts w:cs="Arial"/>
          <w:color w:val="000000" w:themeColor="text1"/>
        </w:rPr>
        <w:t>os</w:t>
      </w:r>
      <w:r w:rsidRPr="00E41E0E">
        <w:rPr>
          <w:rFonts w:cs="Arial"/>
          <w:color w:val="000000" w:themeColor="text1"/>
        </w:rPr>
        <w:t xml:space="preserve"> na </w:t>
      </w:r>
      <w:r w:rsidR="00683DAD">
        <w:rPr>
          <w:rFonts w:cs="Arial"/>
          <w:color w:val="000000" w:themeColor="text1"/>
        </w:rPr>
        <w:t>F</w:t>
      </w:r>
      <w:r w:rsidRPr="00E41E0E">
        <w:rPr>
          <w:rFonts w:cs="Arial"/>
          <w:color w:val="000000" w:themeColor="text1"/>
        </w:rPr>
        <w:t xml:space="preserve">igura 3, </w:t>
      </w:r>
      <w:r w:rsidR="00683DAD">
        <w:rPr>
          <w:rFonts w:cs="Arial"/>
          <w:color w:val="000000" w:themeColor="text1"/>
          <w:szCs w:val="24"/>
        </w:rPr>
        <w:t>onde</w:t>
      </w:r>
      <w:r w:rsidRPr="00E41E0E">
        <w:rPr>
          <w:rFonts w:cs="Arial"/>
          <w:color w:val="000000" w:themeColor="text1"/>
          <w:szCs w:val="24"/>
        </w:rPr>
        <w:t xml:space="preserve"> se observa o intervalo de confiança (95%)</w:t>
      </w:r>
      <w:r w:rsidR="00683DAD">
        <w:rPr>
          <w:rFonts w:cs="Arial"/>
          <w:color w:val="000000" w:themeColor="text1"/>
          <w:szCs w:val="24"/>
        </w:rPr>
        <w:t xml:space="preserve"> e </w:t>
      </w:r>
      <w:r w:rsidR="00683DAD" w:rsidRPr="00E41E0E">
        <w:rPr>
          <w:rFonts w:cs="Arial"/>
          <w:color w:val="000000" w:themeColor="text1"/>
          <w:szCs w:val="24"/>
        </w:rPr>
        <w:t>a média de cada macroelemento</w:t>
      </w:r>
      <w:r w:rsidR="00683DAD">
        <w:rPr>
          <w:rFonts w:cs="Arial"/>
          <w:color w:val="000000" w:themeColor="text1"/>
          <w:szCs w:val="24"/>
        </w:rPr>
        <w:t xml:space="preserve"> representados pelas</w:t>
      </w:r>
      <w:r w:rsidRPr="00E41E0E">
        <w:rPr>
          <w:rFonts w:cs="Arial"/>
          <w:color w:val="000000" w:themeColor="text1"/>
          <w:szCs w:val="24"/>
        </w:rPr>
        <w:t xml:space="preserve"> barras verticais e os pontos</w:t>
      </w:r>
      <w:r w:rsidR="00683DAD">
        <w:rPr>
          <w:rFonts w:cs="Arial"/>
          <w:color w:val="000000" w:themeColor="text1"/>
          <w:szCs w:val="24"/>
        </w:rPr>
        <w:t>, respectivamente</w:t>
      </w:r>
      <w:r w:rsidRPr="00E41E0E">
        <w:rPr>
          <w:rFonts w:cs="Arial"/>
          <w:color w:val="000000" w:themeColor="text1"/>
          <w:szCs w:val="24"/>
        </w:rPr>
        <w:t>.</w:t>
      </w:r>
    </w:p>
    <w:p w:rsidR="00920091" w:rsidRPr="00E41E0E" w:rsidRDefault="00920091" w:rsidP="00920091">
      <w:pPr>
        <w:spacing w:after="0" w:line="360" w:lineRule="auto"/>
        <w:jc w:val="both"/>
        <w:rPr>
          <w:rFonts w:cs="Arial"/>
          <w:b/>
          <w:color w:val="000000" w:themeColor="text1"/>
        </w:rPr>
      </w:pPr>
    </w:p>
    <w:p w:rsidR="00920091" w:rsidRDefault="00A7133E" w:rsidP="00B03434">
      <w:pPr>
        <w:spacing w:after="0" w:line="240" w:lineRule="auto"/>
        <w:jc w:val="both"/>
        <w:rPr>
          <w:rFonts w:cs="Arial"/>
          <w:color w:val="000000" w:themeColor="text1"/>
          <w:sz w:val="20"/>
          <w:szCs w:val="20"/>
        </w:rPr>
      </w:pPr>
      <w:r w:rsidRPr="00A7133E">
        <w:rPr>
          <w:rFonts w:cs="Arial"/>
          <w:b/>
          <w:color w:val="000000" w:themeColor="text1"/>
          <w:sz w:val="20"/>
          <w:szCs w:val="20"/>
        </w:rPr>
        <w:t>Tabela 11 -</w:t>
      </w:r>
      <w:proofErr w:type="gramStart"/>
      <w:r w:rsidRPr="00A7133E">
        <w:rPr>
          <w:rFonts w:cs="Arial"/>
          <w:b/>
          <w:color w:val="000000" w:themeColor="text1"/>
          <w:sz w:val="20"/>
          <w:szCs w:val="20"/>
        </w:rPr>
        <w:t xml:space="preserve">  </w:t>
      </w:r>
      <w:proofErr w:type="gramEnd"/>
      <w:r w:rsidRPr="00A7133E">
        <w:rPr>
          <w:rFonts w:cs="Arial"/>
          <w:color w:val="000000" w:themeColor="text1"/>
          <w:sz w:val="20"/>
          <w:szCs w:val="20"/>
        </w:rPr>
        <w:t>Média e intervalo de confiança dos macroelementos contidos em cada macrocompartimento, antes (1° coleta) e após a aplicação da estratégia de Futebol Educacional (2° coleta).</w:t>
      </w:r>
    </w:p>
    <w:p w:rsidR="00683DAD" w:rsidRPr="00683DAD" w:rsidRDefault="00683DAD" w:rsidP="00B03434">
      <w:pPr>
        <w:spacing w:after="0" w:line="240" w:lineRule="auto"/>
        <w:jc w:val="both"/>
        <w:rPr>
          <w:rFonts w:cs="Arial"/>
          <w:color w:val="000000" w:themeColor="text1"/>
          <w:sz w:val="20"/>
          <w:szCs w:val="20"/>
        </w:rPr>
      </w:pPr>
    </w:p>
    <w:tbl>
      <w:tblPr>
        <w:tblStyle w:val="TabeladeLista6Colorida1"/>
        <w:tblW w:w="9097" w:type="dxa"/>
        <w:tblLayout w:type="fixed"/>
        <w:tblLook w:val="04A0"/>
      </w:tblPr>
      <w:tblGrid>
        <w:gridCol w:w="1276"/>
        <w:gridCol w:w="1559"/>
        <w:gridCol w:w="2127"/>
        <w:gridCol w:w="1134"/>
        <w:gridCol w:w="2693"/>
        <w:gridCol w:w="308"/>
      </w:tblGrid>
      <w:tr w:rsidR="00E41E0E" w:rsidRPr="00683DAD" w:rsidTr="00920091">
        <w:trPr>
          <w:cnfStyle w:val="100000000000"/>
          <w:trHeight w:val="362"/>
        </w:trPr>
        <w:tc>
          <w:tcPr>
            <w:cnfStyle w:val="001000000000"/>
            <w:tcW w:w="1276" w:type="dxa"/>
            <w:shd w:val="clear" w:color="auto" w:fill="auto"/>
          </w:tcPr>
          <w:p w:rsidR="00920091" w:rsidRPr="00683DAD" w:rsidRDefault="00A7133E" w:rsidP="00920091">
            <w:pPr>
              <w:spacing w:after="0" w:line="360" w:lineRule="auto"/>
              <w:jc w:val="both"/>
              <w:rPr>
                <w:rFonts w:ascii="Arial" w:eastAsia="Times New Roman" w:hAnsi="Arial" w:cs="Arial"/>
                <w:b w:val="0"/>
                <w:sz w:val="20"/>
                <w:szCs w:val="20"/>
                <w:lang w:eastAsia="pt-BR"/>
              </w:rPr>
            </w:pPr>
            <w:r w:rsidRPr="00A7133E">
              <w:rPr>
                <w:rFonts w:eastAsia="Times New Roman" w:cs="Arial"/>
                <w:sz w:val="20"/>
                <w:szCs w:val="20"/>
                <w:lang w:eastAsia="pt-BR"/>
              </w:rPr>
              <w:t>Tipo</w:t>
            </w:r>
          </w:p>
        </w:tc>
        <w:tc>
          <w:tcPr>
            <w:tcW w:w="1559" w:type="dxa"/>
            <w:shd w:val="clear" w:color="auto" w:fill="auto"/>
          </w:tcPr>
          <w:p w:rsidR="00920091" w:rsidRPr="00683DAD" w:rsidRDefault="00A7133E" w:rsidP="00920091">
            <w:pPr>
              <w:spacing w:after="0" w:line="360" w:lineRule="auto"/>
              <w:jc w:val="both"/>
              <w:cnfStyle w:val="100000000000"/>
              <w:rPr>
                <w:rFonts w:ascii="Arial" w:eastAsia="Times New Roman" w:hAnsi="Arial" w:cs="Arial"/>
                <w:b w:val="0"/>
                <w:sz w:val="20"/>
                <w:szCs w:val="20"/>
                <w:lang w:eastAsia="pt-BR"/>
              </w:rPr>
            </w:pPr>
            <w:r w:rsidRPr="00A7133E">
              <w:rPr>
                <w:rFonts w:eastAsia="Times New Roman" w:cs="Arial"/>
                <w:sz w:val="20"/>
                <w:szCs w:val="20"/>
                <w:lang w:eastAsia="pt-BR"/>
              </w:rPr>
              <w:t>Coleta</w:t>
            </w:r>
          </w:p>
        </w:tc>
        <w:tc>
          <w:tcPr>
            <w:tcW w:w="2127" w:type="dxa"/>
            <w:shd w:val="clear" w:color="auto" w:fill="auto"/>
          </w:tcPr>
          <w:p w:rsidR="00920091" w:rsidRPr="00683DAD" w:rsidRDefault="00A7133E" w:rsidP="00920091">
            <w:pPr>
              <w:spacing w:after="0" w:line="360" w:lineRule="auto"/>
              <w:jc w:val="both"/>
              <w:cnfStyle w:val="100000000000"/>
              <w:rPr>
                <w:rFonts w:ascii="Arial" w:eastAsia="Times New Roman" w:hAnsi="Arial" w:cs="Arial"/>
                <w:b w:val="0"/>
                <w:sz w:val="20"/>
                <w:szCs w:val="20"/>
                <w:lang w:eastAsia="pt-BR"/>
              </w:rPr>
            </w:pPr>
            <w:r w:rsidRPr="00A7133E">
              <w:rPr>
                <w:rFonts w:eastAsia="Times New Roman" w:cs="Arial"/>
                <w:sz w:val="20"/>
                <w:szCs w:val="20"/>
                <w:lang w:eastAsia="pt-BR"/>
              </w:rPr>
              <w:t>Margem de Erro</w:t>
            </w:r>
          </w:p>
        </w:tc>
        <w:tc>
          <w:tcPr>
            <w:tcW w:w="1134" w:type="dxa"/>
            <w:shd w:val="clear" w:color="auto" w:fill="auto"/>
          </w:tcPr>
          <w:p w:rsidR="00920091" w:rsidRPr="00683DAD" w:rsidRDefault="00A7133E" w:rsidP="00920091">
            <w:pPr>
              <w:spacing w:after="0" w:line="360" w:lineRule="auto"/>
              <w:jc w:val="both"/>
              <w:cnfStyle w:val="100000000000"/>
              <w:rPr>
                <w:rFonts w:ascii="Arial" w:eastAsia="Times New Roman" w:hAnsi="Arial" w:cs="Arial"/>
                <w:b w:val="0"/>
                <w:sz w:val="20"/>
                <w:szCs w:val="20"/>
                <w:lang w:eastAsia="pt-BR"/>
              </w:rPr>
            </w:pPr>
            <w:r w:rsidRPr="00A7133E">
              <w:rPr>
                <w:rFonts w:eastAsia="Times New Roman" w:cs="Arial"/>
                <w:sz w:val="20"/>
                <w:szCs w:val="20"/>
                <w:lang w:eastAsia="pt-BR"/>
              </w:rPr>
              <w:t>Média</w:t>
            </w:r>
          </w:p>
        </w:tc>
        <w:tc>
          <w:tcPr>
            <w:tcW w:w="2693" w:type="dxa"/>
            <w:shd w:val="clear" w:color="auto" w:fill="auto"/>
          </w:tcPr>
          <w:p w:rsidR="00920091" w:rsidRPr="00683DAD" w:rsidRDefault="00A7133E" w:rsidP="00920091">
            <w:pPr>
              <w:spacing w:after="0" w:line="360" w:lineRule="auto"/>
              <w:jc w:val="both"/>
              <w:cnfStyle w:val="100000000000"/>
              <w:rPr>
                <w:rFonts w:ascii="Arial" w:eastAsia="Times New Roman" w:hAnsi="Arial" w:cs="Arial"/>
                <w:b w:val="0"/>
                <w:sz w:val="20"/>
                <w:szCs w:val="20"/>
                <w:lang w:eastAsia="pt-BR"/>
              </w:rPr>
            </w:pPr>
            <w:r w:rsidRPr="00A7133E">
              <w:rPr>
                <w:rFonts w:eastAsia="Times New Roman" w:cs="Arial"/>
                <w:sz w:val="20"/>
                <w:szCs w:val="20"/>
                <w:lang w:eastAsia="pt-BR"/>
              </w:rPr>
              <w:t>Intervalo de Confiança</w:t>
            </w:r>
          </w:p>
        </w:tc>
        <w:tc>
          <w:tcPr>
            <w:tcW w:w="308" w:type="dxa"/>
            <w:shd w:val="clear" w:color="auto" w:fill="auto"/>
          </w:tcPr>
          <w:p w:rsidR="00920091" w:rsidRPr="00683DAD" w:rsidRDefault="00920091" w:rsidP="00920091">
            <w:pPr>
              <w:spacing w:after="0" w:line="360" w:lineRule="auto"/>
              <w:jc w:val="both"/>
              <w:cnfStyle w:val="100000000000"/>
              <w:rPr>
                <w:rFonts w:ascii="Arial" w:hAnsi="Arial" w:cs="Arial"/>
                <w:b w:val="0"/>
                <w:sz w:val="20"/>
                <w:szCs w:val="20"/>
              </w:rPr>
            </w:pPr>
          </w:p>
        </w:tc>
      </w:tr>
      <w:tr w:rsidR="00E41E0E" w:rsidRPr="00683DAD" w:rsidTr="00920091">
        <w:trPr>
          <w:cnfStyle w:val="000000100000"/>
          <w:trHeight w:val="333"/>
        </w:trPr>
        <w:tc>
          <w:tcPr>
            <w:cnfStyle w:val="001000000000"/>
            <w:tcW w:w="1276" w:type="dxa"/>
            <w:shd w:val="clear" w:color="auto" w:fill="auto"/>
          </w:tcPr>
          <w:p w:rsidR="00920091" w:rsidRPr="00683DAD" w:rsidRDefault="00A7133E" w:rsidP="00920091">
            <w:pPr>
              <w:spacing w:after="0" w:line="360" w:lineRule="auto"/>
              <w:jc w:val="both"/>
              <w:rPr>
                <w:rFonts w:ascii="Arial" w:eastAsia="Times New Roman" w:hAnsi="Arial" w:cs="Arial"/>
                <w:b w:val="0"/>
                <w:sz w:val="20"/>
                <w:szCs w:val="20"/>
                <w:lang w:eastAsia="pt-BR"/>
              </w:rPr>
            </w:pPr>
            <w:r w:rsidRPr="00A7133E">
              <w:rPr>
                <w:rFonts w:eastAsia="Times New Roman" w:cs="Arial"/>
                <w:sz w:val="20"/>
                <w:szCs w:val="20"/>
                <w:lang w:eastAsia="pt-BR"/>
              </w:rPr>
              <w:t>Concreto</w:t>
            </w:r>
          </w:p>
        </w:tc>
        <w:tc>
          <w:tcPr>
            <w:tcW w:w="1559" w:type="dxa"/>
            <w:shd w:val="clear" w:color="auto" w:fill="auto"/>
          </w:tcPr>
          <w:p w:rsidR="00920091" w:rsidRPr="00683DAD" w:rsidRDefault="00A7133E" w:rsidP="00920091">
            <w:pPr>
              <w:spacing w:after="0" w:line="360" w:lineRule="auto"/>
              <w:jc w:val="both"/>
              <w:cnfStyle w:val="000000100000"/>
              <w:rPr>
                <w:rFonts w:ascii="Arial" w:eastAsia="Times New Roman" w:hAnsi="Arial" w:cs="Arial"/>
                <w:sz w:val="20"/>
                <w:szCs w:val="20"/>
                <w:lang w:eastAsia="pt-BR"/>
              </w:rPr>
            </w:pPr>
            <w:r w:rsidRPr="00A7133E">
              <w:rPr>
                <w:rFonts w:eastAsia="Times New Roman" w:cs="Arial"/>
                <w:sz w:val="20"/>
                <w:szCs w:val="20"/>
                <w:lang w:eastAsia="pt-BR"/>
              </w:rPr>
              <w:t xml:space="preserve"> 03/06</w:t>
            </w:r>
          </w:p>
        </w:tc>
        <w:tc>
          <w:tcPr>
            <w:tcW w:w="2127" w:type="dxa"/>
            <w:shd w:val="clear" w:color="auto" w:fill="auto"/>
          </w:tcPr>
          <w:p w:rsidR="00920091" w:rsidRPr="00683DAD" w:rsidRDefault="00A7133E" w:rsidP="00920091">
            <w:pPr>
              <w:spacing w:after="0" w:line="360" w:lineRule="auto"/>
              <w:jc w:val="both"/>
              <w:cnfStyle w:val="000000100000"/>
              <w:rPr>
                <w:rFonts w:ascii="Arial" w:eastAsia="Times New Roman" w:hAnsi="Arial" w:cs="Arial"/>
                <w:sz w:val="20"/>
                <w:szCs w:val="20"/>
                <w:lang w:eastAsia="pt-BR"/>
              </w:rPr>
            </w:pPr>
            <w:r w:rsidRPr="00A7133E">
              <w:rPr>
                <w:rFonts w:eastAsia="Times New Roman" w:cs="Arial"/>
                <w:sz w:val="20"/>
                <w:szCs w:val="20"/>
                <w:lang w:eastAsia="pt-BR"/>
              </w:rPr>
              <w:t>4,14</w:t>
            </w:r>
          </w:p>
        </w:tc>
        <w:tc>
          <w:tcPr>
            <w:tcW w:w="1134" w:type="dxa"/>
            <w:shd w:val="clear" w:color="auto" w:fill="auto"/>
          </w:tcPr>
          <w:p w:rsidR="00920091" w:rsidRPr="00683DAD" w:rsidRDefault="00A7133E" w:rsidP="00920091">
            <w:pPr>
              <w:spacing w:after="0" w:line="360" w:lineRule="auto"/>
              <w:jc w:val="both"/>
              <w:cnfStyle w:val="000000100000"/>
              <w:rPr>
                <w:rFonts w:ascii="Arial" w:eastAsia="Times New Roman" w:hAnsi="Arial" w:cs="Arial"/>
                <w:b/>
                <w:bCs/>
                <w:sz w:val="20"/>
                <w:szCs w:val="20"/>
                <w:lang w:eastAsia="pt-BR"/>
              </w:rPr>
            </w:pPr>
            <w:r w:rsidRPr="00A7133E">
              <w:rPr>
                <w:rFonts w:eastAsia="Times New Roman" w:cs="Arial"/>
                <w:b/>
                <w:bCs/>
                <w:sz w:val="20"/>
                <w:szCs w:val="20"/>
                <w:lang w:eastAsia="pt-BR"/>
              </w:rPr>
              <w:t>12.5</w:t>
            </w:r>
          </w:p>
        </w:tc>
        <w:tc>
          <w:tcPr>
            <w:tcW w:w="2693" w:type="dxa"/>
            <w:shd w:val="clear" w:color="auto" w:fill="auto"/>
          </w:tcPr>
          <w:p w:rsidR="00920091" w:rsidRPr="00683DAD" w:rsidRDefault="00A7133E" w:rsidP="00920091">
            <w:pPr>
              <w:spacing w:after="0" w:line="360" w:lineRule="auto"/>
              <w:jc w:val="both"/>
              <w:cnfStyle w:val="000000100000"/>
              <w:rPr>
                <w:rFonts w:ascii="Arial" w:eastAsia="Times New Roman" w:hAnsi="Arial" w:cs="Arial"/>
                <w:b/>
                <w:bCs/>
                <w:sz w:val="20"/>
                <w:szCs w:val="20"/>
                <w:lang w:eastAsia="pt-BR"/>
              </w:rPr>
            </w:pPr>
            <w:r w:rsidRPr="00A7133E">
              <w:rPr>
                <w:rFonts w:eastAsia="Times New Roman" w:cs="Arial"/>
                <w:b/>
                <w:bCs/>
                <w:sz w:val="20"/>
                <w:szCs w:val="20"/>
                <w:lang w:eastAsia="pt-BR"/>
              </w:rPr>
              <w:t>8,4 - 16,6</w:t>
            </w:r>
          </w:p>
        </w:tc>
        <w:tc>
          <w:tcPr>
            <w:tcW w:w="308" w:type="dxa"/>
            <w:shd w:val="clear" w:color="auto" w:fill="auto"/>
          </w:tcPr>
          <w:p w:rsidR="00920091" w:rsidRPr="00683DAD" w:rsidRDefault="00920091" w:rsidP="00920091">
            <w:pPr>
              <w:spacing w:after="0" w:line="360" w:lineRule="auto"/>
              <w:jc w:val="both"/>
              <w:cnfStyle w:val="000000100000"/>
              <w:rPr>
                <w:rFonts w:ascii="Arial" w:eastAsia="Times New Roman" w:hAnsi="Arial" w:cs="Arial"/>
                <w:b/>
                <w:bCs/>
                <w:strike/>
                <w:sz w:val="20"/>
                <w:szCs w:val="20"/>
                <w:lang w:eastAsia="pt-BR"/>
              </w:rPr>
            </w:pPr>
          </w:p>
        </w:tc>
      </w:tr>
      <w:tr w:rsidR="00E41E0E" w:rsidRPr="00683DAD" w:rsidTr="00920091">
        <w:trPr>
          <w:trHeight w:val="351"/>
        </w:trPr>
        <w:tc>
          <w:tcPr>
            <w:cnfStyle w:val="001000000000"/>
            <w:tcW w:w="1276" w:type="dxa"/>
            <w:shd w:val="clear" w:color="auto" w:fill="auto"/>
          </w:tcPr>
          <w:p w:rsidR="00920091" w:rsidRPr="00683DAD" w:rsidRDefault="00A7133E" w:rsidP="00920091">
            <w:pPr>
              <w:spacing w:after="0" w:line="360" w:lineRule="auto"/>
              <w:jc w:val="both"/>
              <w:rPr>
                <w:rFonts w:ascii="Arial" w:eastAsia="Times New Roman" w:hAnsi="Arial" w:cs="Arial"/>
                <w:b w:val="0"/>
                <w:sz w:val="20"/>
                <w:szCs w:val="20"/>
                <w:lang w:eastAsia="pt-BR"/>
              </w:rPr>
            </w:pPr>
            <w:r w:rsidRPr="00A7133E">
              <w:rPr>
                <w:rFonts w:eastAsia="Times New Roman" w:cs="Arial"/>
                <w:sz w:val="20"/>
                <w:szCs w:val="20"/>
                <w:lang w:eastAsia="pt-BR"/>
              </w:rPr>
              <w:t> </w:t>
            </w:r>
          </w:p>
        </w:tc>
        <w:tc>
          <w:tcPr>
            <w:tcW w:w="1559" w:type="dxa"/>
            <w:shd w:val="clear" w:color="auto" w:fill="auto"/>
          </w:tcPr>
          <w:p w:rsidR="00920091" w:rsidRPr="00683DAD" w:rsidRDefault="00A7133E" w:rsidP="00920091">
            <w:pPr>
              <w:spacing w:after="0" w:line="360" w:lineRule="auto"/>
              <w:jc w:val="both"/>
              <w:cnfStyle w:val="000000000000"/>
              <w:rPr>
                <w:rFonts w:ascii="Arial" w:eastAsia="Times New Roman" w:hAnsi="Arial" w:cs="Arial"/>
                <w:sz w:val="20"/>
                <w:szCs w:val="20"/>
                <w:lang w:eastAsia="pt-BR"/>
              </w:rPr>
            </w:pPr>
            <w:r w:rsidRPr="00A7133E">
              <w:rPr>
                <w:rFonts w:eastAsia="Times New Roman" w:cs="Arial"/>
                <w:sz w:val="20"/>
                <w:szCs w:val="20"/>
                <w:lang w:eastAsia="pt-BR"/>
              </w:rPr>
              <w:t xml:space="preserve"> 31/10</w:t>
            </w:r>
          </w:p>
        </w:tc>
        <w:tc>
          <w:tcPr>
            <w:tcW w:w="2127" w:type="dxa"/>
            <w:shd w:val="clear" w:color="auto" w:fill="auto"/>
          </w:tcPr>
          <w:p w:rsidR="00920091" w:rsidRPr="00683DAD" w:rsidRDefault="00A7133E" w:rsidP="00920091">
            <w:pPr>
              <w:spacing w:after="0" w:line="360" w:lineRule="auto"/>
              <w:jc w:val="both"/>
              <w:cnfStyle w:val="000000000000"/>
              <w:rPr>
                <w:rFonts w:ascii="Arial" w:eastAsia="Times New Roman" w:hAnsi="Arial" w:cs="Arial"/>
                <w:sz w:val="20"/>
                <w:szCs w:val="20"/>
                <w:lang w:eastAsia="pt-BR"/>
              </w:rPr>
            </w:pPr>
            <w:r w:rsidRPr="00A7133E">
              <w:rPr>
                <w:rFonts w:eastAsia="Times New Roman" w:cs="Arial"/>
                <w:sz w:val="20"/>
                <w:szCs w:val="20"/>
                <w:lang w:eastAsia="pt-BR"/>
              </w:rPr>
              <w:t>4,75</w:t>
            </w:r>
          </w:p>
        </w:tc>
        <w:tc>
          <w:tcPr>
            <w:tcW w:w="1134" w:type="dxa"/>
            <w:shd w:val="clear" w:color="auto" w:fill="auto"/>
          </w:tcPr>
          <w:p w:rsidR="00920091" w:rsidRPr="00683DAD" w:rsidRDefault="00A7133E" w:rsidP="00920091">
            <w:pPr>
              <w:spacing w:after="0" w:line="360" w:lineRule="auto"/>
              <w:jc w:val="both"/>
              <w:cnfStyle w:val="000000000000"/>
              <w:rPr>
                <w:rFonts w:ascii="Arial" w:eastAsia="Times New Roman" w:hAnsi="Arial" w:cs="Arial"/>
                <w:b/>
                <w:bCs/>
                <w:sz w:val="20"/>
                <w:szCs w:val="20"/>
                <w:lang w:eastAsia="pt-BR"/>
              </w:rPr>
            </w:pPr>
            <w:r w:rsidRPr="00A7133E">
              <w:rPr>
                <w:rFonts w:eastAsia="Times New Roman" w:cs="Arial"/>
                <w:b/>
                <w:bCs/>
                <w:sz w:val="20"/>
                <w:szCs w:val="20"/>
                <w:lang w:eastAsia="pt-BR"/>
              </w:rPr>
              <w:t>18.7</w:t>
            </w:r>
          </w:p>
        </w:tc>
        <w:tc>
          <w:tcPr>
            <w:tcW w:w="2693" w:type="dxa"/>
            <w:shd w:val="clear" w:color="auto" w:fill="auto"/>
          </w:tcPr>
          <w:p w:rsidR="00920091" w:rsidRPr="00683DAD" w:rsidRDefault="00A7133E" w:rsidP="00920091">
            <w:pPr>
              <w:spacing w:after="0" w:line="360" w:lineRule="auto"/>
              <w:jc w:val="both"/>
              <w:cnfStyle w:val="000000000000"/>
              <w:rPr>
                <w:rFonts w:ascii="Arial" w:eastAsia="Times New Roman" w:hAnsi="Arial" w:cs="Arial"/>
                <w:b/>
                <w:bCs/>
                <w:sz w:val="20"/>
                <w:szCs w:val="20"/>
                <w:lang w:eastAsia="pt-BR"/>
              </w:rPr>
            </w:pPr>
            <w:r w:rsidRPr="00A7133E">
              <w:rPr>
                <w:rFonts w:eastAsia="Times New Roman" w:cs="Arial"/>
                <w:b/>
                <w:bCs/>
                <w:sz w:val="20"/>
                <w:szCs w:val="20"/>
                <w:lang w:eastAsia="pt-BR"/>
              </w:rPr>
              <w:t>14,0 - 23,5</w:t>
            </w:r>
          </w:p>
        </w:tc>
        <w:tc>
          <w:tcPr>
            <w:tcW w:w="308" w:type="dxa"/>
            <w:shd w:val="clear" w:color="auto" w:fill="auto"/>
          </w:tcPr>
          <w:p w:rsidR="00920091" w:rsidRPr="00683DAD" w:rsidRDefault="00920091" w:rsidP="00920091">
            <w:pPr>
              <w:spacing w:after="0" w:line="360" w:lineRule="auto"/>
              <w:jc w:val="both"/>
              <w:cnfStyle w:val="000000000000"/>
              <w:rPr>
                <w:rFonts w:ascii="Arial" w:eastAsia="Times New Roman" w:hAnsi="Arial" w:cs="Arial"/>
                <w:b/>
                <w:bCs/>
                <w:sz w:val="20"/>
                <w:szCs w:val="20"/>
                <w:lang w:eastAsia="pt-BR"/>
              </w:rPr>
            </w:pPr>
          </w:p>
        </w:tc>
      </w:tr>
      <w:tr w:rsidR="00E41E0E" w:rsidRPr="00683DAD" w:rsidTr="00920091">
        <w:trPr>
          <w:cnfStyle w:val="000000100000"/>
          <w:trHeight w:val="333"/>
        </w:trPr>
        <w:tc>
          <w:tcPr>
            <w:cnfStyle w:val="001000000000"/>
            <w:tcW w:w="1276" w:type="dxa"/>
            <w:shd w:val="clear" w:color="auto" w:fill="auto"/>
          </w:tcPr>
          <w:p w:rsidR="00920091" w:rsidRPr="00683DAD" w:rsidRDefault="00A7133E" w:rsidP="00920091">
            <w:pPr>
              <w:spacing w:after="0" w:line="360" w:lineRule="auto"/>
              <w:jc w:val="both"/>
              <w:rPr>
                <w:rFonts w:ascii="Arial" w:eastAsia="Times New Roman" w:hAnsi="Arial" w:cs="Arial"/>
                <w:b w:val="0"/>
                <w:sz w:val="20"/>
                <w:szCs w:val="20"/>
                <w:lang w:eastAsia="pt-BR"/>
              </w:rPr>
            </w:pPr>
            <w:r w:rsidRPr="00A7133E">
              <w:rPr>
                <w:rFonts w:eastAsia="Times New Roman" w:cs="Arial"/>
                <w:sz w:val="20"/>
                <w:szCs w:val="20"/>
                <w:lang w:eastAsia="pt-BR"/>
              </w:rPr>
              <w:t>Abstrato</w:t>
            </w:r>
          </w:p>
        </w:tc>
        <w:tc>
          <w:tcPr>
            <w:tcW w:w="1559" w:type="dxa"/>
            <w:shd w:val="clear" w:color="auto" w:fill="auto"/>
          </w:tcPr>
          <w:p w:rsidR="00920091" w:rsidRPr="00683DAD" w:rsidRDefault="00A7133E" w:rsidP="00920091">
            <w:pPr>
              <w:spacing w:after="0" w:line="360" w:lineRule="auto"/>
              <w:jc w:val="both"/>
              <w:cnfStyle w:val="000000100000"/>
              <w:rPr>
                <w:rFonts w:ascii="Arial" w:eastAsia="Times New Roman" w:hAnsi="Arial" w:cs="Arial"/>
                <w:sz w:val="20"/>
                <w:szCs w:val="20"/>
                <w:lang w:eastAsia="pt-BR"/>
              </w:rPr>
            </w:pPr>
            <w:r w:rsidRPr="00A7133E">
              <w:rPr>
                <w:rFonts w:eastAsia="Times New Roman" w:cs="Arial"/>
                <w:sz w:val="20"/>
                <w:szCs w:val="20"/>
                <w:lang w:eastAsia="pt-BR"/>
              </w:rPr>
              <w:t xml:space="preserve"> 03/06</w:t>
            </w:r>
          </w:p>
        </w:tc>
        <w:tc>
          <w:tcPr>
            <w:tcW w:w="2127" w:type="dxa"/>
            <w:shd w:val="clear" w:color="auto" w:fill="auto"/>
          </w:tcPr>
          <w:p w:rsidR="00920091" w:rsidRPr="00683DAD" w:rsidRDefault="00920091" w:rsidP="00920091">
            <w:pPr>
              <w:spacing w:after="0" w:line="360" w:lineRule="auto"/>
              <w:jc w:val="both"/>
              <w:cnfStyle w:val="000000100000"/>
              <w:rPr>
                <w:rFonts w:ascii="Arial" w:eastAsia="Times New Roman" w:hAnsi="Arial" w:cs="Arial"/>
                <w:sz w:val="20"/>
                <w:szCs w:val="20"/>
                <w:lang w:eastAsia="pt-BR"/>
              </w:rPr>
            </w:pPr>
          </w:p>
        </w:tc>
        <w:tc>
          <w:tcPr>
            <w:tcW w:w="1134" w:type="dxa"/>
            <w:shd w:val="clear" w:color="auto" w:fill="auto"/>
          </w:tcPr>
          <w:p w:rsidR="00920091" w:rsidRPr="00683DAD" w:rsidRDefault="00A7133E" w:rsidP="00920091">
            <w:pPr>
              <w:spacing w:after="0" w:line="360" w:lineRule="auto"/>
              <w:jc w:val="both"/>
              <w:cnfStyle w:val="000000100000"/>
              <w:rPr>
                <w:rFonts w:ascii="Arial" w:eastAsia="Times New Roman" w:hAnsi="Arial" w:cs="Arial"/>
                <w:b/>
                <w:bCs/>
                <w:sz w:val="20"/>
                <w:szCs w:val="20"/>
                <w:lang w:eastAsia="pt-BR"/>
              </w:rPr>
            </w:pPr>
            <w:r w:rsidRPr="00A7133E">
              <w:rPr>
                <w:rFonts w:eastAsia="Times New Roman" w:cs="Arial"/>
                <w:b/>
                <w:bCs/>
                <w:sz w:val="20"/>
                <w:szCs w:val="20"/>
                <w:lang w:eastAsia="pt-BR"/>
              </w:rPr>
              <w:t>0,0</w:t>
            </w:r>
          </w:p>
        </w:tc>
        <w:tc>
          <w:tcPr>
            <w:tcW w:w="2693" w:type="dxa"/>
            <w:shd w:val="clear" w:color="auto" w:fill="auto"/>
          </w:tcPr>
          <w:p w:rsidR="00920091" w:rsidRPr="00683DAD" w:rsidRDefault="00920091" w:rsidP="00920091">
            <w:pPr>
              <w:spacing w:after="0" w:line="360" w:lineRule="auto"/>
              <w:jc w:val="both"/>
              <w:cnfStyle w:val="000000100000"/>
              <w:rPr>
                <w:rFonts w:ascii="Arial" w:eastAsia="Times New Roman" w:hAnsi="Arial" w:cs="Arial"/>
                <w:b/>
                <w:bCs/>
                <w:sz w:val="20"/>
                <w:szCs w:val="20"/>
                <w:lang w:eastAsia="pt-BR"/>
              </w:rPr>
            </w:pPr>
          </w:p>
        </w:tc>
        <w:tc>
          <w:tcPr>
            <w:tcW w:w="308" w:type="dxa"/>
            <w:shd w:val="clear" w:color="auto" w:fill="auto"/>
          </w:tcPr>
          <w:p w:rsidR="00920091" w:rsidRPr="00683DAD" w:rsidRDefault="00920091" w:rsidP="00920091">
            <w:pPr>
              <w:spacing w:after="0" w:line="360" w:lineRule="auto"/>
              <w:jc w:val="both"/>
              <w:cnfStyle w:val="000000100000"/>
              <w:rPr>
                <w:rFonts w:ascii="Arial" w:eastAsia="Times New Roman" w:hAnsi="Arial" w:cs="Arial"/>
                <w:b/>
                <w:bCs/>
                <w:sz w:val="20"/>
                <w:szCs w:val="20"/>
                <w:lang w:eastAsia="pt-BR"/>
              </w:rPr>
            </w:pPr>
          </w:p>
        </w:tc>
      </w:tr>
      <w:tr w:rsidR="00E41E0E" w:rsidRPr="00683DAD" w:rsidTr="00920091">
        <w:trPr>
          <w:trHeight w:val="351"/>
        </w:trPr>
        <w:tc>
          <w:tcPr>
            <w:cnfStyle w:val="001000000000"/>
            <w:tcW w:w="1276" w:type="dxa"/>
            <w:shd w:val="clear" w:color="auto" w:fill="auto"/>
          </w:tcPr>
          <w:p w:rsidR="00920091" w:rsidRPr="00683DAD" w:rsidRDefault="00A7133E" w:rsidP="00920091">
            <w:pPr>
              <w:spacing w:after="0" w:line="360" w:lineRule="auto"/>
              <w:jc w:val="both"/>
              <w:rPr>
                <w:rFonts w:ascii="Arial" w:eastAsia="Times New Roman" w:hAnsi="Arial" w:cs="Arial"/>
                <w:b w:val="0"/>
                <w:sz w:val="20"/>
                <w:szCs w:val="20"/>
                <w:lang w:eastAsia="pt-BR"/>
              </w:rPr>
            </w:pPr>
            <w:r w:rsidRPr="00A7133E">
              <w:rPr>
                <w:rFonts w:eastAsia="Times New Roman" w:cs="Arial"/>
                <w:sz w:val="20"/>
                <w:szCs w:val="20"/>
                <w:lang w:eastAsia="pt-BR"/>
              </w:rPr>
              <w:t> </w:t>
            </w:r>
          </w:p>
        </w:tc>
        <w:tc>
          <w:tcPr>
            <w:tcW w:w="1559" w:type="dxa"/>
            <w:shd w:val="clear" w:color="auto" w:fill="auto"/>
          </w:tcPr>
          <w:p w:rsidR="00920091" w:rsidRPr="00683DAD" w:rsidRDefault="00A7133E" w:rsidP="00920091">
            <w:pPr>
              <w:spacing w:after="0" w:line="360" w:lineRule="auto"/>
              <w:jc w:val="both"/>
              <w:cnfStyle w:val="000000000000"/>
              <w:rPr>
                <w:rFonts w:ascii="Arial" w:eastAsia="Times New Roman" w:hAnsi="Arial" w:cs="Arial"/>
                <w:sz w:val="20"/>
                <w:szCs w:val="20"/>
                <w:lang w:eastAsia="pt-BR"/>
              </w:rPr>
            </w:pPr>
            <w:r w:rsidRPr="00A7133E">
              <w:rPr>
                <w:rFonts w:eastAsia="Times New Roman" w:cs="Arial"/>
                <w:sz w:val="20"/>
                <w:szCs w:val="20"/>
                <w:lang w:eastAsia="pt-BR"/>
              </w:rPr>
              <w:t xml:space="preserve"> 31/10</w:t>
            </w:r>
          </w:p>
        </w:tc>
        <w:tc>
          <w:tcPr>
            <w:tcW w:w="2127" w:type="dxa"/>
            <w:shd w:val="clear" w:color="auto" w:fill="auto"/>
          </w:tcPr>
          <w:p w:rsidR="00920091" w:rsidRPr="00683DAD" w:rsidRDefault="00920091" w:rsidP="00920091">
            <w:pPr>
              <w:spacing w:after="0" w:line="360" w:lineRule="auto"/>
              <w:jc w:val="both"/>
              <w:cnfStyle w:val="000000000000"/>
              <w:rPr>
                <w:rFonts w:ascii="Arial" w:eastAsia="Times New Roman" w:hAnsi="Arial" w:cs="Arial"/>
                <w:sz w:val="20"/>
                <w:szCs w:val="20"/>
                <w:lang w:eastAsia="pt-BR"/>
              </w:rPr>
            </w:pPr>
          </w:p>
        </w:tc>
        <w:tc>
          <w:tcPr>
            <w:tcW w:w="1134" w:type="dxa"/>
            <w:shd w:val="clear" w:color="auto" w:fill="auto"/>
          </w:tcPr>
          <w:p w:rsidR="00920091" w:rsidRPr="00683DAD" w:rsidRDefault="00A7133E" w:rsidP="00920091">
            <w:pPr>
              <w:spacing w:after="0" w:line="360" w:lineRule="auto"/>
              <w:jc w:val="both"/>
              <w:cnfStyle w:val="000000000000"/>
              <w:rPr>
                <w:rFonts w:ascii="Arial" w:eastAsia="Times New Roman" w:hAnsi="Arial" w:cs="Arial"/>
                <w:b/>
                <w:bCs/>
                <w:sz w:val="20"/>
                <w:szCs w:val="20"/>
                <w:lang w:eastAsia="pt-BR"/>
              </w:rPr>
            </w:pPr>
            <w:r w:rsidRPr="00A7133E">
              <w:rPr>
                <w:rFonts w:eastAsia="Times New Roman" w:cs="Arial"/>
                <w:b/>
                <w:bCs/>
                <w:sz w:val="20"/>
                <w:szCs w:val="20"/>
                <w:lang w:eastAsia="pt-BR"/>
              </w:rPr>
              <w:t>0,0</w:t>
            </w:r>
          </w:p>
        </w:tc>
        <w:tc>
          <w:tcPr>
            <w:tcW w:w="2693" w:type="dxa"/>
            <w:shd w:val="clear" w:color="auto" w:fill="auto"/>
          </w:tcPr>
          <w:p w:rsidR="00920091" w:rsidRPr="00683DAD" w:rsidRDefault="00920091" w:rsidP="00920091">
            <w:pPr>
              <w:spacing w:after="0" w:line="360" w:lineRule="auto"/>
              <w:jc w:val="both"/>
              <w:cnfStyle w:val="000000000000"/>
              <w:rPr>
                <w:rFonts w:ascii="Arial" w:eastAsia="Times New Roman" w:hAnsi="Arial" w:cs="Arial"/>
                <w:b/>
                <w:bCs/>
                <w:sz w:val="20"/>
                <w:szCs w:val="20"/>
                <w:lang w:eastAsia="pt-BR"/>
              </w:rPr>
            </w:pPr>
          </w:p>
        </w:tc>
        <w:tc>
          <w:tcPr>
            <w:tcW w:w="308" w:type="dxa"/>
            <w:shd w:val="clear" w:color="auto" w:fill="auto"/>
          </w:tcPr>
          <w:p w:rsidR="00920091" w:rsidRPr="00683DAD" w:rsidRDefault="00920091" w:rsidP="00920091">
            <w:pPr>
              <w:spacing w:after="0" w:line="360" w:lineRule="auto"/>
              <w:jc w:val="both"/>
              <w:cnfStyle w:val="000000000000"/>
              <w:rPr>
                <w:rFonts w:ascii="Arial" w:eastAsia="Times New Roman" w:hAnsi="Arial" w:cs="Arial"/>
                <w:b/>
                <w:bCs/>
                <w:sz w:val="20"/>
                <w:szCs w:val="20"/>
                <w:lang w:eastAsia="pt-BR"/>
              </w:rPr>
            </w:pPr>
          </w:p>
        </w:tc>
      </w:tr>
      <w:tr w:rsidR="00E41E0E" w:rsidRPr="00683DAD" w:rsidTr="00920091">
        <w:trPr>
          <w:cnfStyle w:val="000000100000"/>
          <w:trHeight w:val="333"/>
        </w:trPr>
        <w:tc>
          <w:tcPr>
            <w:cnfStyle w:val="001000000000"/>
            <w:tcW w:w="1276" w:type="dxa"/>
            <w:shd w:val="clear" w:color="auto" w:fill="auto"/>
          </w:tcPr>
          <w:p w:rsidR="00920091" w:rsidRPr="00683DAD" w:rsidRDefault="00A7133E" w:rsidP="00920091">
            <w:pPr>
              <w:spacing w:after="0" w:line="360" w:lineRule="auto"/>
              <w:jc w:val="both"/>
              <w:rPr>
                <w:rFonts w:ascii="Arial" w:eastAsia="Times New Roman" w:hAnsi="Arial" w:cs="Arial"/>
                <w:b w:val="0"/>
                <w:sz w:val="20"/>
                <w:szCs w:val="20"/>
                <w:lang w:eastAsia="pt-BR"/>
              </w:rPr>
            </w:pPr>
            <w:r w:rsidRPr="00A7133E">
              <w:rPr>
                <w:rFonts w:eastAsia="Times New Roman" w:cs="Arial"/>
                <w:sz w:val="20"/>
                <w:szCs w:val="20"/>
                <w:lang w:eastAsia="pt-BR"/>
              </w:rPr>
              <w:t>Natural</w:t>
            </w:r>
          </w:p>
        </w:tc>
        <w:tc>
          <w:tcPr>
            <w:tcW w:w="1559" w:type="dxa"/>
            <w:shd w:val="clear" w:color="auto" w:fill="auto"/>
          </w:tcPr>
          <w:p w:rsidR="00920091" w:rsidRPr="00683DAD" w:rsidRDefault="00A7133E" w:rsidP="00920091">
            <w:pPr>
              <w:spacing w:after="0" w:line="360" w:lineRule="auto"/>
              <w:jc w:val="both"/>
              <w:cnfStyle w:val="000000100000"/>
              <w:rPr>
                <w:rFonts w:ascii="Arial" w:eastAsia="Times New Roman" w:hAnsi="Arial" w:cs="Arial"/>
                <w:sz w:val="20"/>
                <w:szCs w:val="20"/>
                <w:lang w:eastAsia="pt-BR"/>
              </w:rPr>
            </w:pPr>
            <w:r w:rsidRPr="00A7133E">
              <w:rPr>
                <w:rFonts w:eastAsia="Times New Roman" w:cs="Arial"/>
                <w:sz w:val="20"/>
                <w:szCs w:val="20"/>
                <w:lang w:eastAsia="pt-BR"/>
              </w:rPr>
              <w:t xml:space="preserve"> 03/06</w:t>
            </w:r>
          </w:p>
        </w:tc>
        <w:tc>
          <w:tcPr>
            <w:tcW w:w="2127" w:type="dxa"/>
            <w:shd w:val="clear" w:color="auto" w:fill="auto"/>
          </w:tcPr>
          <w:p w:rsidR="00920091" w:rsidRPr="00683DAD" w:rsidRDefault="00A7133E" w:rsidP="00920091">
            <w:pPr>
              <w:spacing w:after="0" w:line="360" w:lineRule="auto"/>
              <w:jc w:val="both"/>
              <w:cnfStyle w:val="000000100000"/>
              <w:rPr>
                <w:rFonts w:ascii="Arial" w:eastAsia="Times New Roman" w:hAnsi="Arial" w:cs="Arial"/>
                <w:sz w:val="20"/>
                <w:szCs w:val="20"/>
                <w:lang w:eastAsia="pt-BR"/>
              </w:rPr>
            </w:pPr>
            <w:r w:rsidRPr="00A7133E">
              <w:rPr>
                <w:rFonts w:eastAsia="Times New Roman" w:cs="Arial"/>
                <w:sz w:val="20"/>
                <w:szCs w:val="20"/>
                <w:lang w:eastAsia="pt-BR"/>
              </w:rPr>
              <w:t>4,37</w:t>
            </w:r>
          </w:p>
        </w:tc>
        <w:tc>
          <w:tcPr>
            <w:tcW w:w="1134" w:type="dxa"/>
            <w:shd w:val="clear" w:color="auto" w:fill="auto"/>
          </w:tcPr>
          <w:p w:rsidR="00920091" w:rsidRPr="00683DAD" w:rsidRDefault="00A7133E" w:rsidP="00920091">
            <w:pPr>
              <w:spacing w:after="0" w:line="360" w:lineRule="auto"/>
              <w:jc w:val="both"/>
              <w:cnfStyle w:val="000000100000"/>
              <w:rPr>
                <w:rFonts w:ascii="Arial" w:eastAsia="Times New Roman" w:hAnsi="Arial" w:cs="Arial"/>
                <w:b/>
                <w:bCs/>
                <w:sz w:val="20"/>
                <w:szCs w:val="20"/>
                <w:lang w:eastAsia="pt-BR"/>
              </w:rPr>
            </w:pPr>
            <w:r w:rsidRPr="00A7133E">
              <w:rPr>
                <w:rFonts w:eastAsia="Times New Roman" w:cs="Arial"/>
                <w:b/>
                <w:bCs/>
                <w:sz w:val="20"/>
                <w:szCs w:val="20"/>
                <w:lang w:eastAsia="pt-BR"/>
              </w:rPr>
              <w:t>11,7</w:t>
            </w:r>
          </w:p>
        </w:tc>
        <w:tc>
          <w:tcPr>
            <w:tcW w:w="2693" w:type="dxa"/>
            <w:shd w:val="clear" w:color="auto" w:fill="auto"/>
          </w:tcPr>
          <w:p w:rsidR="00920091" w:rsidRPr="00683DAD" w:rsidRDefault="00A7133E" w:rsidP="00920091">
            <w:pPr>
              <w:spacing w:after="0" w:line="360" w:lineRule="auto"/>
              <w:jc w:val="both"/>
              <w:cnfStyle w:val="000000100000"/>
              <w:rPr>
                <w:rFonts w:ascii="Arial" w:eastAsia="Times New Roman" w:hAnsi="Arial" w:cs="Arial"/>
                <w:b/>
                <w:bCs/>
                <w:sz w:val="20"/>
                <w:szCs w:val="20"/>
                <w:lang w:eastAsia="pt-BR"/>
              </w:rPr>
            </w:pPr>
            <w:r w:rsidRPr="00A7133E">
              <w:rPr>
                <w:rFonts w:eastAsia="Times New Roman" w:cs="Arial"/>
                <w:b/>
                <w:bCs/>
                <w:sz w:val="20"/>
                <w:szCs w:val="20"/>
                <w:lang w:eastAsia="pt-BR"/>
              </w:rPr>
              <w:t>7,4 - 16,2</w:t>
            </w:r>
          </w:p>
        </w:tc>
        <w:tc>
          <w:tcPr>
            <w:tcW w:w="308" w:type="dxa"/>
            <w:shd w:val="clear" w:color="auto" w:fill="auto"/>
          </w:tcPr>
          <w:p w:rsidR="00920091" w:rsidRPr="00683DAD" w:rsidRDefault="00920091" w:rsidP="00920091">
            <w:pPr>
              <w:spacing w:after="0" w:line="360" w:lineRule="auto"/>
              <w:jc w:val="both"/>
              <w:cnfStyle w:val="000000100000"/>
              <w:rPr>
                <w:rFonts w:ascii="Arial" w:eastAsia="Times New Roman" w:hAnsi="Arial" w:cs="Arial"/>
                <w:b/>
                <w:bCs/>
                <w:sz w:val="20"/>
                <w:szCs w:val="20"/>
                <w:lang w:eastAsia="pt-BR"/>
              </w:rPr>
            </w:pPr>
          </w:p>
        </w:tc>
      </w:tr>
      <w:tr w:rsidR="00E41E0E" w:rsidRPr="00683DAD" w:rsidTr="00920091">
        <w:trPr>
          <w:trHeight w:val="333"/>
        </w:trPr>
        <w:tc>
          <w:tcPr>
            <w:cnfStyle w:val="001000000000"/>
            <w:tcW w:w="1276" w:type="dxa"/>
            <w:shd w:val="clear" w:color="auto" w:fill="auto"/>
          </w:tcPr>
          <w:p w:rsidR="00920091" w:rsidRPr="00683DAD" w:rsidRDefault="00A7133E" w:rsidP="00920091">
            <w:pPr>
              <w:spacing w:after="0" w:line="360" w:lineRule="auto"/>
              <w:jc w:val="both"/>
              <w:rPr>
                <w:rFonts w:ascii="Arial" w:eastAsia="Times New Roman" w:hAnsi="Arial" w:cs="Arial"/>
                <w:b w:val="0"/>
                <w:sz w:val="20"/>
                <w:szCs w:val="20"/>
                <w:lang w:eastAsia="pt-BR"/>
              </w:rPr>
            </w:pPr>
            <w:r w:rsidRPr="00A7133E">
              <w:rPr>
                <w:rFonts w:eastAsia="Times New Roman" w:cs="Arial"/>
                <w:sz w:val="20"/>
                <w:szCs w:val="20"/>
                <w:lang w:eastAsia="pt-BR"/>
              </w:rPr>
              <w:t> </w:t>
            </w:r>
          </w:p>
        </w:tc>
        <w:tc>
          <w:tcPr>
            <w:tcW w:w="1559" w:type="dxa"/>
            <w:shd w:val="clear" w:color="auto" w:fill="auto"/>
          </w:tcPr>
          <w:p w:rsidR="00920091" w:rsidRPr="00683DAD" w:rsidRDefault="00A7133E" w:rsidP="00920091">
            <w:pPr>
              <w:spacing w:after="0" w:line="360" w:lineRule="auto"/>
              <w:jc w:val="both"/>
              <w:cnfStyle w:val="000000000000"/>
              <w:rPr>
                <w:rFonts w:ascii="Arial" w:eastAsia="Times New Roman" w:hAnsi="Arial" w:cs="Arial"/>
                <w:sz w:val="20"/>
                <w:szCs w:val="20"/>
                <w:lang w:eastAsia="pt-BR"/>
              </w:rPr>
            </w:pPr>
            <w:r w:rsidRPr="00A7133E">
              <w:rPr>
                <w:rFonts w:eastAsia="Times New Roman" w:cs="Arial"/>
                <w:sz w:val="20"/>
                <w:szCs w:val="20"/>
                <w:lang w:eastAsia="pt-BR"/>
              </w:rPr>
              <w:t xml:space="preserve"> 31/10</w:t>
            </w:r>
          </w:p>
        </w:tc>
        <w:tc>
          <w:tcPr>
            <w:tcW w:w="2127" w:type="dxa"/>
            <w:shd w:val="clear" w:color="auto" w:fill="auto"/>
          </w:tcPr>
          <w:p w:rsidR="00920091" w:rsidRPr="00683DAD" w:rsidRDefault="00A7133E" w:rsidP="00920091">
            <w:pPr>
              <w:spacing w:after="0" w:line="360" w:lineRule="auto"/>
              <w:jc w:val="both"/>
              <w:cnfStyle w:val="000000000000"/>
              <w:rPr>
                <w:rFonts w:ascii="Arial" w:eastAsia="Times New Roman" w:hAnsi="Arial" w:cs="Arial"/>
                <w:sz w:val="20"/>
                <w:szCs w:val="20"/>
                <w:lang w:eastAsia="pt-BR"/>
              </w:rPr>
            </w:pPr>
            <w:r w:rsidRPr="00A7133E">
              <w:rPr>
                <w:rFonts w:eastAsia="Times New Roman" w:cs="Arial"/>
                <w:sz w:val="20"/>
                <w:szCs w:val="20"/>
                <w:lang w:eastAsia="pt-BR"/>
              </w:rPr>
              <w:t>3,74</w:t>
            </w:r>
          </w:p>
        </w:tc>
        <w:tc>
          <w:tcPr>
            <w:tcW w:w="1134" w:type="dxa"/>
            <w:shd w:val="clear" w:color="auto" w:fill="auto"/>
          </w:tcPr>
          <w:p w:rsidR="00920091" w:rsidRPr="00683DAD" w:rsidRDefault="00A7133E" w:rsidP="00920091">
            <w:pPr>
              <w:spacing w:after="0" w:line="360" w:lineRule="auto"/>
              <w:jc w:val="both"/>
              <w:cnfStyle w:val="000000000000"/>
              <w:rPr>
                <w:rFonts w:ascii="Arial" w:eastAsia="Times New Roman" w:hAnsi="Arial" w:cs="Arial"/>
                <w:b/>
                <w:bCs/>
                <w:sz w:val="20"/>
                <w:szCs w:val="20"/>
                <w:lang w:eastAsia="pt-BR"/>
              </w:rPr>
            </w:pPr>
            <w:r w:rsidRPr="00A7133E">
              <w:rPr>
                <w:rFonts w:eastAsia="Times New Roman" w:cs="Arial"/>
                <w:b/>
                <w:bCs/>
                <w:sz w:val="20"/>
                <w:szCs w:val="20"/>
                <w:lang w:eastAsia="pt-BR"/>
              </w:rPr>
              <w:t>14,9</w:t>
            </w:r>
          </w:p>
        </w:tc>
        <w:tc>
          <w:tcPr>
            <w:tcW w:w="2693" w:type="dxa"/>
            <w:shd w:val="clear" w:color="auto" w:fill="auto"/>
          </w:tcPr>
          <w:p w:rsidR="00920091" w:rsidRPr="00683DAD" w:rsidRDefault="00A7133E" w:rsidP="00920091">
            <w:pPr>
              <w:spacing w:after="0" w:line="360" w:lineRule="auto"/>
              <w:jc w:val="both"/>
              <w:cnfStyle w:val="000000000000"/>
              <w:rPr>
                <w:rFonts w:ascii="Arial" w:eastAsia="Times New Roman" w:hAnsi="Arial" w:cs="Arial"/>
                <w:b/>
                <w:bCs/>
                <w:sz w:val="20"/>
                <w:szCs w:val="20"/>
                <w:lang w:eastAsia="pt-BR"/>
              </w:rPr>
            </w:pPr>
            <w:r w:rsidRPr="00A7133E">
              <w:rPr>
                <w:rFonts w:eastAsia="Times New Roman" w:cs="Arial"/>
                <w:b/>
                <w:bCs/>
                <w:sz w:val="20"/>
                <w:szCs w:val="20"/>
                <w:lang w:eastAsia="pt-BR"/>
              </w:rPr>
              <w:t>11,2 - 18,7</w:t>
            </w:r>
          </w:p>
        </w:tc>
        <w:tc>
          <w:tcPr>
            <w:tcW w:w="308" w:type="dxa"/>
            <w:shd w:val="clear" w:color="auto" w:fill="auto"/>
          </w:tcPr>
          <w:p w:rsidR="00920091" w:rsidRPr="00683DAD" w:rsidRDefault="00920091" w:rsidP="00920091">
            <w:pPr>
              <w:spacing w:after="0" w:line="360" w:lineRule="auto"/>
              <w:jc w:val="both"/>
              <w:cnfStyle w:val="000000000000"/>
              <w:rPr>
                <w:rFonts w:ascii="Arial" w:eastAsia="Times New Roman" w:hAnsi="Arial" w:cs="Arial"/>
                <w:b/>
                <w:bCs/>
                <w:sz w:val="20"/>
                <w:szCs w:val="20"/>
                <w:lang w:eastAsia="pt-BR"/>
              </w:rPr>
            </w:pPr>
          </w:p>
        </w:tc>
      </w:tr>
      <w:tr w:rsidR="00E41E0E" w:rsidRPr="00683DAD" w:rsidTr="00920091">
        <w:trPr>
          <w:cnfStyle w:val="000000100000"/>
          <w:trHeight w:val="333"/>
        </w:trPr>
        <w:tc>
          <w:tcPr>
            <w:cnfStyle w:val="001000000000"/>
            <w:tcW w:w="1276" w:type="dxa"/>
            <w:shd w:val="clear" w:color="auto" w:fill="auto"/>
          </w:tcPr>
          <w:p w:rsidR="00920091" w:rsidRPr="00683DAD" w:rsidRDefault="00A7133E" w:rsidP="00920091">
            <w:pPr>
              <w:spacing w:after="0" w:line="360" w:lineRule="auto"/>
              <w:jc w:val="both"/>
              <w:rPr>
                <w:rFonts w:ascii="Arial" w:eastAsia="Times New Roman" w:hAnsi="Arial" w:cs="Arial"/>
                <w:b w:val="0"/>
                <w:sz w:val="20"/>
                <w:szCs w:val="20"/>
                <w:lang w:eastAsia="pt-BR"/>
              </w:rPr>
            </w:pPr>
            <w:r w:rsidRPr="00A7133E">
              <w:rPr>
                <w:rFonts w:eastAsia="Times New Roman" w:cs="Arial"/>
                <w:sz w:val="20"/>
                <w:szCs w:val="20"/>
                <w:lang w:eastAsia="pt-BR"/>
              </w:rPr>
              <w:t>Artificial</w:t>
            </w:r>
          </w:p>
        </w:tc>
        <w:tc>
          <w:tcPr>
            <w:tcW w:w="1559" w:type="dxa"/>
            <w:shd w:val="clear" w:color="auto" w:fill="auto"/>
          </w:tcPr>
          <w:p w:rsidR="00920091" w:rsidRPr="00683DAD" w:rsidRDefault="00A7133E" w:rsidP="00920091">
            <w:pPr>
              <w:spacing w:after="0" w:line="360" w:lineRule="auto"/>
              <w:jc w:val="both"/>
              <w:cnfStyle w:val="000000100000"/>
              <w:rPr>
                <w:rFonts w:ascii="Arial" w:eastAsia="Times New Roman" w:hAnsi="Arial" w:cs="Arial"/>
                <w:sz w:val="20"/>
                <w:szCs w:val="20"/>
                <w:lang w:eastAsia="pt-BR"/>
              </w:rPr>
            </w:pPr>
            <w:r w:rsidRPr="00A7133E">
              <w:rPr>
                <w:rFonts w:eastAsia="Times New Roman" w:cs="Arial"/>
                <w:sz w:val="20"/>
                <w:szCs w:val="20"/>
                <w:lang w:eastAsia="pt-BR"/>
              </w:rPr>
              <w:t xml:space="preserve"> 03/06</w:t>
            </w:r>
          </w:p>
        </w:tc>
        <w:tc>
          <w:tcPr>
            <w:tcW w:w="2127" w:type="dxa"/>
            <w:shd w:val="clear" w:color="auto" w:fill="auto"/>
          </w:tcPr>
          <w:p w:rsidR="00920091" w:rsidRPr="00683DAD" w:rsidRDefault="00A7133E" w:rsidP="00920091">
            <w:pPr>
              <w:spacing w:after="0" w:line="360" w:lineRule="auto"/>
              <w:jc w:val="both"/>
              <w:cnfStyle w:val="000000100000"/>
              <w:rPr>
                <w:rFonts w:ascii="Arial" w:eastAsia="Times New Roman" w:hAnsi="Arial" w:cs="Arial"/>
                <w:sz w:val="20"/>
                <w:szCs w:val="20"/>
                <w:lang w:eastAsia="pt-BR"/>
              </w:rPr>
            </w:pPr>
            <w:r w:rsidRPr="00A7133E">
              <w:rPr>
                <w:rFonts w:eastAsia="Times New Roman" w:cs="Arial"/>
                <w:sz w:val="20"/>
                <w:szCs w:val="20"/>
                <w:lang w:eastAsia="pt-BR"/>
              </w:rPr>
              <w:t>0,33</w:t>
            </w:r>
          </w:p>
        </w:tc>
        <w:tc>
          <w:tcPr>
            <w:tcW w:w="1134" w:type="dxa"/>
            <w:shd w:val="clear" w:color="auto" w:fill="auto"/>
          </w:tcPr>
          <w:p w:rsidR="00920091" w:rsidRPr="00683DAD" w:rsidRDefault="00A7133E" w:rsidP="00920091">
            <w:pPr>
              <w:spacing w:after="0" w:line="360" w:lineRule="auto"/>
              <w:jc w:val="both"/>
              <w:cnfStyle w:val="000000100000"/>
              <w:rPr>
                <w:rFonts w:ascii="Arial" w:eastAsia="Times New Roman" w:hAnsi="Arial" w:cs="Arial"/>
                <w:b/>
                <w:bCs/>
                <w:sz w:val="20"/>
                <w:szCs w:val="20"/>
                <w:lang w:eastAsia="pt-BR"/>
              </w:rPr>
            </w:pPr>
            <w:r w:rsidRPr="00A7133E">
              <w:rPr>
                <w:rFonts w:eastAsia="Times New Roman" w:cs="Arial"/>
                <w:b/>
                <w:bCs/>
                <w:sz w:val="20"/>
                <w:szCs w:val="20"/>
                <w:lang w:eastAsia="pt-BR"/>
              </w:rPr>
              <w:t>0,50</w:t>
            </w:r>
          </w:p>
        </w:tc>
        <w:tc>
          <w:tcPr>
            <w:tcW w:w="2693" w:type="dxa"/>
            <w:shd w:val="clear" w:color="auto" w:fill="auto"/>
          </w:tcPr>
          <w:p w:rsidR="00920091" w:rsidRPr="00683DAD" w:rsidRDefault="00A7133E" w:rsidP="00920091">
            <w:pPr>
              <w:spacing w:after="0" w:line="360" w:lineRule="auto"/>
              <w:jc w:val="both"/>
              <w:cnfStyle w:val="000000100000"/>
              <w:rPr>
                <w:rFonts w:ascii="Arial" w:eastAsia="Times New Roman" w:hAnsi="Arial" w:cs="Arial"/>
                <w:b/>
                <w:bCs/>
                <w:sz w:val="20"/>
                <w:szCs w:val="20"/>
                <w:lang w:eastAsia="pt-BR"/>
              </w:rPr>
            </w:pPr>
            <w:r w:rsidRPr="00A7133E">
              <w:rPr>
                <w:rFonts w:eastAsia="Times New Roman" w:cs="Arial"/>
                <w:b/>
                <w:bCs/>
                <w:sz w:val="20"/>
                <w:szCs w:val="20"/>
                <w:lang w:eastAsia="pt-BR"/>
              </w:rPr>
              <w:t>0,2 - 0,8</w:t>
            </w:r>
          </w:p>
        </w:tc>
        <w:tc>
          <w:tcPr>
            <w:tcW w:w="308" w:type="dxa"/>
            <w:shd w:val="clear" w:color="auto" w:fill="auto"/>
          </w:tcPr>
          <w:p w:rsidR="00920091" w:rsidRPr="00683DAD" w:rsidRDefault="00920091" w:rsidP="00920091">
            <w:pPr>
              <w:spacing w:after="0" w:line="360" w:lineRule="auto"/>
              <w:jc w:val="both"/>
              <w:cnfStyle w:val="000000100000"/>
              <w:rPr>
                <w:rFonts w:ascii="Arial" w:eastAsia="Times New Roman" w:hAnsi="Arial" w:cs="Arial"/>
                <w:b/>
                <w:bCs/>
                <w:sz w:val="20"/>
                <w:szCs w:val="20"/>
                <w:lang w:eastAsia="pt-BR"/>
              </w:rPr>
            </w:pPr>
          </w:p>
        </w:tc>
      </w:tr>
      <w:tr w:rsidR="00E41E0E" w:rsidRPr="00683DAD" w:rsidTr="00920091">
        <w:trPr>
          <w:trHeight w:val="333"/>
        </w:trPr>
        <w:tc>
          <w:tcPr>
            <w:cnfStyle w:val="001000000000"/>
            <w:tcW w:w="1276" w:type="dxa"/>
            <w:shd w:val="clear" w:color="auto" w:fill="auto"/>
          </w:tcPr>
          <w:p w:rsidR="00920091" w:rsidRPr="00683DAD" w:rsidRDefault="00A7133E" w:rsidP="00920091">
            <w:pPr>
              <w:spacing w:after="0" w:line="360" w:lineRule="auto"/>
              <w:jc w:val="both"/>
              <w:rPr>
                <w:rFonts w:ascii="Arial" w:eastAsia="Times New Roman" w:hAnsi="Arial" w:cs="Arial"/>
                <w:b w:val="0"/>
                <w:sz w:val="20"/>
                <w:szCs w:val="20"/>
                <w:lang w:eastAsia="pt-BR"/>
              </w:rPr>
            </w:pPr>
            <w:r w:rsidRPr="00A7133E">
              <w:rPr>
                <w:rFonts w:eastAsia="Times New Roman" w:cs="Arial"/>
                <w:sz w:val="20"/>
                <w:szCs w:val="20"/>
                <w:lang w:eastAsia="pt-BR"/>
              </w:rPr>
              <w:t> </w:t>
            </w:r>
          </w:p>
        </w:tc>
        <w:tc>
          <w:tcPr>
            <w:tcW w:w="1559" w:type="dxa"/>
            <w:shd w:val="clear" w:color="auto" w:fill="auto"/>
          </w:tcPr>
          <w:p w:rsidR="00920091" w:rsidRPr="00683DAD" w:rsidRDefault="00A7133E" w:rsidP="00920091">
            <w:pPr>
              <w:spacing w:after="0" w:line="360" w:lineRule="auto"/>
              <w:jc w:val="both"/>
              <w:cnfStyle w:val="000000000000"/>
              <w:rPr>
                <w:rFonts w:ascii="Arial" w:eastAsia="Times New Roman" w:hAnsi="Arial" w:cs="Arial"/>
                <w:sz w:val="20"/>
                <w:szCs w:val="20"/>
                <w:lang w:eastAsia="pt-BR"/>
              </w:rPr>
            </w:pPr>
            <w:r w:rsidRPr="00A7133E">
              <w:rPr>
                <w:rFonts w:eastAsia="Times New Roman" w:cs="Arial"/>
                <w:sz w:val="20"/>
                <w:szCs w:val="20"/>
                <w:lang w:eastAsia="pt-BR"/>
              </w:rPr>
              <w:t xml:space="preserve"> 31/10</w:t>
            </w:r>
          </w:p>
        </w:tc>
        <w:tc>
          <w:tcPr>
            <w:tcW w:w="2127" w:type="dxa"/>
            <w:shd w:val="clear" w:color="auto" w:fill="auto"/>
          </w:tcPr>
          <w:p w:rsidR="00920091" w:rsidRPr="00683DAD" w:rsidRDefault="00A7133E" w:rsidP="00920091">
            <w:pPr>
              <w:spacing w:after="0" w:line="360" w:lineRule="auto"/>
              <w:jc w:val="both"/>
              <w:cnfStyle w:val="000000000000"/>
              <w:rPr>
                <w:rFonts w:ascii="Arial" w:eastAsia="Times New Roman" w:hAnsi="Arial" w:cs="Arial"/>
                <w:sz w:val="20"/>
                <w:szCs w:val="20"/>
                <w:lang w:eastAsia="pt-BR"/>
              </w:rPr>
            </w:pPr>
            <w:r w:rsidRPr="00A7133E">
              <w:rPr>
                <w:rFonts w:eastAsia="Times New Roman" w:cs="Arial"/>
                <w:sz w:val="20"/>
                <w:szCs w:val="20"/>
                <w:lang w:eastAsia="pt-BR"/>
              </w:rPr>
              <w:t>0,33</w:t>
            </w:r>
          </w:p>
        </w:tc>
        <w:tc>
          <w:tcPr>
            <w:tcW w:w="1134" w:type="dxa"/>
            <w:shd w:val="clear" w:color="auto" w:fill="auto"/>
          </w:tcPr>
          <w:p w:rsidR="00920091" w:rsidRPr="00683DAD" w:rsidRDefault="00A7133E" w:rsidP="00920091">
            <w:pPr>
              <w:spacing w:after="0" w:line="360" w:lineRule="auto"/>
              <w:jc w:val="both"/>
              <w:cnfStyle w:val="000000000000"/>
              <w:rPr>
                <w:rFonts w:ascii="Arial" w:eastAsia="Times New Roman" w:hAnsi="Arial" w:cs="Arial"/>
                <w:b/>
                <w:bCs/>
                <w:sz w:val="20"/>
                <w:szCs w:val="20"/>
                <w:lang w:eastAsia="pt-BR"/>
              </w:rPr>
            </w:pPr>
            <w:r w:rsidRPr="00A7133E">
              <w:rPr>
                <w:rFonts w:eastAsia="Times New Roman" w:cs="Arial"/>
                <w:b/>
                <w:bCs/>
                <w:sz w:val="20"/>
                <w:szCs w:val="20"/>
                <w:lang w:eastAsia="pt-BR"/>
              </w:rPr>
              <w:t>3,71</w:t>
            </w:r>
          </w:p>
        </w:tc>
        <w:tc>
          <w:tcPr>
            <w:tcW w:w="2693" w:type="dxa"/>
            <w:shd w:val="clear" w:color="auto" w:fill="auto"/>
          </w:tcPr>
          <w:p w:rsidR="00920091" w:rsidRPr="00683DAD" w:rsidRDefault="00A7133E" w:rsidP="00920091">
            <w:pPr>
              <w:spacing w:after="0" w:line="360" w:lineRule="auto"/>
              <w:jc w:val="both"/>
              <w:cnfStyle w:val="000000000000"/>
              <w:rPr>
                <w:rFonts w:ascii="Arial" w:eastAsia="Times New Roman" w:hAnsi="Arial" w:cs="Arial"/>
                <w:b/>
                <w:bCs/>
                <w:sz w:val="20"/>
                <w:szCs w:val="20"/>
                <w:lang w:eastAsia="pt-BR"/>
              </w:rPr>
            </w:pPr>
            <w:r w:rsidRPr="00A7133E">
              <w:rPr>
                <w:rFonts w:eastAsia="Times New Roman" w:cs="Arial"/>
                <w:b/>
                <w:bCs/>
                <w:sz w:val="20"/>
                <w:szCs w:val="20"/>
                <w:lang w:eastAsia="pt-BR"/>
              </w:rPr>
              <w:t>3,4 - 4,0</w:t>
            </w:r>
          </w:p>
        </w:tc>
        <w:tc>
          <w:tcPr>
            <w:tcW w:w="308" w:type="dxa"/>
            <w:shd w:val="clear" w:color="auto" w:fill="auto"/>
          </w:tcPr>
          <w:p w:rsidR="00920091" w:rsidRPr="00683DAD" w:rsidRDefault="00920091" w:rsidP="00920091">
            <w:pPr>
              <w:spacing w:after="0" w:line="360" w:lineRule="auto"/>
              <w:jc w:val="both"/>
              <w:cnfStyle w:val="000000000000"/>
              <w:rPr>
                <w:rFonts w:ascii="Arial" w:eastAsia="Times New Roman" w:hAnsi="Arial" w:cs="Arial"/>
                <w:b/>
                <w:bCs/>
                <w:sz w:val="20"/>
                <w:szCs w:val="20"/>
                <w:lang w:eastAsia="pt-BR"/>
              </w:rPr>
            </w:pPr>
          </w:p>
        </w:tc>
      </w:tr>
      <w:tr w:rsidR="00E41E0E" w:rsidRPr="00683DAD" w:rsidTr="00920091">
        <w:trPr>
          <w:cnfStyle w:val="000000100000"/>
          <w:trHeight w:val="333"/>
        </w:trPr>
        <w:tc>
          <w:tcPr>
            <w:cnfStyle w:val="001000000000"/>
            <w:tcW w:w="1276" w:type="dxa"/>
            <w:shd w:val="clear" w:color="auto" w:fill="auto"/>
          </w:tcPr>
          <w:p w:rsidR="00920091" w:rsidRPr="00683DAD" w:rsidRDefault="00A7133E" w:rsidP="00920091">
            <w:pPr>
              <w:spacing w:after="0" w:line="360" w:lineRule="auto"/>
              <w:jc w:val="both"/>
              <w:rPr>
                <w:rFonts w:ascii="Arial" w:eastAsia="Times New Roman" w:hAnsi="Arial" w:cs="Arial"/>
                <w:b w:val="0"/>
                <w:sz w:val="20"/>
                <w:szCs w:val="20"/>
                <w:lang w:eastAsia="pt-BR"/>
              </w:rPr>
            </w:pPr>
            <w:r w:rsidRPr="00A7133E">
              <w:rPr>
                <w:rFonts w:eastAsia="Times New Roman" w:cs="Arial"/>
                <w:sz w:val="20"/>
                <w:szCs w:val="20"/>
                <w:lang w:eastAsia="pt-BR"/>
              </w:rPr>
              <w:t>Homem</w:t>
            </w:r>
          </w:p>
        </w:tc>
        <w:tc>
          <w:tcPr>
            <w:tcW w:w="1559" w:type="dxa"/>
            <w:shd w:val="clear" w:color="auto" w:fill="auto"/>
          </w:tcPr>
          <w:p w:rsidR="00920091" w:rsidRPr="00683DAD" w:rsidRDefault="00A7133E" w:rsidP="00920091">
            <w:pPr>
              <w:spacing w:after="0" w:line="360" w:lineRule="auto"/>
              <w:jc w:val="both"/>
              <w:cnfStyle w:val="000000100000"/>
              <w:rPr>
                <w:rFonts w:ascii="Arial" w:eastAsia="Times New Roman" w:hAnsi="Arial" w:cs="Arial"/>
                <w:sz w:val="20"/>
                <w:szCs w:val="20"/>
                <w:lang w:eastAsia="pt-BR"/>
              </w:rPr>
            </w:pPr>
            <w:r w:rsidRPr="00A7133E">
              <w:rPr>
                <w:rFonts w:eastAsia="Times New Roman" w:cs="Arial"/>
                <w:sz w:val="20"/>
                <w:szCs w:val="20"/>
                <w:lang w:eastAsia="pt-BR"/>
              </w:rPr>
              <w:t xml:space="preserve"> 03/06</w:t>
            </w:r>
          </w:p>
        </w:tc>
        <w:tc>
          <w:tcPr>
            <w:tcW w:w="2127" w:type="dxa"/>
            <w:shd w:val="clear" w:color="auto" w:fill="auto"/>
          </w:tcPr>
          <w:p w:rsidR="00920091" w:rsidRPr="00683DAD" w:rsidRDefault="00A7133E" w:rsidP="00920091">
            <w:pPr>
              <w:spacing w:after="0" w:line="360" w:lineRule="auto"/>
              <w:jc w:val="both"/>
              <w:cnfStyle w:val="000000100000"/>
              <w:rPr>
                <w:rFonts w:ascii="Arial" w:eastAsia="Times New Roman" w:hAnsi="Arial" w:cs="Arial"/>
                <w:sz w:val="20"/>
                <w:szCs w:val="20"/>
                <w:lang w:eastAsia="pt-BR"/>
              </w:rPr>
            </w:pPr>
            <w:r w:rsidRPr="00A7133E">
              <w:rPr>
                <w:rFonts w:eastAsia="Times New Roman" w:cs="Arial"/>
                <w:sz w:val="20"/>
                <w:szCs w:val="20"/>
                <w:lang w:eastAsia="pt-BR"/>
              </w:rPr>
              <w:t>0,13</w:t>
            </w:r>
          </w:p>
        </w:tc>
        <w:tc>
          <w:tcPr>
            <w:tcW w:w="1134" w:type="dxa"/>
            <w:shd w:val="clear" w:color="auto" w:fill="auto"/>
          </w:tcPr>
          <w:p w:rsidR="00920091" w:rsidRPr="00683DAD" w:rsidRDefault="00A7133E" w:rsidP="00920091">
            <w:pPr>
              <w:spacing w:after="0" w:line="360" w:lineRule="auto"/>
              <w:jc w:val="both"/>
              <w:cnfStyle w:val="000000100000"/>
              <w:rPr>
                <w:rFonts w:ascii="Arial" w:eastAsia="Times New Roman" w:hAnsi="Arial" w:cs="Arial"/>
                <w:b/>
                <w:bCs/>
                <w:sz w:val="20"/>
                <w:szCs w:val="20"/>
                <w:lang w:eastAsia="pt-BR"/>
              </w:rPr>
            </w:pPr>
            <w:r w:rsidRPr="00A7133E">
              <w:rPr>
                <w:rFonts w:eastAsia="Times New Roman" w:cs="Arial"/>
                <w:b/>
                <w:bCs/>
                <w:sz w:val="20"/>
                <w:szCs w:val="20"/>
                <w:lang w:eastAsia="pt-BR"/>
              </w:rPr>
              <w:t>0,00</w:t>
            </w:r>
          </w:p>
        </w:tc>
        <w:tc>
          <w:tcPr>
            <w:tcW w:w="2693" w:type="dxa"/>
            <w:shd w:val="clear" w:color="auto" w:fill="auto"/>
          </w:tcPr>
          <w:p w:rsidR="00920091" w:rsidRPr="00683DAD" w:rsidRDefault="00A7133E" w:rsidP="00920091">
            <w:pPr>
              <w:spacing w:after="0" w:line="360" w:lineRule="auto"/>
              <w:jc w:val="both"/>
              <w:cnfStyle w:val="000000100000"/>
              <w:rPr>
                <w:rFonts w:ascii="Arial" w:eastAsia="Times New Roman" w:hAnsi="Arial" w:cs="Arial"/>
                <w:b/>
                <w:bCs/>
                <w:sz w:val="20"/>
                <w:szCs w:val="20"/>
                <w:lang w:eastAsia="pt-BR"/>
              </w:rPr>
            </w:pPr>
            <w:r w:rsidRPr="00A7133E">
              <w:rPr>
                <w:rFonts w:eastAsia="Times New Roman" w:cs="Arial"/>
                <w:b/>
                <w:bCs/>
                <w:sz w:val="20"/>
                <w:szCs w:val="20"/>
                <w:lang w:eastAsia="pt-BR"/>
              </w:rPr>
              <w:t>-0,1 - 0,2</w:t>
            </w:r>
          </w:p>
        </w:tc>
        <w:tc>
          <w:tcPr>
            <w:tcW w:w="308" w:type="dxa"/>
            <w:shd w:val="clear" w:color="auto" w:fill="auto"/>
          </w:tcPr>
          <w:p w:rsidR="00920091" w:rsidRPr="00683DAD" w:rsidRDefault="00920091" w:rsidP="00920091">
            <w:pPr>
              <w:spacing w:after="0" w:line="360" w:lineRule="auto"/>
              <w:jc w:val="both"/>
              <w:cnfStyle w:val="000000100000"/>
              <w:rPr>
                <w:rFonts w:ascii="Arial" w:eastAsia="Times New Roman" w:hAnsi="Arial" w:cs="Arial"/>
                <w:b/>
                <w:bCs/>
                <w:sz w:val="20"/>
                <w:szCs w:val="20"/>
                <w:lang w:eastAsia="pt-BR"/>
              </w:rPr>
            </w:pPr>
          </w:p>
        </w:tc>
      </w:tr>
      <w:tr w:rsidR="00E41E0E" w:rsidRPr="00683DAD" w:rsidTr="00920091">
        <w:trPr>
          <w:trHeight w:val="333"/>
        </w:trPr>
        <w:tc>
          <w:tcPr>
            <w:cnfStyle w:val="001000000000"/>
            <w:tcW w:w="1276" w:type="dxa"/>
            <w:shd w:val="clear" w:color="auto" w:fill="auto"/>
          </w:tcPr>
          <w:p w:rsidR="00920091" w:rsidRPr="00683DAD" w:rsidRDefault="00A7133E" w:rsidP="00920091">
            <w:pPr>
              <w:spacing w:after="0" w:line="360" w:lineRule="auto"/>
              <w:jc w:val="both"/>
              <w:rPr>
                <w:rFonts w:ascii="Arial" w:eastAsia="Times New Roman" w:hAnsi="Arial" w:cs="Arial"/>
                <w:sz w:val="20"/>
                <w:szCs w:val="20"/>
                <w:lang w:eastAsia="pt-BR"/>
              </w:rPr>
            </w:pPr>
            <w:r w:rsidRPr="00A7133E">
              <w:rPr>
                <w:rFonts w:eastAsia="Times New Roman" w:cs="Arial"/>
                <w:sz w:val="20"/>
                <w:szCs w:val="20"/>
                <w:lang w:eastAsia="pt-BR"/>
              </w:rPr>
              <w:t> </w:t>
            </w:r>
          </w:p>
        </w:tc>
        <w:tc>
          <w:tcPr>
            <w:tcW w:w="1559" w:type="dxa"/>
            <w:shd w:val="clear" w:color="auto" w:fill="auto"/>
          </w:tcPr>
          <w:p w:rsidR="00920091" w:rsidRPr="00683DAD" w:rsidRDefault="00A7133E" w:rsidP="00920091">
            <w:pPr>
              <w:spacing w:after="0" w:line="360" w:lineRule="auto"/>
              <w:jc w:val="both"/>
              <w:cnfStyle w:val="000000000000"/>
              <w:rPr>
                <w:rFonts w:ascii="Arial" w:eastAsia="Times New Roman" w:hAnsi="Arial" w:cs="Arial"/>
                <w:sz w:val="20"/>
                <w:szCs w:val="20"/>
                <w:lang w:eastAsia="pt-BR"/>
              </w:rPr>
            </w:pPr>
            <w:r w:rsidRPr="00A7133E">
              <w:rPr>
                <w:rFonts w:eastAsia="Times New Roman" w:cs="Arial"/>
                <w:sz w:val="20"/>
                <w:szCs w:val="20"/>
                <w:lang w:eastAsia="pt-BR"/>
              </w:rPr>
              <w:t xml:space="preserve"> 31/10</w:t>
            </w:r>
          </w:p>
        </w:tc>
        <w:tc>
          <w:tcPr>
            <w:tcW w:w="2127" w:type="dxa"/>
            <w:shd w:val="clear" w:color="auto" w:fill="auto"/>
          </w:tcPr>
          <w:p w:rsidR="00920091" w:rsidRPr="00683DAD" w:rsidRDefault="00A7133E" w:rsidP="00920091">
            <w:pPr>
              <w:spacing w:after="0" w:line="360" w:lineRule="auto"/>
              <w:jc w:val="both"/>
              <w:cnfStyle w:val="000000000000"/>
              <w:rPr>
                <w:rFonts w:ascii="Arial" w:eastAsia="Times New Roman" w:hAnsi="Arial" w:cs="Arial"/>
                <w:sz w:val="20"/>
                <w:szCs w:val="20"/>
                <w:lang w:eastAsia="pt-BR"/>
              </w:rPr>
            </w:pPr>
            <w:r w:rsidRPr="00A7133E">
              <w:rPr>
                <w:rFonts w:eastAsia="Times New Roman" w:cs="Arial"/>
                <w:sz w:val="20"/>
                <w:szCs w:val="20"/>
                <w:lang w:eastAsia="pt-BR"/>
              </w:rPr>
              <w:t>0,78</w:t>
            </w:r>
          </w:p>
        </w:tc>
        <w:tc>
          <w:tcPr>
            <w:tcW w:w="1134" w:type="dxa"/>
            <w:shd w:val="clear" w:color="auto" w:fill="auto"/>
          </w:tcPr>
          <w:p w:rsidR="00920091" w:rsidRPr="00683DAD" w:rsidRDefault="00A7133E" w:rsidP="00920091">
            <w:pPr>
              <w:spacing w:after="0" w:line="360" w:lineRule="auto"/>
              <w:jc w:val="both"/>
              <w:cnfStyle w:val="000000000000"/>
              <w:rPr>
                <w:rFonts w:ascii="Arial" w:eastAsia="Times New Roman" w:hAnsi="Arial" w:cs="Arial"/>
                <w:b/>
                <w:bCs/>
                <w:sz w:val="20"/>
                <w:szCs w:val="20"/>
                <w:lang w:eastAsia="pt-BR"/>
              </w:rPr>
            </w:pPr>
            <w:r w:rsidRPr="00A7133E">
              <w:rPr>
                <w:rFonts w:eastAsia="Times New Roman" w:cs="Arial"/>
                <w:b/>
                <w:bCs/>
                <w:sz w:val="20"/>
                <w:szCs w:val="20"/>
                <w:lang w:eastAsia="pt-BR"/>
              </w:rPr>
              <w:t>1,57</w:t>
            </w:r>
          </w:p>
        </w:tc>
        <w:tc>
          <w:tcPr>
            <w:tcW w:w="2693" w:type="dxa"/>
            <w:shd w:val="clear" w:color="auto" w:fill="auto"/>
          </w:tcPr>
          <w:p w:rsidR="00920091" w:rsidRPr="00683DAD" w:rsidRDefault="00A7133E" w:rsidP="00920091">
            <w:pPr>
              <w:spacing w:after="0" w:line="360" w:lineRule="auto"/>
              <w:jc w:val="both"/>
              <w:cnfStyle w:val="000000000000"/>
              <w:rPr>
                <w:rFonts w:ascii="Arial" w:eastAsia="Times New Roman" w:hAnsi="Arial" w:cs="Arial"/>
                <w:b/>
                <w:bCs/>
                <w:sz w:val="20"/>
                <w:szCs w:val="20"/>
                <w:lang w:eastAsia="pt-BR"/>
              </w:rPr>
            </w:pPr>
            <w:r w:rsidRPr="00A7133E">
              <w:rPr>
                <w:rFonts w:eastAsia="Times New Roman" w:cs="Arial"/>
                <w:b/>
                <w:bCs/>
                <w:sz w:val="20"/>
                <w:szCs w:val="20"/>
                <w:lang w:eastAsia="pt-BR"/>
              </w:rPr>
              <w:t>0,8 - 2,4</w:t>
            </w:r>
          </w:p>
        </w:tc>
        <w:tc>
          <w:tcPr>
            <w:tcW w:w="308" w:type="dxa"/>
            <w:shd w:val="clear" w:color="auto" w:fill="auto"/>
          </w:tcPr>
          <w:p w:rsidR="00920091" w:rsidRPr="00683DAD" w:rsidRDefault="00920091" w:rsidP="00920091">
            <w:pPr>
              <w:spacing w:after="0" w:line="360" w:lineRule="auto"/>
              <w:jc w:val="both"/>
              <w:cnfStyle w:val="000000000000"/>
              <w:rPr>
                <w:rFonts w:ascii="Arial" w:eastAsia="Times New Roman" w:hAnsi="Arial" w:cs="Arial"/>
                <w:b/>
                <w:bCs/>
                <w:sz w:val="20"/>
                <w:szCs w:val="20"/>
                <w:lang w:eastAsia="pt-BR"/>
              </w:rPr>
            </w:pPr>
          </w:p>
        </w:tc>
      </w:tr>
    </w:tbl>
    <w:p w:rsidR="00920091" w:rsidRPr="00E41E0E" w:rsidRDefault="00920091" w:rsidP="00920091">
      <w:pPr>
        <w:spacing w:after="0" w:line="360" w:lineRule="auto"/>
        <w:jc w:val="both"/>
        <w:rPr>
          <w:rFonts w:cs="Arial"/>
          <w:b/>
          <w:color w:val="000000" w:themeColor="text1"/>
          <w:sz w:val="20"/>
          <w:szCs w:val="24"/>
        </w:rPr>
      </w:pPr>
      <w:r w:rsidRPr="00E41E0E">
        <w:rPr>
          <w:rFonts w:cs="Arial"/>
          <w:b/>
          <w:color w:val="000000" w:themeColor="text1"/>
          <w:sz w:val="20"/>
          <w:szCs w:val="24"/>
        </w:rPr>
        <w:t xml:space="preserve">Fonte: </w:t>
      </w:r>
      <w:r w:rsidRPr="00E41E0E">
        <w:rPr>
          <w:rFonts w:cs="Arial"/>
          <w:color w:val="000000" w:themeColor="text1"/>
          <w:sz w:val="20"/>
          <w:szCs w:val="24"/>
        </w:rPr>
        <w:t xml:space="preserve">Dados da pesquisa, </w:t>
      </w:r>
      <w:proofErr w:type="gramStart"/>
      <w:r w:rsidRPr="00E41E0E">
        <w:rPr>
          <w:rFonts w:cs="Arial"/>
          <w:color w:val="000000" w:themeColor="text1"/>
          <w:sz w:val="20"/>
          <w:szCs w:val="24"/>
        </w:rPr>
        <w:t>2017</w:t>
      </w:r>
      <w:proofErr w:type="gramEnd"/>
    </w:p>
    <w:p w:rsidR="00E057A7" w:rsidRPr="00E41E0E" w:rsidRDefault="00E057A7" w:rsidP="00920091">
      <w:pPr>
        <w:spacing w:after="0" w:line="360" w:lineRule="auto"/>
        <w:jc w:val="both"/>
        <w:rPr>
          <w:rFonts w:cs="Arial"/>
          <w:b/>
          <w:color w:val="000000" w:themeColor="text1"/>
          <w:szCs w:val="24"/>
        </w:rPr>
      </w:pPr>
    </w:p>
    <w:p w:rsidR="00920091" w:rsidRPr="00683DAD" w:rsidRDefault="00A7133E" w:rsidP="00F874DD">
      <w:pPr>
        <w:spacing w:after="0" w:line="240" w:lineRule="auto"/>
        <w:jc w:val="both"/>
        <w:rPr>
          <w:rFonts w:cs="Arial"/>
          <w:color w:val="000000" w:themeColor="text1"/>
          <w:sz w:val="20"/>
          <w:szCs w:val="20"/>
        </w:rPr>
      </w:pPr>
      <w:r w:rsidRPr="00A7133E">
        <w:rPr>
          <w:rFonts w:cs="Arial"/>
          <w:b/>
          <w:color w:val="000000" w:themeColor="text1"/>
          <w:sz w:val="20"/>
          <w:szCs w:val="20"/>
        </w:rPr>
        <w:t>Figura 1 –</w:t>
      </w:r>
      <w:r w:rsidRPr="00A7133E">
        <w:rPr>
          <w:rFonts w:cs="Arial"/>
          <w:color w:val="000000" w:themeColor="text1"/>
          <w:sz w:val="20"/>
          <w:szCs w:val="20"/>
        </w:rPr>
        <w:t xml:space="preserve"> Comparação, média e intervalo de confiança dos macroelementos encontrados em cada macrocompartimento na primeira e na segunda coleta.</w:t>
      </w:r>
    </w:p>
    <w:p w:rsidR="00E057A7" w:rsidRPr="00E41E0E" w:rsidRDefault="00E65271" w:rsidP="00920091">
      <w:pPr>
        <w:spacing w:after="0" w:line="360" w:lineRule="auto"/>
        <w:jc w:val="both"/>
        <w:rPr>
          <w:rFonts w:cs="Arial"/>
          <w:color w:val="000000" w:themeColor="text1"/>
          <w:sz w:val="20"/>
        </w:rPr>
      </w:pPr>
      <w:r w:rsidRPr="00E65271">
        <w:rPr>
          <w:rFonts w:cs="Arial"/>
          <w:noProof/>
          <w:color w:val="000000" w:themeColor="text1"/>
          <w:sz w:val="20"/>
          <w:lang w:val="en-US"/>
        </w:rPr>
        <w:lastRenderedPageBreak/>
        <w:pict>
          <v:shapetype id="_x0000_t202" coordsize="21600,21600" o:spt="202" path="m,l,21600r21600,l21600,xe">
            <v:stroke joinstyle="miter"/>
            <v:path gradientshapeok="t" o:connecttype="rect"/>
          </v:shapetype>
          <v:shape id="Caixa de texto 22" o:spid="_x0000_s1026" type="#_x0000_t202" style="position:absolute;left:0;text-align:left;margin-left:224.2pt;margin-top:182.05pt;width:12.15pt;height:6.5pt;z-index:251676672;visibility:visible;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" fillcolor="white [3201]" strokecolor="white [3212]" strokeweight=".5pt">
            <v:textbox style="mso-next-textbox:#Caixa de texto 22">
              <w:txbxContent>
                <w:p w:rsidR="007140DB" w:rsidRDefault="007140DB" w:rsidP="008272A1"/>
              </w:txbxContent>
            </v:textbox>
          </v:shape>
        </w:pict>
      </w:r>
      <w:r w:rsidRPr="00E65271">
        <w:rPr>
          <w:rFonts w:cs="Arial"/>
          <w:noProof/>
          <w:color w:val="000000" w:themeColor="text1"/>
          <w:sz w:val="20"/>
          <w:lang w:val="en-US"/>
        </w:rPr>
        <w:pict>
          <v:shape id="Caixa de texto 21" o:spid="_x0000_s1027" type="#_x0000_t202" style="position:absolute;left:0;text-align:left;margin-left:226.5pt;margin-top:166.4pt;width:6.45pt;height:3.6pt;z-index:25167564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" fillcolor="white [3201]" strokecolor="white [3212]" strokeweight=".5pt">
            <v:textbox style="mso-next-textbox:#Caixa de texto 21">
              <w:txbxContent>
                <w:p w:rsidR="007140DB" w:rsidRDefault="007140DB" w:rsidP="008272A1"/>
              </w:txbxContent>
            </v:textbox>
          </v:shape>
        </w:pict>
      </w:r>
      <w:r w:rsidRPr="00E65271">
        <w:rPr>
          <w:rFonts w:cs="Arial"/>
          <w:noProof/>
          <w:color w:val="000000" w:themeColor="text1"/>
          <w:sz w:val="20"/>
          <w:lang w:val="en-US"/>
        </w:rPr>
        <w:pict>
          <v:shape id="Caixa de texto 19" o:spid="_x0000_s1028" type="#_x0000_t202" style="position:absolute;left:0;text-align:left;margin-left:224.4pt;margin-top:129.55pt;width:12.15pt;height:6.5pt;z-index:251673600;visibility:visible;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" fillcolor="white [3201]" strokecolor="white [3212]" strokeweight=".5pt">
            <v:textbox style="mso-next-textbox:#Caixa de texto 19">
              <w:txbxContent>
                <w:p w:rsidR="007140DB" w:rsidRDefault="007140DB" w:rsidP="008272A1"/>
              </w:txbxContent>
            </v:textbox>
          </v:shape>
        </w:pict>
      </w:r>
      <w:r w:rsidRPr="00E65271">
        <w:rPr>
          <w:rFonts w:cs="Arial"/>
          <w:noProof/>
          <w:color w:val="000000" w:themeColor="text1"/>
          <w:sz w:val="20"/>
          <w:lang w:val="en-US"/>
        </w:rPr>
        <w:pict>
          <v:shape id="Caixa de texto 18" o:spid="_x0000_s1029" type="#_x0000_t202" style="position:absolute;left:0;text-align:left;margin-left:224.2pt;margin-top:113.25pt;width:12.15pt;height:6.5pt;z-index:251672576;visibility:visible;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" fillcolor="white [3201]" strokecolor="white [3212]" strokeweight=".5pt">
            <v:textbox style="mso-next-textbox:#Caixa de texto 18">
              <w:txbxContent>
                <w:p w:rsidR="007140DB" w:rsidRDefault="007140DB" w:rsidP="008272A1"/>
              </w:txbxContent>
            </v:textbox>
          </v:shape>
        </w:pict>
      </w:r>
      <w:r w:rsidRPr="00E65271">
        <w:rPr>
          <w:rFonts w:cs="Arial"/>
          <w:noProof/>
          <w:color w:val="000000" w:themeColor="text1"/>
          <w:sz w:val="20"/>
          <w:lang w:val="en-US"/>
        </w:rPr>
        <w:pict>
          <v:shape id="Caixa de texto 29" o:spid="_x0000_s1030" type="#_x0000_t202" style="position:absolute;left:0;text-align:left;margin-left:97.7pt;margin-top:160.25pt;width:12.15pt;height:6.5pt;z-index:251669504;visibility:visible;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" fillcolor="white [3201]" strokecolor="white [3212]" strokeweight=".5pt">
            <v:textbox style="mso-next-textbox:#Caixa de texto 29">
              <w:txbxContent>
                <w:p w:rsidR="007140DB" w:rsidRDefault="007140DB" w:rsidP="008272A1"/>
              </w:txbxContent>
            </v:textbox>
          </v:shape>
        </w:pict>
      </w:r>
      <w:r w:rsidRPr="00E65271">
        <w:rPr>
          <w:rFonts w:cs="Arial"/>
          <w:noProof/>
          <w:color w:val="000000" w:themeColor="text1"/>
          <w:sz w:val="20"/>
          <w:lang w:val="en-US"/>
        </w:rPr>
        <w:pict>
          <v:shape id="Caixa de texto 15" o:spid="_x0000_s1031" type="#_x0000_t202" style="position:absolute;left:0;text-align:left;margin-left:97.2pt;margin-top:176.45pt;width:12.15pt;height:6.55pt;z-index:251671552;visibility:visible;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" fillcolor="white [3201]" strokecolor="white [3212]" strokeweight=".5pt">
            <v:textbox style="mso-next-textbox:#Caixa de texto 15">
              <w:txbxContent>
                <w:p w:rsidR="007140DB" w:rsidRDefault="007140DB" w:rsidP="008272A1"/>
              </w:txbxContent>
            </v:textbox>
          </v:shape>
        </w:pict>
      </w:r>
      <w:r w:rsidRPr="00E65271">
        <w:rPr>
          <w:rFonts w:cs="Arial"/>
          <w:noProof/>
          <w:color w:val="000000" w:themeColor="text1"/>
          <w:sz w:val="20"/>
          <w:lang w:val="en-US"/>
        </w:rPr>
        <w:pict>
          <v:shape id="Caixa de texto 28" o:spid="_x0000_s1032" type="#_x0000_t202" style="position:absolute;left:0;text-align:left;margin-left:97.55pt;margin-top:123.55pt;width:12.15pt;height:6.5pt;z-index:251668480;visibility:visible;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" fillcolor="white [3201]" strokecolor="white [3212]" strokeweight=".5pt">
            <v:textbox style="mso-next-textbox:#Caixa de texto 28">
              <w:txbxContent>
                <w:p w:rsidR="007140DB" w:rsidRDefault="007140DB" w:rsidP="008272A1"/>
              </w:txbxContent>
            </v:textbox>
          </v:shape>
        </w:pict>
      </w:r>
      <w:r w:rsidRPr="00E65271">
        <w:rPr>
          <w:rFonts w:cs="Arial"/>
          <w:noProof/>
          <w:color w:val="000000" w:themeColor="text1"/>
          <w:sz w:val="20"/>
          <w:lang w:val="en-US"/>
        </w:rPr>
        <w:pict>
          <v:shape id="Caixa de texto 27" o:spid="_x0000_s1033" type="#_x0000_t202" style="position:absolute;left:0;text-align:left;margin-left:97.4pt;margin-top:107.2pt;width:12.15pt;height:6.5pt;z-index:251667456;visibility:visible;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" fillcolor="white [3201]" strokecolor="white [3212]" strokeweight=".5pt">
            <v:textbox style="mso-next-textbox:#Caixa de texto 27">
              <w:txbxContent>
                <w:p w:rsidR="007140DB" w:rsidRDefault="007140DB" w:rsidP="008272A1"/>
              </w:txbxContent>
            </v:textbox>
          </v:shape>
        </w:pict>
      </w:r>
      <w:r w:rsidRPr="00E65271">
        <w:rPr>
          <w:rFonts w:cs="Arial"/>
          <w:noProof/>
          <w:color w:val="000000" w:themeColor="text1"/>
          <w:lang w:val="en-US"/>
        </w:rPr>
        <w:pict>
          <v:line id="Conector reto 17" o:spid="_x0000_s1037" style="position:absolute;left:0;text-align:left;z-index:251665408;visibility:visible;mso-width-relative:margin" from="335.4pt,319.35pt" to="351.95pt,31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" strokecolor="black [3213]" strokeweight=".5pt">
            <v:stroke joinstyle="miter"/>
          </v:line>
        </w:pict>
      </w:r>
      <w:r w:rsidRPr="00E65271">
        <w:rPr>
          <w:rFonts w:cs="Arial"/>
          <w:noProof/>
          <w:color w:val="000000" w:themeColor="text1"/>
          <w:lang w:val="en-US"/>
        </w:rPr>
        <w:pict>
          <v:shape id="Caixa de Texto 4" o:spid="_x0000_s1034" type="#_x0000_t202" style="position:absolute;left:0;text-align:left;margin-left:318.7pt;margin-top:290.35pt;width:132pt;height:41.25pt;z-index:25166336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" fillcolor="white [3201]" strokecolor="#a5a5a5 [2092]" strokeweight="1.5pt">
            <v:textbox style="mso-next-textbox:#Caixa de Texto 4">
              <w:txbxContent>
                <w:p w:rsidR="007140DB" w:rsidRPr="00E057A7" w:rsidRDefault="007140DB" w:rsidP="00E057A7">
                  <w:pPr>
                    <w:jc w:val="center"/>
                    <w:rPr>
                      <w:sz w:val="16"/>
                      <w:szCs w:val="16"/>
                    </w:rPr>
                  </w:pPr>
                  <w:r>
                    <w:rPr>
                      <w:sz w:val="16"/>
                      <w:szCs w:val="16"/>
                    </w:rPr>
                    <w:t>------ (</w:t>
                  </w:r>
                  <w:r w:rsidRPr="00E057A7">
                    <w:rPr>
                      <w:sz w:val="16"/>
                      <w:szCs w:val="16"/>
                    </w:rPr>
                    <w:t>Primeira coleta 03/06)</w:t>
                  </w:r>
                </w:p>
                <w:p w:rsidR="007140DB" w:rsidRPr="00E057A7" w:rsidRDefault="007140DB" w:rsidP="00E057A7">
                  <w:pPr>
                    <w:rPr>
                      <w:sz w:val="16"/>
                      <w:szCs w:val="16"/>
                    </w:rPr>
                  </w:pPr>
                  <w:r>
                    <w:rPr>
                      <w:sz w:val="16"/>
                      <w:szCs w:val="16"/>
                    </w:rPr>
                    <w:t xml:space="preserve">             </w:t>
                  </w:r>
                  <w:r w:rsidRPr="00E057A7">
                    <w:rPr>
                      <w:sz w:val="16"/>
                      <w:szCs w:val="16"/>
                    </w:rPr>
                    <w:t>(Segun</w:t>
                  </w:r>
                  <w:r>
                    <w:rPr>
                      <w:sz w:val="16"/>
                      <w:szCs w:val="16"/>
                    </w:rPr>
                    <w:t>d</w:t>
                  </w:r>
                  <w:r w:rsidRPr="00E057A7">
                    <w:rPr>
                      <w:sz w:val="16"/>
                      <w:szCs w:val="16"/>
                    </w:rPr>
                    <w:t>a coleta 31/10)</w:t>
                  </w:r>
                </w:p>
              </w:txbxContent>
            </v:textbox>
          </v:shape>
        </w:pict>
      </w:r>
      <w:r w:rsidR="00920091" w:rsidRPr="00E41E0E">
        <w:rPr>
          <w:rFonts w:cs="Arial"/>
          <w:noProof/>
          <w:color w:val="000000" w:themeColor="text1"/>
          <w:lang w:eastAsia="pt-BR"/>
        </w:rPr>
        <w:drawing>
          <wp:inline distT="0" distB="0" distL="0" distR="0">
            <wp:extent cx="5783433" cy="3776353"/>
            <wp:effectExtent l="0" t="0" r="8255" b="0"/>
            <wp:docPr id="1" name="Imagem 1" descr="C:\Users\Micro\Downloads\inter_mp.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cro\Downloads\inter_mp.tif"/>
                    <pic:cNvPicPr>
                      <a:picLocks noChangeAspect="1" noChangeArrowheads="1"/>
                    </pic:cNvPicPr>
                  </pic:nvPicPr>
                  <pic:blipFill>
                    <a:blip r:embed="rId1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835513" cy="3810359"/>
                    </a:xfrm>
                    <a:prstGeom prst="rect">
                      <a:avLst/>
                    </a:prstGeom>
                    <a:noFill/>
                    <a:ln>
                      <a:noFill/>
                    </a:ln>
                  </pic:spPr>
                </pic:pic>
              </a:graphicData>
            </a:graphic>
          </wp:inline>
        </w:drawing>
      </w:r>
      <w:r w:rsidRPr="00E65271">
        <w:rPr>
          <w:rFonts w:cs="Arial"/>
          <w:noProof/>
          <w:color w:val="000000" w:themeColor="text1"/>
          <w:sz w:val="20"/>
          <w:szCs w:val="20"/>
          <w:lang w:val="en-US"/>
        </w:rPr>
        <w:pict>
          <v:line id="Conector reto 16" o:spid="_x0000_s1036" style="position:absolute;left:0;text-align:left;z-index:251664384;visibility:visible;mso-position-horizontal-relative:text;mso-position-vertical-relative:text" from="335.35pt,16.1pt" to="351.95pt,1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" strokecolor="black [3200]" strokeweight="1pt">
            <v:stroke joinstyle="miter"/>
          </v:line>
        </w:pict>
      </w:r>
      <w:r w:rsidR="00E057A7" w:rsidRPr="00E41E0E">
        <w:rPr>
          <w:rFonts w:cs="Arial"/>
          <w:color w:val="000000" w:themeColor="text1"/>
          <w:sz w:val="20"/>
        </w:rPr>
        <w:t xml:space="preserve">                   </w:t>
      </w:r>
      <w:r w:rsidR="00920091" w:rsidRPr="00E41E0E">
        <w:rPr>
          <w:rFonts w:cs="Arial"/>
          <w:b/>
          <w:color w:val="000000" w:themeColor="text1"/>
          <w:sz w:val="20"/>
          <w:szCs w:val="20"/>
        </w:rPr>
        <w:t>Fonte:</w:t>
      </w:r>
      <w:r w:rsidR="00920091" w:rsidRPr="00E41E0E">
        <w:rPr>
          <w:rFonts w:cs="Arial"/>
          <w:color w:val="000000" w:themeColor="text1"/>
          <w:sz w:val="20"/>
          <w:szCs w:val="20"/>
        </w:rPr>
        <w:t xml:space="preserve"> dados da pesquisa, 2017.</w:t>
      </w:r>
    </w:p>
    <w:p w:rsidR="00A75EAF" w:rsidRPr="00E41E0E" w:rsidRDefault="00E65271" w:rsidP="00920091">
      <w:pPr>
        <w:spacing w:after="0" w:line="360" w:lineRule="auto"/>
        <w:jc w:val="both"/>
        <w:rPr>
          <w:rFonts w:cs="Arial"/>
          <w:color w:val="000000" w:themeColor="text1"/>
          <w:sz w:val="20"/>
        </w:rPr>
      </w:pPr>
      <w:r w:rsidRPr="00E65271">
        <w:rPr>
          <w:rFonts w:cs="Arial"/>
          <w:noProof/>
          <w:color w:val="000000" w:themeColor="text1"/>
          <w:sz w:val="20"/>
          <w:lang w:val="en-US"/>
        </w:rPr>
        <w:pict>
          <v:shape id="Caixa de texto 23" o:spid="_x0000_s1035" type="#_x0000_t202" style="position:absolute;left:0;text-align:left;margin-left:182.5pt;margin-top:114.75pt;width:12.15pt;height:6.55pt;z-index:251677696;visibility:visible;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" fillcolor="white [3201]" strokeweight=".5pt">
            <v:textbox style="mso-next-textbox:#Caixa de texto 23">
              <w:txbxContent>
                <w:p w:rsidR="007140DB" w:rsidRDefault="007140DB" w:rsidP="008272A1"/>
              </w:txbxContent>
            </v:textbox>
          </v:shape>
        </w:pict>
      </w:r>
    </w:p>
    <w:p w:rsidR="00683DAD" w:rsidRDefault="00683DAD" w:rsidP="005D0307">
      <w:pPr>
        <w:spacing w:after="0" w:line="360" w:lineRule="auto"/>
        <w:jc w:val="both"/>
        <w:rPr>
          <w:rFonts w:cs="Arial"/>
          <w:b/>
          <w:color w:val="000000" w:themeColor="text1"/>
          <w:szCs w:val="24"/>
        </w:rPr>
      </w:pPr>
    </w:p>
    <w:p w:rsidR="00683DAD" w:rsidRDefault="00683DAD" w:rsidP="005D0307">
      <w:pPr>
        <w:spacing w:after="0" w:line="360" w:lineRule="auto"/>
        <w:jc w:val="both"/>
        <w:rPr>
          <w:rFonts w:cs="Arial"/>
          <w:b/>
          <w:color w:val="000000" w:themeColor="text1"/>
          <w:szCs w:val="24"/>
        </w:rPr>
      </w:pPr>
    </w:p>
    <w:p w:rsidR="00683DAD" w:rsidRDefault="00683DAD" w:rsidP="005D0307">
      <w:pPr>
        <w:spacing w:after="0" w:line="360" w:lineRule="auto"/>
        <w:jc w:val="both"/>
        <w:rPr>
          <w:rFonts w:cs="Arial"/>
          <w:b/>
          <w:color w:val="000000" w:themeColor="text1"/>
          <w:szCs w:val="24"/>
        </w:rPr>
      </w:pPr>
    </w:p>
    <w:p w:rsidR="00920091" w:rsidRPr="00E41E0E" w:rsidRDefault="00920091" w:rsidP="005D0307">
      <w:pPr>
        <w:spacing w:after="0" w:line="360" w:lineRule="auto"/>
        <w:jc w:val="both"/>
        <w:rPr>
          <w:rFonts w:cs="Arial"/>
          <w:color w:val="000000" w:themeColor="text1"/>
          <w:szCs w:val="24"/>
        </w:rPr>
      </w:pPr>
      <w:proofErr w:type="gramStart"/>
      <w:r w:rsidRPr="00E41E0E">
        <w:rPr>
          <w:rFonts w:cs="Arial"/>
          <w:b/>
          <w:color w:val="000000" w:themeColor="text1"/>
          <w:szCs w:val="24"/>
        </w:rPr>
        <w:t>5</w:t>
      </w:r>
      <w:proofErr w:type="gramEnd"/>
      <w:r w:rsidRPr="00E41E0E">
        <w:rPr>
          <w:rFonts w:cs="Arial"/>
          <w:b/>
          <w:color w:val="000000" w:themeColor="text1"/>
          <w:szCs w:val="24"/>
        </w:rPr>
        <w:t xml:space="preserve"> DISCUSSÃO</w:t>
      </w:r>
    </w:p>
    <w:p w:rsidR="00920091" w:rsidRPr="00E41E0E" w:rsidRDefault="00920091" w:rsidP="00920091">
      <w:pPr>
        <w:spacing w:after="0" w:line="360" w:lineRule="auto"/>
        <w:jc w:val="both"/>
        <w:rPr>
          <w:rFonts w:cs="Arial"/>
          <w:color w:val="000000" w:themeColor="text1"/>
          <w:szCs w:val="24"/>
        </w:rPr>
      </w:pPr>
    </w:p>
    <w:p w:rsidR="00920091" w:rsidRPr="00E41E0E" w:rsidRDefault="00920091" w:rsidP="00920091">
      <w:pPr>
        <w:spacing w:after="0" w:line="360" w:lineRule="auto"/>
        <w:ind w:firstLine="708"/>
        <w:jc w:val="both"/>
        <w:rPr>
          <w:rFonts w:cs="Arial"/>
          <w:color w:val="000000" w:themeColor="text1"/>
          <w:szCs w:val="24"/>
        </w:rPr>
      </w:pPr>
      <w:r w:rsidRPr="00E41E0E">
        <w:rPr>
          <w:rFonts w:cs="Arial"/>
          <w:color w:val="000000" w:themeColor="text1"/>
          <w:szCs w:val="24"/>
        </w:rPr>
        <w:t>Ao longo do tempo surgiram muitos estudos sobre o esporte</w:t>
      </w:r>
      <w:r w:rsidR="003E3451">
        <w:rPr>
          <w:rFonts w:cs="Arial"/>
          <w:color w:val="000000" w:themeColor="text1"/>
          <w:szCs w:val="24"/>
        </w:rPr>
        <w:t>,</w:t>
      </w:r>
      <w:r w:rsidRPr="00E41E0E">
        <w:rPr>
          <w:rFonts w:cs="Arial"/>
          <w:color w:val="000000" w:themeColor="text1"/>
          <w:szCs w:val="24"/>
        </w:rPr>
        <w:t xml:space="preserve"> dentre eles o futebol (</w:t>
      </w:r>
      <w:r w:rsidR="003E3451" w:rsidRPr="00E41E0E">
        <w:rPr>
          <w:rFonts w:cs="Arial"/>
          <w:color w:val="000000" w:themeColor="text1"/>
          <w:szCs w:val="24"/>
        </w:rPr>
        <w:t xml:space="preserve">TUBINO 2001; </w:t>
      </w:r>
      <w:r w:rsidRPr="00E41E0E">
        <w:rPr>
          <w:rFonts w:cs="Arial"/>
          <w:color w:val="000000" w:themeColor="text1"/>
          <w:szCs w:val="24"/>
        </w:rPr>
        <w:t xml:space="preserve">BARBANTI, 2006; </w:t>
      </w:r>
      <w:r w:rsidR="003E3451" w:rsidRPr="00E41E0E">
        <w:rPr>
          <w:rFonts w:cs="Arial"/>
          <w:color w:val="000000" w:themeColor="text1"/>
          <w:szCs w:val="24"/>
        </w:rPr>
        <w:t xml:space="preserve">CONSTANTINO 2007; </w:t>
      </w:r>
      <w:r w:rsidR="003E3451">
        <w:rPr>
          <w:rFonts w:cs="Arial"/>
          <w:color w:val="000000" w:themeColor="text1"/>
          <w:szCs w:val="24"/>
        </w:rPr>
        <w:t>TUBINO, 2011;</w:t>
      </w:r>
      <w:r w:rsidR="003E3451" w:rsidRPr="00E41E0E">
        <w:rPr>
          <w:rFonts w:cs="Arial"/>
          <w:color w:val="000000" w:themeColor="text1"/>
          <w:szCs w:val="24"/>
        </w:rPr>
        <w:t xml:space="preserve"> </w:t>
      </w:r>
      <w:r w:rsidRPr="00E41E0E">
        <w:rPr>
          <w:rFonts w:cs="Arial"/>
          <w:color w:val="000000" w:themeColor="text1"/>
          <w:szCs w:val="24"/>
        </w:rPr>
        <w:t>CORRÊA 2013; entre outros). Em contrapartida</w:t>
      </w:r>
      <w:r w:rsidR="003E3451">
        <w:rPr>
          <w:rFonts w:cs="Arial"/>
          <w:color w:val="000000" w:themeColor="text1"/>
          <w:szCs w:val="24"/>
        </w:rPr>
        <w:t>,</w:t>
      </w:r>
      <w:r w:rsidRPr="00E41E0E">
        <w:rPr>
          <w:rFonts w:cs="Arial"/>
          <w:color w:val="000000" w:themeColor="text1"/>
          <w:szCs w:val="24"/>
        </w:rPr>
        <w:t xml:space="preserve"> outros estudiosos vêm se debruçando s</w:t>
      </w:r>
      <w:r w:rsidR="00D978E2">
        <w:rPr>
          <w:rFonts w:cs="Arial"/>
          <w:color w:val="000000" w:themeColor="text1"/>
          <w:szCs w:val="24"/>
        </w:rPr>
        <w:t>obre as</w:t>
      </w:r>
      <w:r w:rsidRPr="00E41E0E">
        <w:rPr>
          <w:rFonts w:cs="Arial"/>
          <w:color w:val="000000" w:themeColor="text1"/>
          <w:szCs w:val="24"/>
        </w:rPr>
        <w:t xml:space="preserve"> problemáticas e definições do meio ambiente e </w:t>
      </w:r>
      <w:r w:rsidR="00DA45C2">
        <w:rPr>
          <w:rFonts w:cs="Arial"/>
          <w:color w:val="000000" w:themeColor="text1"/>
          <w:szCs w:val="24"/>
        </w:rPr>
        <w:t>Educação Ambiental</w:t>
      </w:r>
      <w:r w:rsidRPr="00E41E0E">
        <w:rPr>
          <w:rFonts w:cs="Arial"/>
          <w:color w:val="000000" w:themeColor="text1"/>
          <w:szCs w:val="24"/>
        </w:rPr>
        <w:t xml:space="preserve"> (</w:t>
      </w:r>
      <w:proofErr w:type="gramStart"/>
      <w:r w:rsidRPr="00E41E0E">
        <w:rPr>
          <w:rFonts w:cs="Arial"/>
          <w:color w:val="000000" w:themeColor="text1"/>
          <w:szCs w:val="24"/>
        </w:rPr>
        <w:t>SANTOS, 2014</w:t>
      </w:r>
      <w:proofErr w:type="gramEnd"/>
      <w:r w:rsidRPr="00E41E0E">
        <w:rPr>
          <w:rFonts w:cs="Arial"/>
          <w:color w:val="000000" w:themeColor="text1"/>
          <w:szCs w:val="24"/>
        </w:rPr>
        <w:t>; CARVALHO 2014; SAUVÉ, 2016; PESSINI E SGANZERLA, 2016).  Contudo, é notór</w:t>
      </w:r>
      <w:r w:rsidR="00A7133E" w:rsidRPr="00A7133E">
        <w:rPr>
          <w:rFonts w:cs="Arial"/>
          <w:color w:val="000000" w:themeColor="text1"/>
          <w:szCs w:val="24"/>
          <w:u w:val="single"/>
        </w:rPr>
        <w:t xml:space="preserve">ia a escassez de </w:t>
      </w:r>
      <w:r w:rsidRPr="00E41E0E">
        <w:rPr>
          <w:rFonts w:cs="Arial"/>
          <w:color w:val="000000" w:themeColor="text1"/>
          <w:szCs w:val="24"/>
        </w:rPr>
        <w:t xml:space="preserve">trabalhos que avaliem a contribuição do futebol ou outras modalidades de esportes para a educação socioambiental, seja através da </w:t>
      </w:r>
      <w:proofErr w:type="gramStart"/>
      <w:r w:rsidRPr="00E41E0E">
        <w:rPr>
          <w:rFonts w:cs="Arial"/>
          <w:color w:val="000000" w:themeColor="text1"/>
          <w:szCs w:val="24"/>
        </w:rPr>
        <w:t>educação formal ou inseridos em projetos sociais</w:t>
      </w:r>
      <w:proofErr w:type="gramEnd"/>
      <w:r w:rsidRPr="00E41E0E">
        <w:rPr>
          <w:rFonts w:cs="Arial"/>
          <w:color w:val="000000" w:themeColor="text1"/>
          <w:szCs w:val="24"/>
        </w:rPr>
        <w:t>.</w:t>
      </w:r>
    </w:p>
    <w:p w:rsidR="00920091" w:rsidRPr="00E41E0E" w:rsidRDefault="00920091" w:rsidP="00920091">
      <w:pPr>
        <w:pStyle w:val="Corpodotexto"/>
        <w:rPr>
          <w:rFonts w:ascii="Arial" w:hAnsi="Arial" w:cs="Arial"/>
        </w:rPr>
      </w:pPr>
      <w:bookmarkStart w:id="6" w:name="_Hlk510020837"/>
      <w:r w:rsidRPr="00E41E0E">
        <w:rPr>
          <w:rFonts w:ascii="Arial" w:hAnsi="Arial" w:cs="Arial"/>
        </w:rPr>
        <w:t xml:space="preserve">Partindo do conceito de percepção ambiental, que pode ser definido como sendo uma tomada de consciência do ambiente pelo homem, ou seja, o ato de perceber o ambiente </w:t>
      </w:r>
      <w:r w:rsidR="003E3451">
        <w:rPr>
          <w:rFonts w:ascii="Arial" w:hAnsi="Arial" w:cs="Arial"/>
        </w:rPr>
        <w:t xml:space="preserve">em </w:t>
      </w:r>
      <w:r w:rsidRPr="00E41E0E">
        <w:rPr>
          <w:rFonts w:ascii="Arial" w:hAnsi="Arial" w:cs="Arial"/>
        </w:rPr>
        <w:t xml:space="preserve">que se está inserido, aprendendo a proteger e a cuidar do mesmo (FOGGIANATO, 2011), este estudo avaliou a percepção socioambiental de crianças, antes e após </w:t>
      </w:r>
      <w:r w:rsidR="003E3451">
        <w:rPr>
          <w:rFonts w:ascii="Arial" w:hAnsi="Arial" w:cs="Arial"/>
        </w:rPr>
        <w:t>participarem de</w:t>
      </w:r>
      <w:r w:rsidRPr="00E41E0E">
        <w:rPr>
          <w:rFonts w:ascii="Arial" w:hAnsi="Arial" w:cs="Arial"/>
        </w:rPr>
        <w:t xml:space="preserve"> aulas de </w:t>
      </w:r>
      <w:r w:rsidR="00164513">
        <w:rPr>
          <w:rFonts w:ascii="Arial" w:hAnsi="Arial" w:cs="Arial"/>
        </w:rPr>
        <w:t>Futebol Educacional</w:t>
      </w:r>
      <w:r w:rsidRPr="00E41E0E">
        <w:rPr>
          <w:rFonts w:ascii="Arial" w:hAnsi="Arial" w:cs="Arial"/>
        </w:rPr>
        <w:t>. Es</w:t>
      </w:r>
      <w:r w:rsidR="003E3451">
        <w:rPr>
          <w:rFonts w:ascii="Arial" w:hAnsi="Arial" w:cs="Arial"/>
        </w:rPr>
        <w:t>t</w:t>
      </w:r>
      <w:r w:rsidRPr="00E41E0E">
        <w:rPr>
          <w:rFonts w:ascii="Arial" w:hAnsi="Arial" w:cs="Arial"/>
        </w:rPr>
        <w:t xml:space="preserve">a </w:t>
      </w:r>
      <w:r w:rsidRPr="00E41E0E">
        <w:rPr>
          <w:rFonts w:ascii="Arial" w:hAnsi="Arial" w:cs="Arial"/>
        </w:rPr>
        <w:lastRenderedPageBreak/>
        <w:t xml:space="preserve">investigação trouxe novas possibilidades de atuação do esporte (futebol) como agente de transformação social, tanto na educação escolar como na formação não escolar, servindo como mais um instrumento de atração, retenção e conscientização diante das atitudes socioambientais.  </w:t>
      </w:r>
    </w:p>
    <w:p w:rsidR="00920091" w:rsidRPr="00E41E0E" w:rsidRDefault="00920091" w:rsidP="00920091">
      <w:pPr>
        <w:spacing w:after="0" w:line="360" w:lineRule="auto"/>
        <w:ind w:firstLine="851"/>
        <w:jc w:val="both"/>
        <w:rPr>
          <w:rFonts w:cs="Arial"/>
          <w:color w:val="000000" w:themeColor="text1"/>
          <w:szCs w:val="24"/>
        </w:rPr>
      </w:pPr>
      <w:r w:rsidRPr="00E41E0E">
        <w:rPr>
          <w:rFonts w:cs="Arial"/>
          <w:color w:val="000000" w:themeColor="text1"/>
        </w:rPr>
        <w:t xml:space="preserve">Ressalta-se </w:t>
      </w:r>
      <w:r w:rsidR="00E057A7" w:rsidRPr="00E41E0E">
        <w:rPr>
          <w:rFonts w:cs="Arial"/>
          <w:color w:val="000000" w:themeColor="text1"/>
        </w:rPr>
        <w:t>que</w:t>
      </w:r>
      <w:r w:rsidRPr="00E41E0E">
        <w:rPr>
          <w:rFonts w:cs="Arial"/>
          <w:color w:val="000000" w:themeColor="text1"/>
        </w:rPr>
        <w:t>, a</w:t>
      </w:r>
      <w:r w:rsidRPr="00E41E0E">
        <w:rPr>
          <w:rFonts w:cs="Arial"/>
          <w:color w:val="000000" w:themeColor="text1"/>
          <w:szCs w:val="24"/>
        </w:rPr>
        <w:t xml:space="preserve">té o presente momento, este é o único estudo na literatura que propõe a utilização de esporte educacional, na modalidade de futebol, como ferramenta aliada à </w:t>
      </w:r>
      <w:r w:rsidR="00DA45C2">
        <w:rPr>
          <w:rFonts w:cs="Arial"/>
          <w:color w:val="000000" w:themeColor="text1"/>
          <w:szCs w:val="24"/>
        </w:rPr>
        <w:t>Educação Ambiental</w:t>
      </w:r>
      <w:r w:rsidRPr="00E41E0E">
        <w:rPr>
          <w:rFonts w:cs="Arial"/>
          <w:color w:val="000000" w:themeColor="text1"/>
          <w:szCs w:val="24"/>
        </w:rPr>
        <w:t xml:space="preserve"> na transformação da consciência socioambiental em crianças.</w:t>
      </w:r>
    </w:p>
    <w:p w:rsidR="00920091" w:rsidRPr="00E41E0E" w:rsidRDefault="00920091" w:rsidP="00E057A7">
      <w:pPr>
        <w:spacing w:after="0" w:line="360" w:lineRule="auto"/>
        <w:ind w:firstLine="851"/>
        <w:jc w:val="both"/>
        <w:rPr>
          <w:rFonts w:cs="Arial"/>
          <w:color w:val="000000" w:themeColor="text1"/>
          <w:szCs w:val="24"/>
        </w:rPr>
      </w:pPr>
      <w:r w:rsidRPr="00E41E0E">
        <w:rPr>
          <w:rFonts w:cs="Arial"/>
          <w:color w:val="000000" w:themeColor="text1"/>
          <w:szCs w:val="24"/>
        </w:rPr>
        <w:t xml:space="preserve">Os resultados obtidos </w:t>
      </w:r>
      <w:r w:rsidR="00D01566">
        <w:rPr>
          <w:rFonts w:cs="Arial"/>
          <w:color w:val="000000" w:themeColor="text1"/>
          <w:szCs w:val="24"/>
        </w:rPr>
        <w:t>n</w:t>
      </w:r>
      <w:r w:rsidRPr="00E41E0E">
        <w:rPr>
          <w:rFonts w:cs="Arial"/>
          <w:color w:val="000000" w:themeColor="text1"/>
          <w:szCs w:val="24"/>
        </w:rPr>
        <w:t>as entrevistas mostram que houve avanços significativos da compreensão dos alunos quanto ao meio ambiente</w:t>
      </w:r>
      <w:r w:rsidR="00E057A7" w:rsidRPr="00E41E0E">
        <w:rPr>
          <w:rFonts w:cs="Arial"/>
          <w:color w:val="000000" w:themeColor="text1"/>
          <w:szCs w:val="24"/>
        </w:rPr>
        <w:t>. I</w:t>
      </w:r>
      <w:r w:rsidRPr="00E41E0E">
        <w:rPr>
          <w:rFonts w:cs="Arial"/>
          <w:color w:val="000000" w:themeColor="text1"/>
          <w:szCs w:val="24"/>
        </w:rPr>
        <w:t>nicialmente</w:t>
      </w:r>
      <w:r w:rsidR="003E3451">
        <w:rPr>
          <w:rFonts w:cs="Arial"/>
          <w:color w:val="000000" w:themeColor="text1"/>
          <w:szCs w:val="24"/>
        </w:rPr>
        <w:t>,</w:t>
      </w:r>
      <w:r w:rsidRPr="00E41E0E">
        <w:rPr>
          <w:rFonts w:cs="Arial"/>
          <w:color w:val="000000" w:themeColor="text1"/>
          <w:szCs w:val="24"/>
        </w:rPr>
        <w:t xml:space="preserve"> o conhecimento era vago, poucos alunos sabiam responder e o</w:t>
      </w:r>
      <w:r w:rsidR="00E057A7" w:rsidRPr="00E41E0E">
        <w:rPr>
          <w:rFonts w:cs="Arial"/>
          <w:color w:val="000000" w:themeColor="text1"/>
          <w:szCs w:val="24"/>
        </w:rPr>
        <w:t>s</w:t>
      </w:r>
      <w:r w:rsidRPr="00E41E0E">
        <w:rPr>
          <w:rFonts w:cs="Arial"/>
          <w:color w:val="000000" w:themeColor="text1"/>
          <w:szCs w:val="24"/>
        </w:rPr>
        <w:t xml:space="preserve"> que respondiam apresenta</w:t>
      </w:r>
      <w:r w:rsidR="00D01566">
        <w:rPr>
          <w:rFonts w:cs="Arial"/>
          <w:color w:val="000000" w:themeColor="text1"/>
          <w:szCs w:val="24"/>
        </w:rPr>
        <w:t>v</w:t>
      </w:r>
      <w:r w:rsidRPr="00E41E0E">
        <w:rPr>
          <w:rFonts w:cs="Arial"/>
          <w:color w:val="000000" w:themeColor="text1"/>
          <w:szCs w:val="24"/>
        </w:rPr>
        <w:t>am respostas curtas e diretas</w:t>
      </w:r>
      <w:r w:rsidR="00E057A7" w:rsidRPr="00E41E0E">
        <w:rPr>
          <w:rFonts w:cs="Arial"/>
          <w:color w:val="000000" w:themeColor="text1"/>
          <w:szCs w:val="24"/>
        </w:rPr>
        <w:t>.</w:t>
      </w:r>
      <w:r w:rsidRPr="00E41E0E">
        <w:rPr>
          <w:rFonts w:cs="Arial"/>
          <w:color w:val="000000" w:themeColor="text1"/>
          <w:szCs w:val="24"/>
        </w:rPr>
        <w:t xml:space="preserve"> </w:t>
      </w:r>
      <w:r w:rsidR="00E057A7" w:rsidRPr="00E41E0E">
        <w:rPr>
          <w:rFonts w:cs="Arial"/>
          <w:color w:val="000000" w:themeColor="text1"/>
          <w:szCs w:val="24"/>
        </w:rPr>
        <w:t>A</w:t>
      </w:r>
      <w:r w:rsidRPr="00E41E0E">
        <w:rPr>
          <w:rFonts w:cs="Arial"/>
          <w:color w:val="000000" w:themeColor="text1"/>
          <w:szCs w:val="24"/>
        </w:rPr>
        <w:t xml:space="preserve">lguns alunos insistiam para que o mediador </w:t>
      </w:r>
      <w:proofErr w:type="gramStart"/>
      <w:r w:rsidRPr="00E41E0E">
        <w:rPr>
          <w:rFonts w:cs="Arial"/>
          <w:color w:val="000000" w:themeColor="text1"/>
          <w:szCs w:val="24"/>
        </w:rPr>
        <w:t>desse pistas</w:t>
      </w:r>
      <w:proofErr w:type="gramEnd"/>
      <w:r w:rsidRPr="00E41E0E">
        <w:rPr>
          <w:rFonts w:cs="Arial"/>
          <w:color w:val="000000" w:themeColor="text1"/>
          <w:szCs w:val="24"/>
        </w:rPr>
        <w:t xml:space="preserve"> da caracterização do meio ambiente, porém a intenção era conhecer o nível de informação de cada indivíduo, para que os alunos passassem a interagir melhor com a temática. Fo</w:t>
      </w:r>
      <w:r w:rsidR="00E057A7" w:rsidRPr="00E41E0E">
        <w:rPr>
          <w:rFonts w:cs="Arial"/>
          <w:color w:val="000000" w:themeColor="text1"/>
          <w:szCs w:val="24"/>
        </w:rPr>
        <w:t>ram</w:t>
      </w:r>
      <w:r w:rsidRPr="00E41E0E">
        <w:rPr>
          <w:rFonts w:cs="Arial"/>
          <w:color w:val="000000" w:themeColor="text1"/>
          <w:szCs w:val="24"/>
        </w:rPr>
        <w:t xml:space="preserve"> desenvolvid</w:t>
      </w:r>
      <w:r w:rsidR="00E057A7" w:rsidRPr="00E41E0E">
        <w:rPr>
          <w:rFonts w:cs="Arial"/>
          <w:color w:val="000000" w:themeColor="text1"/>
          <w:szCs w:val="24"/>
        </w:rPr>
        <w:t>as</w:t>
      </w:r>
      <w:r w:rsidRPr="00E41E0E">
        <w:rPr>
          <w:rFonts w:cs="Arial"/>
          <w:color w:val="000000" w:themeColor="text1"/>
          <w:szCs w:val="24"/>
        </w:rPr>
        <w:t xml:space="preserve"> aulas teóricas e após a aplicação dessas aulas foi realizada uma segunda entrevista que mostrou que os alunos evoluíram e passa</w:t>
      </w:r>
      <w:r w:rsidR="00E057A7" w:rsidRPr="00E41E0E">
        <w:rPr>
          <w:rFonts w:cs="Arial"/>
          <w:color w:val="000000" w:themeColor="text1"/>
          <w:szCs w:val="24"/>
        </w:rPr>
        <w:t>ram</w:t>
      </w:r>
      <w:r w:rsidRPr="00E41E0E">
        <w:rPr>
          <w:rFonts w:cs="Arial"/>
          <w:color w:val="000000" w:themeColor="text1"/>
          <w:szCs w:val="24"/>
        </w:rPr>
        <w:t xml:space="preserve"> a ver o meio ambiente de outra forma.</w:t>
      </w:r>
    </w:p>
    <w:p w:rsidR="00920091" w:rsidRPr="00E41E0E" w:rsidRDefault="00920091" w:rsidP="00920091">
      <w:pPr>
        <w:spacing w:after="0" w:line="360" w:lineRule="auto"/>
        <w:ind w:firstLine="851"/>
        <w:jc w:val="both"/>
        <w:rPr>
          <w:rFonts w:cs="Arial"/>
          <w:color w:val="000000" w:themeColor="text1"/>
          <w:szCs w:val="24"/>
        </w:rPr>
      </w:pPr>
      <w:r w:rsidRPr="00E41E0E">
        <w:rPr>
          <w:rFonts w:cs="Arial"/>
          <w:color w:val="000000" w:themeColor="text1"/>
          <w:szCs w:val="24"/>
        </w:rPr>
        <w:t xml:space="preserve">Pôde-se observar essa diferença em várias ocasiões durante a intervenção, </w:t>
      </w:r>
      <w:r w:rsidR="003E3451">
        <w:rPr>
          <w:rFonts w:cs="Arial"/>
          <w:color w:val="000000" w:themeColor="text1"/>
          <w:szCs w:val="24"/>
        </w:rPr>
        <w:t>como por exemplo</w:t>
      </w:r>
      <w:r w:rsidRPr="00E41E0E">
        <w:rPr>
          <w:rFonts w:cs="Arial"/>
          <w:color w:val="000000" w:themeColor="text1"/>
          <w:szCs w:val="24"/>
        </w:rPr>
        <w:t xml:space="preserve">, quando os indivíduos foram </w:t>
      </w:r>
      <w:r w:rsidR="003E3451">
        <w:rPr>
          <w:rFonts w:cs="Arial"/>
          <w:color w:val="000000" w:themeColor="text1"/>
          <w:szCs w:val="24"/>
        </w:rPr>
        <w:t>perguntados</w:t>
      </w:r>
      <w:r w:rsidR="003E3451" w:rsidRPr="00E41E0E">
        <w:rPr>
          <w:rFonts w:cs="Arial"/>
          <w:color w:val="000000" w:themeColor="text1"/>
          <w:szCs w:val="24"/>
        </w:rPr>
        <w:t xml:space="preserve"> </w:t>
      </w:r>
      <w:r w:rsidRPr="00E41E0E">
        <w:rPr>
          <w:rFonts w:cs="Arial"/>
          <w:color w:val="000000" w:themeColor="text1"/>
          <w:szCs w:val="24"/>
        </w:rPr>
        <w:t>sobre o significado de meio ambiente</w:t>
      </w:r>
      <w:r w:rsidR="003E3451">
        <w:rPr>
          <w:rFonts w:cs="Arial"/>
          <w:color w:val="000000" w:themeColor="text1"/>
          <w:szCs w:val="24"/>
        </w:rPr>
        <w:t>.</w:t>
      </w:r>
      <w:r w:rsidRPr="00E41E0E">
        <w:rPr>
          <w:rFonts w:cs="Arial"/>
          <w:color w:val="000000" w:themeColor="text1"/>
          <w:szCs w:val="24"/>
        </w:rPr>
        <w:t xml:space="preserve"> </w:t>
      </w:r>
      <w:r w:rsidR="003E3451">
        <w:rPr>
          <w:rFonts w:cs="Arial"/>
          <w:color w:val="000000" w:themeColor="text1"/>
          <w:szCs w:val="24"/>
        </w:rPr>
        <w:t>N</w:t>
      </w:r>
      <w:r w:rsidRPr="00E41E0E">
        <w:rPr>
          <w:rFonts w:cs="Arial"/>
          <w:color w:val="000000" w:themeColor="text1"/>
          <w:szCs w:val="24"/>
        </w:rPr>
        <w:t>o primeiro encontro</w:t>
      </w:r>
      <w:r w:rsidR="003E3451">
        <w:rPr>
          <w:rFonts w:cs="Arial"/>
          <w:color w:val="000000" w:themeColor="text1"/>
          <w:szCs w:val="24"/>
        </w:rPr>
        <w:t xml:space="preserve"> houve </w:t>
      </w:r>
      <w:r w:rsidRPr="00E41E0E">
        <w:rPr>
          <w:rFonts w:cs="Arial"/>
          <w:color w:val="000000" w:themeColor="text1"/>
          <w:szCs w:val="24"/>
        </w:rPr>
        <w:t>uma predominância de elementos naturais (</w:t>
      </w:r>
      <w:r w:rsidR="00683DAD">
        <w:rPr>
          <w:rFonts w:cs="Arial"/>
          <w:color w:val="000000" w:themeColor="text1"/>
          <w:szCs w:val="24"/>
        </w:rPr>
        <w:t>árvore</w:t>
      </w:r>
      <w:r w:rsidRPr="00E41E0E">
        <w:rPr>
          <w:rFonts w:cs="Arial"/>
          <w:color w:val="000000" w:themeColor="text1"/>
          <w:szCs w:val="24"/>
        </w:rPr>
        <w:t>s, animais, nuvens, rios, etc.)</w:t>
      </w:r>
      <w:r w:rsidR="003E3451">
        <w:rPr>
          <w:rFonts w:cs="Arial"/>
          <w:color w:val="000000" w:themeColor="text1"/>
          <w:szCs w:val="24"/>
        </w:rPr>
        <w:t>,</w:t>
      </w:r>
      <w:r w:rsidRPr="00E41E0E">
        <w:rPr>
          <w:rFonts w:cs="Arial"/>
          <w:color w:val="000000" w:themeColor="text1"/>
          <w:szCs w:val="24"/>
        </w:rPr>
        <w:t xml:space="preserve"> caracterizando uma visão naturalista. Entretanto, no segundo momento, o discurso remeteu a um sentindo mais amplo, que coincide com a totalidade de elementos e suas inter-relações de convivência.</w:t>
      </w:r>
    </w:p>
    <w:p w:rsidR="00920091" w:rsidRPr="00E41E0E" w:rsidRDefault="00920091" w:rsidP="00920091">
      <w:pPr>
        <w:pStyle w:val="paragraph"/>
        <w:spacing w:before="0" w:beforeAutospacing="0" w:after="0" w:afterAutospacing="0" w:line="360" w:lineRule="auto"/>
        <w:ind w:firstLine="708"/>
        <w:jc w:val="both"/>
        <w:textAlignment w:val="baseline"/>
        <w:rPr>
          <w:rStyle w:val="normaltextrun"/>
          <w:rFonts w:ascii="Arial" w:hAnsi="Arial" w:cs="Arial"/>
          <w:color w:val="000000" w:themeColor="text1"/>
        </w:rPr>
      </w:pPr>
      <w:r w:rsidRPr="00E41E0E">
        <w:rPr>
          <w:rStyle w:val="normaltextrun"/>
          <w:rFonts w:ascii="Arial" w:hAnsi="Arial" w:cs="Arial"/>
          <w:color w:val="000000" w:themeColor="text1"/>
        </w:rPr>
        <w:t>Em conformidade</w:t>
      </w:r>
      <w:r w:rsidR="00E057A7" w:rsidRPr="00E41E0E">
        <w:rPr>
          <w:rStyle w:val="normaltextrun"/>
          <w:rFonts w:ascii="Arial" w:hAnsi="Arial" w:cs="Arial"/>
          <w:color w:val="000000" w:themeColor="text1"/>
        </w:rPr>
        <w:t>,</w:t>
      </w:r>
      <w:r w:rsidRPr="00E41E0E">
        <w:rPr>
          <w:rStyle w:val="normaltextrun"/>
          <w:rFonts w:ascii="Arial" w:hAnsi="Arial" w:cs="Arial"/>
          <w:color w:val="000000" w:themeColor="text1"/>
        </w:rPr>
        <w:t xml:space="preserve"> Carvalho (2014) evidencia que a visão socioambiental é abrangente</w:t>
      </w:r>
      <w:r w:rsidR="003E3451">
        <w:rPr>
          <w:rStyle w:val="normaltextrun"/>
          <w:rFonts w:ascii="Arial" w:hAnsi="Arial" w:cs="Arial"/>
          <w:color w:val="000000" w:themeColor="text1"/>
        </w:rPr>
        <w:t>,</w:t>
      </w:r>
      <w:r w:rsidRPr="00E41E0E">
        <w:rPr>
          <w:rStyle w:val="normaltextrun"/>
          <w:rFonts w:ascii="Arial" w:hAnsi="Arial" w:cs="Arial"/>
          <w:color w:val="000000" w:themeColor="text1"/>
        </w:rPr>
        <w:t xml:space="preserve"> pois é formada pela interação do homem-natureza e suas relações, tornando-o parte do meio, sendo este transformador e transformado pelos elementos que o cerca</w:t>
      </w:r>
      <w:r w:rsidR="003E3451">
        <w:rPr>
          <w:rStyle w:val="normaltextrun"/>
          <w:rFonts w:ascii="Arial" w:hAnsi="Arial" w:cs="Arial"/>
          <w:color w:val="000000" w:themeColor="text1"/>
        </w:rPr>
        <w:t>m</w:t>
      </w:r>
      <w:r w:rsidRPr="00E41E0E">
        <w:rPr>
          <w:rStyle w:val="normaltextrun"/>
          <w:rFonts w:ascii="Arial" w:hAnsi="Arial" w:cs="Arial"/>
          <w:color w:val="000000" w:themeColor="text1"/>
        </w:rPr>
        <w:t xml:space="preserve">. Desta maneira, pode-se conceituar meio ambiente como tudo aquilo que cerca o ser humano e faz parte de </w:t>
      </w:r>
      <w:r w:rsidR="00D01566">
        <w:rPr>
          <w:rStyle w:val="normaltextrun"/>
          <w:rFonts w:ascii="Arial" w:hAnsi="Arial" w:cs="Arial"/>
          <w:color w:val="000000" w:themeColor="text1"/>
        </w:rPr>
        <w:t xml:space="preserve">seu </w:t>
      </w:r>
      <w:r w:rsidRPr="00E41E0E">
        <w:rPr>
          <w:rStyle w:val="normaltextrun"/>
          <w:rFonts w:ascii="Arial" w:hAnsi="Arial" w:cs="Arial"/>
          <w:color w:val="000000" w:themeColor="text1"/>
        </w:rPr>
        <w:t xml:space="preserve">desenvolvimento e transformação. </w:t>
      </w:r>
    </w:p>
    <w:p w:rsidR="00920091" w:rsidRPr="00E41E0E" w:rsidRDefault="00920091" w:rsidP="00920091">
      <w:pPr>
        <w:pStyle w:val="paragraph"/>
        <w:spacing w:before="0" w:beforeAutospacing="0" w:after="0" w:afterAutospacing="0" w:line="360" w:lineRule="auto"/>
        <w:ind w:firstLine="708"/>
        <w:jc w:val="both"/>
        <w:textAlignment w:val="baseline"/>
        <w:rPr>
          <w:rStyle w:val="normaltextrun"/>
          <w:rFonts w:ascii="Arial" w:hAnsi="Arial" w:cs="Arial"/>
          <w:color w:val="000000" w:themeColor="text1"/>
        </w:rPr>
      </w:pPr>
      <w:r w:rsidRPr="00E41E0E">
        <w:rPr>
          <w:rStyle w:val="normaltextrun"/>
          <w:rFonts w:ascii="Arial" w:hAnsi="Arial" w:cs="Arial"/>
          <w:color w:val="000000" w:themeColor="text1"/>
        </w:rPr>
        <w:t xml:space="preserve">É importante salientar que os participantes </w:t>
      </w:r>
      <w:r w:rsidR="00E057A7" w:rsidRPr="00E41E0E">
        <w:rPr>
          <w:rStyle w:val="normaltextrun"/>
          <w:rFonts w:ascii="Arial" w:hAnsi="Arial" w:cs="Arial"/>
          <w:color w:val="000000" w:themeColor="text1"/>
        </w:rPr>
        <w:t>demonstraram possui</w:t>
      </w:r>
      <w:r w:rsidR="003E3451">
        <w:rPr>
          <w:rStyle w:val="normaltextrun"/>
          <w:rFonts w:ascii="Arial" w:hAnsi="Arial" w:cs="Arial"/>
          <w:color w:val="000000" w:themeColor="text1"/>
        </w:rPr>
        <w:t>r</w:t>
      </w:r>
      <w:r w:rsidR="00E057A7" w:rsidRPr="00E41E0E">
        <w:rPr>
          <w:rStyle w:val="normaltextrun"/>
          <w:rFonts w:ascii="Arial" w:hAnsi="Arial" w:cs="Arial"/>
          <w:color w:val="000000" w:themeColor="text1"/>
        </w:rPr>
        <w:t xml:space="preserve"> um conhecimento</w:t>
      </w:r>
      <w:r w:rsidRPr="00E41E0E">
        <w:rPr>
          <w:rStyle w:val="normaltextrun"/>
          <w:rFonts w:ascii="Arial" w:hAnsi="Arial" w:cs="Arial"/>
          <w:color w:val="000000" w:themeColor="text1"/>
        </w:rPr>
        <w:t xml:space="preserve"> </w:t>
      </w:r>
      <w:r w:rsidR="003E3451" w:rsidRPr="00E41E0E">
        <w:rPr>
          <w:rStyle w:val="normaltextrun"/>
          <w:rFonts w:ascii="Arial" w:hAnsi="Arial" w:cs="Arial"/>
          <w:color w:val="000000" w:themeColor="text1"/>
        </w:rPr>
        <w:t xml:space="preserve">prévio </w:t>
      </w:r>
      <w:r w:rsidRPr="00E41E0E">
        <w:rPr>
          <w:rStyle w:val="normaltextrun"/>
          <w:rFonts w:ascii="Arial" w:hAnsi="Arial" w:cs="Arial"/>
          <w:color w:val="000000" w:themeColor="text1"/>
        </w:rPr>
        <w:t>sobre os recursos ambientais, mesmo não tendo ideia d</w:t>
      </w:r>
      <w:r w:rsidR="00E057A7" w:rsidRPr="00E41E0E">
        <w:rPr>
          <w:rStyle w:val="normaltextrun"/>
          <w:rFonts w:ascii="Arial" w:hAnsi="Arial" w:cs="Arial"/>
          <w:color w:val="000000" w:themeColor="text1"/>
        </w:rPr>
        <w:t>a importância</w:t>
      </w:r>
      <w:r w:rsidRPr="00E41E0E">
        <w:rPr>
          <w:rStyle w:val="normaltextrun"/>
          <w:rFonts w:ascii="Arial" w:hAnsi="Arial" w:cs="Arial"/>
          <w:color w:val="000000" w:themeColor="text1"/>
        </w:rPr>
        <w:t xml:space="preserve"> </w:t>
      </w:r>
      <w:r w:rsidR="00E03685" w:rsidRPr="00E41E0E">
        <w:rPr>
          <w:rStyle w:val="normaltextrun"/>
          <w:rFonts w:ascii="Arial" w:hAnsi="Arial" w:cs="Arial"/>
          <w:color w:val="000000" w:themeColor="text1"/>
        </w:rPr>
        <w:t>destes para</w:t>
      </w:r>
      <w:r w:rsidR="00E057A7" w:rsidRPr="00E41E0E">
        <w:rPr>
          <w:rStyle w:val="normaltextrun"/>
          <w:rFonts w:ascii="Arial" w:hAnsi="Arial" w:cs="Arial"/>
          <w:color w:val="000000" w:themeColor="text1"/>
        </w:rPr>
        <w:t xml:space="preserve"> a </w:t>
      </w:r>
      <w:r w:rsidRPr="00E41E0E">
        <w:rPr>
          <w:rStyle w:val="normaltextrun"/>
          <w:rFonts w:ascii="Arial" w:hAnsi="Arial" w:cs="Arial"/>
          <w:color w:val="000000" w:themeColor="text1"/>
        </w:rPr>
        <w:t>sociedade.  Quando trabalhad</w:t>
      </w:r>
      <w:r w:rsidR="003E3451">
        <w:rPr>
          <w:rStyle w:val="normaltextrun"/>
          <w:rFonts w:ascii="Arial" w:hAnsi="Arial" w:cs="Arial"/>
          <w:color w:val="000000" w:themeColor="text1"/>
        </w:rPr>
        <w:t>a</w:t>
      </w:r>
      <w:r w:rsidRPr="00E41E0E">
        <w:rPr>
          <w:rStyle w:val="normaltextrun"/>
          <w:rFonts w:ascii="Arial" w:hAnsi="Arial" w:cs="Arial"/>
          <w:color w:val="000000" w:themeColor="text1"/>
        </w:rPr>
        <w:t xml:space="preserve">s a relevância e </w:t>
      </w:r>
      <w:r w:rsidR="00E057A7" w:rsidRPr="00E41E0E">
        <w:rPr>
          <w:rStyle w:val="normaltextrun"/>
          <w:rFonts w:ascii="Arial" w:hAnsi="Arial" w:cs="Arial"/>
          <w:color w:val="000000" w:themeColor="text1"/>
        </w:rPr>
        <w:t>a</w:t>
      </w:r>
      <w:r w:rsidRPr="00E41E0E">
        <w:rPr>
          <w:rStyle w:val="normaltextrun"/>
          <w:rFonts w:ascii="Arial" w:hAnsi="Arial" w:cs="Arial"/>
          <w:color w:val="000000" w:themeColor="text1"/>
        </w:rPr>
        <w:t xml:space="preserve"> aplicabilidade</w:t>
      </w:r>
      <w:r w:rsidR="00E057A7" w:rsidRPr="00E41E0E">
        <w:rPr>
          <w:rStyle w:val="normaltextrun"/>
          <w:rFonts w:ascii="Arial" w:hAnsi="Arial" w:cs="Arial"/>
          <w:color w:val="000000" w:themeColor="text1"/>
        </w:rPr>
        <w:t xml:space="preserve"> destes recursos durante as aulas</w:t>
      </w:r>
      <w:r w:rsidRPr="00E41E0E">
        <w:rPr>
          <w:rStyle w:val="normaltextrun"/>
          <w:rFonts w:ascii="Arial" w:hAnsi="Arial" w:cs="Arial"/>
          <w:color w:val="000000" w:themeColor="text1"/>
        </w:rPr>
        <w:t xml:space="preserve">, as crianças demonstraram uma visão mais holística acerca do meio ambiente de forma que se incluíram no cenário ambiental, além da tomada de consciência sobre o uso </w:t>
      </w:r>
      <w:proofErr w:type="spellStart"/>
      <w:proofErr w:type="gramStart"/>
      <w:r w:rsidRPr="00E41E0E">
        <w:rPr>
          <w:rStyle w:val="normaltextrun"/>
          <w:rFonts w:ascii="Arial" w:hAnsi="Arial" w:cs="Arial"/>
          <w:color w:val="000000" w:themeColor="text1"/>
        </w:rPr>
        <w:t>não-racional</w:t>
      </w:r>
      <w:proofErr w:type="spellEnd"/>
      <w:proofErr w:type="gramEnd"/>
      <w:r w:rsidRPr="00E41E0E">
        <w:rPr>
          <w:rStyle w:val="normaltextrun"/>
          <w:rFonts w:ascii="Arial" w:hAnsi="Arial" w:cs="Arial"/>
          <w:color w:val="000000" w:themeColor="text1"/>
        </w:rPr>
        <w:t xml:space="preserve"> de recursos </w:t>
      </w:r>
      <w:r w:rsidRPr="00E41E0E">
        <w:rPr>
          <w:rStyle w:val="normaltextrun"/>
          <w:rFonts w:ascii="Arial" w:hAnsi="Arial" w:cs="Arial"/>
          <w:color w:val="000000" w:themeColor="text1"/>
        </w:rPr>
        <w:lastRenderedPageBreak/>
        <w:t xml:space="preserve">hídricos, a poluição atmosférica e o descarte inadequado de resíduos, os quais podem, por exemplo, </w:t>
      </w:r>
      <w:r w:rsidR="00041888">
        <w:rPr>
          <w:rStyle w:val="normaltextrun"/>
          <w:rFonts w:ascii="Arial" w:hAnsi="Arial" w:cs="Arial"/>
          <w:color w:val="000000" w:themeColor="text1"/>
        </w:rPr>
        <w:t>causar</w:t>
      </w:r>
      <w:r w:rsidR="00041888" w:rsidRPr="00E41E0E">
        <w:rPr>
          <w:rStyle w:val="normaltextrun"/>
          <w:rFonts w:ascii="Arial" w:hAnsi="Arial" w:cs="Arial"/>
          <w:color w:val="000000" w:themeColor="text1"/>
        </w:rPr>
        <w:t xml:space="preserve"> </w:t>
      </w:r>
      <w:r w:rsidRPr="00E41E0E">
        <w:rPr>
          <w:rStyle w:val="normaltextrun"/>
          <w:rFonts w:ascii="Arial" w:hAnsi="Arial" w:cs="Arial"/>
          <w:color w:val="000000" w:themeColor="text1"/>
        </w:rPr>
        <w:t xml:space="preserve">impactos ambientais prejudiciais </w:t>
      </w:r>
      <w:r w:rsidR="00D01566">
        <w:rPr>
          <w:rStyle w:val="normaltextrun"/>
          <w:rFonts w:ascii="Arial" w:hAnsi="Arial" w:cs="Arial"/>
          <w:color w:val="000000" w:themeColor="text1"/>
        </w:rPr>
        <w:t>n</w:t>
      </w:r>
      <w:r w:rsidRPr="00E41E0E">
        <w:rPr>
          <w:rStyle w:val="normaltextrun"/>
          <w:rFonts w:ascii="Arial" w:hAnsi="Arial" w:cs="Arial"/>
          <w:color w:val="000000" w:themeColor="text1"/>
        </w:rPr>
        <w:t xml:space="preserve">o seu cotidiano. </w:t>
      </w:r>
    </w:p>
    <w:p w:rsidR="00920091" w:rsidRPr="00E41E0E" w:rsidRDefault="00920091" w:rsidP="00920091">
      <w:pPr>
        <w:pStyle w:val="paragraph"/>
        <w:spacing w:before="0" w:beforeAutospacing="0" w:after="0" w:afterAutospacing="0" w:line="360" w:lineRule="auto"/>
        <w:ind w:firstLine="708"/>
        <w:jc w:val="both"/>
        <w:textAlignment w:val="baseline"/>
        <w:rPr>
          <w:rFonts w:ascii="Arial" w:hAnsi="Arial" w:cs="Arial"/>
          <w:color w:val="000000" w:themeColor="text1"/>
        </w:rPr>
      </w:pPr>
      <w:r w:rsidRPr="00E41E0E">
        <w:rPr>
          <w:rStyle w:val="normaltextrun"/>
          <w:rFonts w:ascii="Arial" w:hAnsi="Arial" w:cs="Arial"/>
          <w:color w:val="000000" w:themeColor="text1"/>
        </w:rPr>
        <w:t xml:space="preserve">Segundo </w:t>
      </w:r>
      <w:proofErr w:type="spellStart"/>
      <w:r w:rsidRPr="00E41E0E">
        <w:rPr>
          <w:rStyle w:val="normaltextrun"/>
          <w:rFonts w:ascii="Arial" w:hAnsi="Arial" w:cs="Arial"/>
          <w:color w:val="000000" w:themeColor="text1"/>
        </w:rPr>
        <w:t>Gerent</w:t>
      </w:r>
      <w:proofErr w:type="spellEnd"/>
      <w:r w:rsidRPr="00E41E0E">
        <w:rPr>
          <w:rStyle w:val="normaltextrun"/>
          <w:rFonts w:ascii="Arial" w:hAnsi="Arial" w:cs="Arial"/>
          <w:color w:val="000000" w:themeColor="text1"/>
        </w:rPr>
        <w:t xml:space="preserve"> (2011)</w:t>
      </w:r>
      <w:r w:rsidR="003E3451">
        <w:rPr>
          <w:rStyle w:val="normaltextrun"/>
          <w:rFonts w:ascii="Arial" w:hAnsi="Arial" w:cs="Arial"/>
          <w:color w:val="000000" w:themeColor="text1"/>
        </w:rPr>
        <w:t>,</w:t>
      </w:r>
      <w:r w:rsidRPr="00E41E0E">
        <w:rPr>
          <w:rStyle w:val="normaltextrun"/>
          <w:rFonts w:ascii="Arial" w:hAnsi="Arial" w:cs="Arial"/>
          <w:color w:val="000000" w:themeColor="text1"/>
        </w:rPr>
        <w:t xml:space="preserve"> as relações homem-natureza ao longo da história humana são pautadas na dominação do primeiro sobre </w:t>
      </w:r>
      <w:r w:rsidR="003E3451">
        <w:rPr>
          <w:rStyle w:val="normaltextrun"/>
          <w:rFonts w:ascii="Arial" w:hAnsi="Arial" w:cs="Arial"/>
          <w:color w:val="000000" w:themeColor="text1"/>
        </w:rPr>
        <w:t>a segunda</w:t>
      </w:r>
      <w:r w:rsidRPr="00E41E0E">
        <w:rPr>
          <w:rStyle w:val="normaltextrun"/>
          <w:rFonts w:ascii="Arial" w:hAnsi="Arial" w:cs="Arial"/>
          <w:color w:val="000000" w:themeColor="text1"/>
        </w:rPr>
        <w:t xml:space="preserve">, culminando em crises ambientais de proporções globais. Diante desse cenário, diversos autores </w:t>
      </w:r>
      <w:r w:rsidR="00D01566">
        <w:rPr>
          <w:rStyle w:val="normaltextrun"/>
          <w:rFonts w:ascii="Arial" w:hAnsi="Arial" w:cs="Arial"/>
          <w:color w:val="000000" w:themeColor="text1"/>
        </w:rPr>
        <w:t>defendem</w:t>
      </w:r>
      <w:r w:rsidRPr="00E41E0E">
        <w:rPr>
          <w:rStyle w:val="normaltextrun"/>
          <w:rFonts w:ascii="Arial" w:hAnsi="Arial" w:cs="Arial"/>
          <w:color w:val="000000" w:themeColor="text1"/>
        </w:rPr>
        <w:t xml:space="preserve"> </w:t>
      </w:r>
      <w:r w:rsidRPr="00E41E0E">
        <w:rPr>
          <w:rFonts w:ascii="Arial" w:hAnsi="Arial" w:cs="Arial"/>
          <w:color w:val="000000" w:themeColor="text1"/>
        </w:rPr>
        <w:t>um novo relacionamento entre homem e natureza, no qual</w:t>
      </w:r>
      <w:proofErr w:type="gramStart"/>
      <w:r w:rsidRPr="00E41E0E">
        <w:rPr>
          <w:rFonts w:ascii="Arial" w:hAnsi="Arial" w:cs="Arial"/>
          <w:color w:val="000000" w:themeColor="text1"/>
        </w:rPr>
        <w:t xml:space="preserve"> </w:t>
      </w:r>
      <w:r w:rsidR="003E3451">
        <w:rPr>
          <w:rFonts w:ascii="Arial" w:hAnsi="Arial" w:cs="Arial"/>
          <w:color w:val="000000" w:themeColor="text1"/>
        </w:rPr>
        <w:t xml:space="preserve"> </w:t>
      </w:r>
      <w:proofErr w:type="gramEnd"/>
      <w:r w:rsidR="003E3451" w:rsidRPr="00E41E0E">
        <w:rPr>
          <w:rFonts w:ascii="Arial" w:hAnsi="Arial" w:cs="Arial"/>
          <w:color w:val="000000" w:themeColor="text1"/>
        </w:rPr>
        <w:t xml:space="preserve">se </w:t>
      </w:r>
      <w:r w:rsidRPr="00E41E0E">
        <w:rPr>
          <w:rFonts w:ascii="Arial" w:hAnsi="Arial" w:cs="Arial"/>
          <w:color w:val="000000" w:themeColor="text1"/>
        </w:rPr>
        <w:t>reconhece que todos os elementos existentes no planeta terra estão interligados</w:t>
      </w:r>
      <w:r w:rsidR="003E3451">
        <w:rPr>
          <w:rFonts w:ascii="Arial" w:hAnsi="Arial" w:cs="Arial"/>
          <w:color w:val="000000" w:themeColor="text1"/>
        </w:rPr>
        <w:t xml:space="preserve"> e que há</w:t>
      </w:r>
      <w:r w:rsidRPr="00E41E0E">
        <w:rPr>
          <w:rFonts w:ascii="Arial" w:hAnsi="Arial" w:cs="Arial"/>
          <w:color w:val="000000" w:themeColor="text1"/>
        </w:rPr>
        <w:t xml:space="preserve"> interdependência entre os indivíduos, a sociedade e o meio ambiente/natureza (ALBUQUERQUE, 2007; TRES; REIS; </w:t>
      </w:r>
      <w:r w:rsidRPr="00E41E0E">
        <w:rPr>
          <w:rFonts w:ascii="Arial" w:hAnsi="Arial" w:cs="Arial"/>
          <w:color w:val="000000" w:themeColor="text1"/>
          <w:shd w:val="clear" w:color="auto" w:fill="FFFFFF"/>
        </w:rPr>
        <w:t>SCHLINDWEIN</w:t>
      </w:r>
      <w:r w:rsidRPr="00E41E0E">
        <w:rPr>
          <w:rFonts w:ascii="Arial" w:hAnsi="Arial" w:cs="Arial"/>
          <w:color w:val="000000" w:themeColor="text1"/>
        </w:rPr>
        <w:t xml:space="preserve">, 2011; NAVES; BERNARDES, 2014). </w:t>
      </w:r>
    </w:p>
    <w:p w:rsidR="00920091" w:rsidRPr="00E41E0E" w:rsidRDefault="00920091" w:rsidP="00920091">
      <w:pPr>
        <w:pStyle w:val="paragraph"/>
        <w:spacing w:before="0" w:beforeAutospacing="0" w:after="0" w:afterAutospacing="0" w:line="360" w:lineRule="auto"/>
        <w:ind w:firstLine="708"/>
        <w:jc w:val="both"/>
        <w:textAlignment w:val="baseline"/>
        <w:rPr>
          <w:rFonts w:ascii="Arial" w:hAnsi="Arial" w:cs="Arial"/>
          <w:color w:val="000000" w:themeColor="text1"/>
          <w:shd w:val="clear" w:color="auto" w:fill="FFFFFF"/>
        </w:rPr>
      </w:pPr>
      <w:r w:rsidRPr="00E41E0E">
        <w:rPr>
          <w:rFonts w:ascii="Arial" w:hAnsi="Arial" w:cs="Arial"/>
          <w:color w:val="000000" w:themeColor="text1"/>
        </w:rPr>
        <w:t>Neste sentido</w:t>
      </w:r>
      <w:r w:rsidR="003E3451">
        <w:rPr>
          <w:rFonts w:ascii="Arial" w:hAnsi="Arial" w:cs="Arial"/>
          <w:color w:val="000000" w:themeColor="text1"/>
        </w:rPr>
        <w:t>,</w:t>
      </w:r>
      <w:r w:rsidRPr="00E41E0E">
        <w:rPr>
          <w:rFonts w:ascii="Arial" w:hAnsi="Arial" w:cs="Arial"/>
          <w:color w:val="000000" w:themeColor="text1"/>
        </w:rPr>
        <w:t xml:space="preserve"> a </w:t>
      </w:r>
      <w:r w:rsidR="00DA45C2">
        <w:rPr>
          <w:rFonts w:ascii="Arial" w:hAnsi="Arial" w:cs="Arial"/>
          <w:color w:val="000000" w:themeColor="text1"/>
        </w:rPr>
        <w:t>Educação Ambiental</w:t>
      </w:r>
      <w:r w:rsidRPr="00E41E0E">
        <w:rPr>
          <w:rFonts w:ascii="Arial" w:hAnsi="Arial" w:cs="Arial"/>
          <w:color w:val="000000" w:themeColor="text1"/>
        </w:rPr>
        <w:t xml:space="preserve"> tem por finalidade </w:t>
      </w:r>
      <w:r w:rsidRPr="00E41E0E">
        <w:rPr>
          <w:rFonts w:ascii="Arial" w:hAnsi="Arial" w:cs="Arial"/>
          <w:color w:val="000000" w:themeColor="text1"/>
          <w:shd w:val="clear" w:color="auto" w:fill="FFFFFF"/>
        </w:rPr>
        <w:t>formar indivíduos preocupados com os problemas </w:t>
      </w:r>
      <w:r w:rsidRPr="00E41E0E">
        <w:rPr>
          <w:rFonts w:ascii="Arial" w:hAnsi="Arial" w:cs="Arial"/>
          <w:bCs/>
          <w:color w:val="000000" w:themeColor="text1"/>
          <w:shd w:val="clear" w:color="auto" w:fill="FFFFFF"/>
        </w:rPr>
        <w:t>ambientais</w:t>
      </w:r>
      <w:r w:rsidRPr="00E41E0E">
        <w:rPr>
          <w:rFonts w:ascii="Arial" w:hAnsi="Arial" w:cs="Arial"/>
          <w:color w:val="000000" w:themeColor="text1"/>
          <w:shd w:val="clear" w:color="auto" w:fill="FFFFFF"/>
        </w:rPr>
        <w:t xml:space="preserve"> e que almejem a defesa e </w:t>
      </w:r>
      <w:r w:rsidR="003E3451">
        <w:rPr>
          <w:rFonts w:ascii="Arial" w:hAnsi="Arial" w:cs="Arial"/>
          <w:color w:val="000000" w:themeColor="text1"/>
          <w:shd w:val="clear" w:color="auto" w:fill="FFFFFF"/>
        </w:rPr>
        <w:t>preservação</w:t>
      </w:r>
      <w:r w:rsidR="003E3451" w:rsidRPr="00E41E0E">
        <w:rPr>
          <w:rFonts w:ascii="Arial" w:hAnsi="Arial" w:cs="Arial"/>
          <w:color w:val="000000" w:themeColor="text1"/>
          <w:shd w:val="clear" w:color="auto" w:fill="FFFFFF"/>
        </w:rPr>
        <w:t xml:space="preserve"> </w:t>
      </w:r>
      <w:r w:rsidRPr="00E41E0E">
        <w:rPr>
          <w:rFonts w:ascii="Arial" w:hAnsi="Arial" w:cs="Arial"/>
          <w:color w:val="000000" w:themeColor="text1"/>
          <w:shd w:val="clear" w:color="auto" w:fill="FFFFFF"/>
        </w:rPr>
        <w:t xml:space="preserve">dos recursos ambientais e sua sustentabilidade, </w:t>
      </w:r>
      <w:r w:rsidR="003E3451">
        <w:rPr>
          <w:rFonts w:ascii="Arial" w:hAnsi="Arial" w:cs="Arial"/>
          <w:color w:val="000000" w:themeColor="text1"/>
          <w:shd w:val="clear" w:color="auto" w:fill="FFFFFF"/>
        </w:rPr>
        <w:t>dentro de uma visão</w:t>
      </w:r>
      <w:r w:rsidRPr="00E41E0E">
        <w:rPr>
          <w:rFonts w:ascii="Arial" w:hAnsi="Arial" w:cs="Arial"/>
          <w:color w:val="000000" w:themeColor="text1"/>
          <w:shd w:val="clear" w:color="auto" w:fill="FFFFFF"/>
        </w:rPr>
        <w:t xml:space="preserve"> holística</w:t>
      </w:r>
      <w:r w:rsidR="003E3451">
        <w:rPr>
          <w:rFonts w:ascii="Arial" w:hAnsi="Arial" w:cs="Arial"/>
          <w:color w:val="000000" w:themeColor="text1"/>
          <w:shd w:val="clear" w:color="auto" w:fill="FFFFFF"/>
        </w:rPr>
        <w:t xml:space="preserve"> e cidadã.</w:t>
      </w:r>
      <w:r w:rsidRPr="00E41E0E">
        <w:rPr>
          <w:rFonts w:ascii="Arial" w:hAnsi="Arial" w:cs="Arial"/>
          <w:color w:val="000000" w:themeColor="text1"/>
          <w:shd w:val="clear" w:color="auto" w:fill="FFFFFF"/>
        </w:rPr>
        <w:t xml:space="preserve"> </w:t>
      </w:r>
      <w:r w:rsidR="003E3451">
        <w:rPr>
          <w:rFonts w:ascii="Arial" w:hAnsi="Arial" w:cs="Arial"/>
          <w:color w:val="000000" w:themeColor="text1"/>
          <w:shd w:val="clear" w:color="auto" w:fill="FFFFFF"/>
        </w:rPr>
        <w:t>A</w:t>
      </w:r>
      <w:r w:rsidRPr="00E41E0E">
        <w:rPr>
          <w:rFonts w:ascii="Arial" w:hAnsi="Arial" w:cs="Arial"/>
          <w:color w:val="000000" w:themeColor="text1"/>
          <w:shd w:val="clear" w:color="auto" w:fill="FFFFFF"/>
        </w:rPr>
        <w:t xml:space="preserve"> </w:t>
      </w:r>
      <w:r w:rsidR="00DA45C2">
        <w:rPr>
          <w:rFonts w:ascii="Arial" w:hAnsi="Arial" w:cs="Arial"/>
          <w:color w:val="000000" w:themeColor="text1"/>
          <w:shd w:val="clear" w:color="auto" w:fill="FFFFFF"/>
        </w:rPr>
        <w:t>Educação Ambiental</w:t>
      </w:r>
      <w:r w:rsidRPr="00E41E0E">
        <w:rPr>
          <w:rFonts w:ascii="Arial" w:hAnsi="Arial" w:cs="Arial"/>
          <w:color w:val="000000" w:themeColor="text1"/>
          <w:shd w:val="clear" w:color="auto" w:fill="FFFFFF"/>
        </w:rPr>
        <w:t xml:space="preserve"> </w:t>
      </w:r>
      <w:r w:rsidR="003E3451">
        <w:rPr>
          <w:rFonts w:ascii="Arial" w:hAnsi="Arial" w:cs="Arial"/>
          <w:color w:val="000000" w:themeColor="text1"/>
          <w:shd w:val="clear" w:color="auto" w:fill="FFFFFF"/>
        </w:rPr>
        <w:t xml:space="preserve">deve ser </w:t>
      </w:r>
      <w:proofErr w:type="spellStart"/>
      <w:r w:rsidR="003E3451">
        <w:rPr>
          <w:rFonts w:ascii="Arial" w:hAnsi="Arial" w:cs="Arial"/>
          <w:color w:val="000000" w:themeColor="text1"/>
          <w:shd w:val="clear" w:color="auto" w:fill="FFFFFF"/>
        </w:rPr>
        <w:t>excercida</w:t>
      </w:r>
      <w:proofErr w:type="spellEnd"/>
      <w:r w:rsidR="003E3451">
        <w:rPr>
          <w:rFonts w:ascii="Arial" w:hAnsi="Arial" w:cs="Arial"/>
          <w:color w:val="000000" w:themeColor="text1"/>
          <w:shd w:val="clear" w:color="auto" w:fill="FFFFFF"/>
        </w:rPr>
        <w:t xml:space="preserve"> </w:t>
      </w:r>
      <w:r w:rsidRPr="00E41E0E">
        <w:rPr>
          <w:rFonts w:ascii="Arial" w:hAnsi="Arial" w:cs="Arial"/>
          <w:color w:val="000000" w:themeColor="text1"/>
          <w:shd w:val="clear" w:color="auto" w:fill="FFFFFF"/>
        </w:rPr>
        <w:t xml:space="preserve">no dia-a-dia, seja nas instituições de ensino, na sociedade ou em casa. </w:t>
      </w:r>
    </w:p>
    <w:p w:rsidR="00920091" w:rsidRPr="00E41E0E" w:rsidRDefault="00920091" w:rsidP="00920091">
      <w:pPr>
        <w:pStyle w:val="paragraph"/>
        <w:spacing w:before="0" w:beforeAutospacing="0" w:after="0" w:afterAutospacing="0" w:line="360" w:lineRule="auto"/>
        <w:ind w:firstLine="708"/>
        <w:jc w:val="both"/>
        <w:textAlignment w:val="baseline"/>
        <w:rPr>
          <w:rFonts w:ascii="Arial" w:hAnsi="Arial" w:cs="Arial"/>
          <w:color w:val="000000" w:themeColor="text1"/>
        </w:rPr>
      </w:pPr>
      <w:r w:rsidRPr="00E41E0E">
        <w:rPr>
          <w:rFonts w:ascii="Arial" w:hAnsi="Arial" w:cs="Arial"/>
          <w:color w:val="000000" w:themeColor="text1"/>
        </w:rPr>
        <w:t xml:space="preserve">Desta forma, para que haja essa mudança de paradigma na compreensão das complexas relações que permeiam o binômio homem-natureza, a </w:t>
      </w:r>
      <w:r w:rsidR="00DA45C2">
        <w:rPr>
          <w:rFonts w:ascii="Arial" w:hAnsi="Arial" w:cs="Arial"/>
          <w:color w:val="000000" w:themeColor="text1"/>
        </w:rPr>
        <w:t>Educação Ambiental</w:t>
      </w:r>
      <w:r w:rsidRPr="00E41E0E">
        <w:rPr>
          <w:rFonts w:ascii="Arial" w:hAnsi="Arial" w:cs="Arial"/>
          <w:color w:val="000000" w:themeColor="text1"/>
        </w:rPr>
        <w:t xml:space="preserve"> se constitui em uma ferramenta eficaz que sensibiliza os atores sociais a buscarem o equilíbrio em todas as suas ações cotidianas e desmistifica a ideia de abundância </w:t>
      </w:r>
      <w:r w:rsidR="003E3451">
        <w:rPr>
          <w:rFonts w:ascii="Arial" w:hAnsi="Arial" w:cs="Arial"/>
          <w:color w:val="000000" w:themeColor="text1"/>
        </w:rPr>
        <w:t>permanente</w:t>
      </w:r>
      <w:r w:rsidRPr="00E41E0E">
        <w:rPr>
          <w:rFonts w:ascii="Arial" w:hAnsi="Arial" w:cs="Arial"/>
          <w:color w:val="000000" w:themeColor="text1"/>
        </w:rPr>
        <w:t xml:space="preserve"> dos recursos naturais </w:t>
      </w:r>
      <w:r w:rsidR="003E3451">
        <w:rPr>
          <w:rFonts w:ascii="Arial" w:hAnsi="Arial" w:cs="Arial"/>
          <w:color w:val="000000" w:themeColor="text1"/>
        </w:rPr>
        <w:t>em que se acreditava</w:t>
      </w:r>
      <w:r w:rsidRPr="00E41E0E">
        <w:rPr>
          <w:rFonts w:ascii="Arial" w:hAnsi="Arial" w:cs="Arial"/>
          <w:color w:val="000000" w:themeColor="text1"/>
        </w:rPr>
        <w:t xml:space="preserve"> no início das civilizações (JACOBI, 2003</w:t>
      </w:r>
      <w:r w:rsidR="003E3451">
        <w:rPr>
          <w:rFonts w:ascii="Arial" w:hAnsi="Arial" w:cs="Arial"/>
          <w:color w:val="000000" w:themeColor="text1"/>
        </w:rPr>
        <w:t xml:space="preserve">; </w:t>
      </w:r>
      <w:r w:rsidR="003E3451" w:rsidRPr="00E41E0E">
        <w:rPr>
          <w:rFonts w:ascii="Arial" w:hAnsi="Arial" w:cs="Arial"/>
          <w:color w:val="000000" w:themeColor="text1"/>
        </w:rPr>
        <w:t>SILVA; MARTINS, 2017</w:t>
      </w:r>
      <w:r w:rsidRPr="00E41E0E">
        <w:rPr>
          <w:rFonts w:ascii="Arial" w:hAnsi="Arial" w:cs="Arial"/>
          <w:color w:val="000000" w:themeColor="text1"/>
        </w:rPr>
        <w:t>).</w:t>
      </w:r>
    </w:p>
    <w:p w:rsidR="00920091" w:rsidRPr="00E41E0E" w:rsidRDefault="00E057A7" w:rsidP="00920091">
      <w:pPr>
        <w:pStyle w:val="paragraph"/>
        <w:spacing w:before="0" w:beforeAutospacing="0" w:after="0" w:afterAutospacing="0" w:line="360" w:lineRule="auto"/>
        <w:ind w:firstLine="708"/>
        <w:jc w:val="both"/>
        <w:textAlignment w:val="baseline"/>
        <w:rPr>
          <w:rFonts w:ascii="Arial" w:hAnsi="Arial" w:cs="Arial"/>
          <w:color w:val="000000" w:themeColor="text1"/>
        </w:rPr>
      </w:pPr>
      <w:r w:rsidRPr="00E41E0E">
        <w:rPr>
          <w:rFonts w:ascii="Arial" w:hAnsi="Arial" w:cs="Arial"/>
          <w:color w:val="000000" w:themeColor="text1"/>
        </w:rPr>
        <w:t>Foi observado também que</w:t>
      </w:r>
      <w:r w:rsidR="003E3451">
        <w:rPr>
          <w:rFonts w:ascii="Arial" w:hAnsi="Arial" w:cs="Arial"/>
          <w:color w:val="000000" w:themeColor="text1"/>
        </w:rPr>
        <w:t>,</w:t>
      </w:r>
      <w:r w:rsidRPr="00E41E0E">
        <w:rPr>
          <w:rFonts w:ascii="Arial" w:hAnsi="Arial" w:cs="Arial"/>
          <w:color w:val="000000" w:themeColor="text1"/>
        </w:rPr>
        <w:t xml:space="preserve"> embora </w:t>
      </w:r>
      <w:r w:rsidR="00920091" w:rsidRPr="00E41E0E">
        <w:rPr>
          <w:rFonts w:ascii="Arial" w:hAnsi="Arial" w:cs="Arial"/>
          <w:color w:val="000000" w:themeColor="text1"/>
        </w:rPr>
        <w:t>os alunos conhe</w:t>
      </w:r>
      <w:r w:rsidRPr="00E41E0E">
        <w:rPr>
          <w:rFonts w:ascii="Arial" w:hAnsi="Arial" w:cs="Arial"/>
          <w:color w:val="000000" w:themeColor="text1"/>
        </w:rPr>
        <w:t xml:space="preserve">çam e </w:t>
      </w:r>
      <w:proofErr w:type="gramStart"/>
      <w:r w:rsidRPr="00E41E0E">
        <w:rPr>
          <w:rFonts w:ascii="Arial" w:hAnsi="Arial" w:cs="Arial"/>
          <w:color w:val="000000" w:themeColor="text1"/>
        </w:rPr>
        <w:t>pratiquem</w:t>
      </w:r>
      <w:proofErr w:type="gramEnd"/>
      <w:r w:rsidR="00920091" w:rsidRPr="00E41E0E">
        <w:rPr>
          <w:rFonts w:ascii="Arial" w:hAnsi="Arial" w:cs="Arial"/>
          <w:color w:val="000000" w:themeColor="text1"/>
        </w:rPr>
        <w:t xml:space="preserve"> o futebol, </w:t>
      </w:r>
      <w:r w:rsidRPr="00E41E0E">
        <w:rPr>
          <w:rFonts w:ascii="Arial" w:hAnsi="Arial" w:cs="Arial"/>
          <w:color w:val="000000" w:themeColor="text1"/>
        </w:rPr>
        <w:t>estes não</w:t>
      </w:r>
      <w:r w:rsidR="00920091" w:rsidRPr="00E41E0E">
        <w:rPr>
          <w:rFonts w:ascii="Arial" w:hAnsi="Arial" w:cs="Arial"/>
          <w:color w:val="000000" w:themeColor="text1"/>
        </w:rPr>
        <w:t xml:space="preserve"> compreende</w:t>
      </w:r>
      <w:r w:rsidRPr="00E41E0E">
        <w:rPr>
          <w:rFonts w:ascii="Arial" w:hAnsi="Arial" w:cs="Arial"/>
          <w:color w:val="000000" w:themeColor="text1"/>
        </w:rPr>
        <w:t>m</w:t>
      </w:r>
      <w:r w:rsidR="00920091" w:rsidRPr="00E41E0E">
        <w:rPr>
          <w:rFonts w:ascii="Arial" w:hAnsi="Arial" w:cs="Arial"/>
          <w:color w:val="000000" w:themeColor="text1"/>
        </w:rPr>
        <w:t xml:space="preserve"> as suas peculiaridades</w:t>
      </w:r>
      <w:r w:rsidRPr="00E41E0E">
        <w:rPr>
          <w:rFonts w:ascii="Arial" w:hAnsi="Arial" w:cs="Arial"/>
          <w:color w:val="000000" w:themeColor="text1"/>
        </w:rPr>
        <w:t xml:space="preserve"> e</w:t>
      </w:r>
      <w:r w:rsidR="00920091" w:rsidRPr="00E41E0E">
        <w:rPr>
          <w:rFonts w:ascii="Arial" w:hAnsi="Arial" w:cs="Arial"/>
          <w:color w:val="000000" w:themeColor="text1"/>
        </w:rPr>
        <w:t xml:space="preserve"> regras. Para os alunos</w:t>
      </w:r>
      <w:r w:rsidR="003E3451">
        <w:rPr>
          <w:rFonts w:ascii="Arial" w:hAnsi="Arial" w:cs="Arial"/>
          <w:color w:val="000000" w:themeColor="text1"/>
        </w:rPr>
        <w:t>,</w:t>
      </w:r>
      <w:r w:rsidR="00920091" w:rsidRPr="00E41E0E">
        <w:rPr>
          <w:rFonts w:ascii="Arial" w:hAnsi="Arial" w:cs="Arial"/>
          <w:color w:val="000000" w:themeColor="text1"/>
        </w:rPr>
        <w:t xml:space="preserve"> o conhecimento</w:t>
      </w:r>
      <w:r w:rsidRPr="00E41E0E">
        <w:rPr>
          <w:rFonts w:ascii="Arial" w:hAnsi="Arial" w:cs="Arial"/>
          <w:color w:val="000000" w:themeColor="text1"/>
        </w:rPr>
        <w:t xml:space="preserve"> obtido a partir das aulas </w:t>
      </w:r>
      <w:r w:rsidR="00920091" w:rsidRPr="00E41E0E">
        <w:rPr>
          <w:rFonts w:ascii="Arial" w:hAnsi="Arial" w:cs="Arial"/>
          <w:color w:val="000000" w:themeColor="text1"/>
        </w:rPr>
        <w:t>d</w:t>
      </w:r>
      <w:r w:rsidRPr="00E41E0E">
        <w:rPr>
          <w:rFonts w:ascii="Arial" w:hAnsi="Arial" w:cs="Arial"/>
          <w:color w:val="000000" w:themeColor="text1"/>
        </w:rPr>
        <w:t>e</w:t>
      </w:r>
      <w:r w:rsidR="00920091" w:rsidRPr="00E41E0E">
        <w:rPr>
          <w:rFonts w:ascii="Arial" w:hAnsi="Arial" w:cs="Arial"/>
          <w:color w:val="000000" w:themeColor="text1"/>
        </w:rPr>
        <w:t xml:space="preserve"> </w:t>
      </w:r>
      <w:r w:rsidR="00164513">
        <w:rPr>
          <w:rFonts w:ascii="Arial" w:hAnsi="Arial" w:cs="Arial"/>
          <w:color w:val="000000" w:themeColor="text1"/>
        </w:rPr>
        <w:t>Futebol Educacional</w:t>
      </w:r>
      <w:r w:rsidR="00920091" w:rsidRPr="00E41E0E">
        <w:rPr>
          <w:rFonts w:ascii="Arial" w:hAnsi="Arial" w:cs="Arial"/>
          <w:color w:val="000000" w:themeColor="text1"/>
        </w:rPr>
        <w:t xml:space="preserve"> trouxe benefícios, passaram a cumprir as regras, ver o futebol com outros olhos, passaram a ser mais compreensivos e menos violentos. Nesta conjuntura, as entrevistas revelaram que o esporte passou d</w:t>
      </w:r>
      <w:r w:rsidR="00D01566">
        <w:rPr>
          <w:rFonts w:ascii="Arial" w:hAnsi="Arial" w:cs="Arial"/>
          <w:color w:val="000000" w:themeColor="text1"/>
        </w:rPr>
        <w:t xml:space="preserve">e ser uma </w:t>
      </w:r>
      <w:r w:rsidR="00920091" w:rsidRPr="00E41E0E">
        <w:rPr>
          <w:rFonts w:ascii="Arial" w:hAnsi="Arial" w:cs="Arial"/>
          <w:color w:val="000000" w:themeColor="text1"/>
        </w:rPr>
        <w:t xml:space="preserve">simples atividade física esportiva </w:t>
      </w:r>
      <w:r w:rsidR="00D01566">
        <w:rPr>
          <w:rFonts w:ascii="Arial" w:hAnsi="Arial" w:cs="Arial"/>
          <w:color w:val="000000" w:themeColor="text1"/>
        </w:rPr>
        <w:t xml:space="preserve">a ser </w:t>
      </w:r>
      <w:r w:rsidR="00920091" w:rsidRPr="00E41E0E">
        <w:rPr>
          <w:rFonts w:ascii="Arial" w:hAnsi="Arial" w:cs="Arial"/>
          <w:color w:val="000000" w:themeColor="text1"/>
        </w:rPr>
        <w:t xml:space="preserve">um elemento transformador das relações socioafetivas, sendo observado no relato que os entrevistados passaram a desenvolver uma maior consciência sobre a criminalidade, além de </w:t>
      </w:r>
      <w:r w:rsidR="003E3451">
        <w:rPr>
          <w:rFonts w:ascii="Arial" w:hAnsi="Arial" w:cs="Arial"/>
          <w:color w:val="000000" w:themeColor="text1"/>
        </w:rPr>
        <w:t xml:space="preserve">aprender a </w:t>
      </w:r>
      <w:r w:rsidR="00920091" w:rsidRPr="00E41E0E">
        <w:rPr>
          <w:rFonts w:ascii="Arial" w:hAnsi="Arial" w:cs="Arial"/>
          <w:color w:val="000000" w:themeColor="text1"/>
        </w:rPr>
        <w:t>respeit</w:t>
      </w:r>
      <w:r w:rsidR="003E3451">
        <w:rPr>
          <w:rFonts w:ascii="Arial" w:hAnsi="Arial" w:cs="Arial"/>
          <w:color w:val="000000" w:themeColor="text1"/>
        </w:rPr>
        <w:t>ar</w:t>
      </w:r>
      <w:r w:rsidR="00920091" w:rsidRPr="00E41E0E">
        <w:rPr>
          <w:rFonts w:ascii="Arial" w:hAnsi="Arial" w:cs="Arial"/>
          <w:color w:val="000000" w:themeColor="text1"/>
        </w:rPr>
        <w:t xml:space="preserve"> os colegas, os professores e o meio ambiente. </w:t>
      </w:r>
    </w:p>
    <w:p w:rsidR="00D7713F" w:rsidRDefault="00920091" w:rsidP="00920091">
      <w:pPr>
        <w:pStyle w:val="paragraph"/>
        <w:spacing w:before="0" w:beforeAutospacing="0" w:after="0" w:afterAutospacing="0" w:line="360" w:lineRule="auto"/>
        <w:ind w:firstLine="708"/>
        <w:jc w:val="both"/>
        <w:textAlignment w:val="baseline"/>
        <w:rPr>
          <w:rFonts w:ascii="Arial" w:hAnsi="Arial" w:cs="Arial"/>
          <w:color w:val="000000" w:themeColor="text1"/>
        </w:rPr>
      </w:pPr>
      <w:r w:rsidRPr="00E41E0E">
        <w:rPr>
          <w:rFonts w:ascii="Arial" w:hAnsi="Arial" w:cs="Arial"/>
          <w:color w:val="000000" w:themeColor="text1"/>
        </w:rPr>
        <w:t>Alguns estudos têm demonstrado a eficácia de diversas modalidades de esportes</w:t>
      </w:r>
      <w:r w:rsidR="003E3451">
        <w:rPr>
          <w:rFonts w:ascii="Arial" w:hAnsi="Arial" w:cs="Arial"/>
          <w:color w:val="000000" w:themeColor="text1"/>
        </w:rPr>
        <w:t>,</w:t>
      </w:r>
      <w:r w:rsidRPr="00E41E0E">
        <w:rPr>
          <w:rFonts w:ascii="Arial" w:hAnsi="Arial" w:cs="Arial"/>
          <w:color w:val="000000" w:themeColor="text1"/>
        </w:rPr>
        <w:t xml:space="preserve"> tanto no bem-estar físico quanto na transformação das relações sociais</w:t>
      </w:r>
      <w:r w:rsidR="003E3451">
        <w:rPr>
          <w:rFonts w:ascii="Arial" w:hAnsi="Arial" w:cs="Arial"/>
          <w:color w:val="000000" w:themeColor="text1"/>
        </w:rPr>
        <w:t>,</w:t>
      </w:r>
      <w:r w:rsidRPr="00E41E0E">
        <w:rPr>
          <w:rFonts w:ascii="Arial" w:hAnsi="Arial" w:cs="Arial"/>
          <w:color w:val="000000" w:themeColor="text1"/>
        </w:rPr>
        <w:t xml:space="preserve"> seja em público jovem, adulto ou idoso (</w:t>
      </w:r>
      <w:r w:rsidR="003E3451" w:rsidRPr="00E41E0E">
        <w:rPr>
          <w:rFonts w:ascii="Arial" w:hAnsi="Arial" w:cs="Arial"/>
          <w:color w:val="000000" w:themeColor="text1"/>
          <w:shd w:val="clear" w:color="auto" w:fill="FFFFFF"/>
        </w:rPr>
        <w:t>SAGE, 1986</w:t>
      </w:r>
      <w:r w:rsidR="003E3451">
        <w:rPr>
          <w:rFonts w:ascii="Arial" w:hAnsi="Arial" w:cs="Arial"/>
          <w:color w:val="000000" w:themeColor="text1"/>
          <w:shd w:val="clear" w:color="auto" w:fill="FFFFFF"/>
        </w:rPr>
        <w:t xml:space="preserve">; </w:t>
      </w:r>
      <w:r w:rsidR="003E3451" w:rsidRPr="00E41E0E">
        <w:rPr>
          <w:rFonts w:ascii="Arial" w:hAnsi="Arial" w:cs="Arial"/>
          <w:color w:val="000000" w:themeColor="text1"/>
          <w:shd w:val="clear" w:color="auto" w:fill="FFFFFF"/>
        </w:rPr>
        <w:t>SALLIS; PROCHASKA; TAYLOR, 2000;</w:t>
      </w:r>
      <w:r w:rsidR="003E3451">
        <w:rPr>
          <w:rFonts w:ascii="Arial" w:hAnsi="Arial" w:cs="Arial"/>
          <w:color w:val="000000" w:themeColor="text1"/>
          <w:shd w:val="clear" w:color="auto" w:fill="FFFFFF"/>
        </w:rPr>
        <w:t xml:space="preserve"> </w:t>
      </w:r>
      <w:r w:rsidRPr="00E41E0E">
        <w:rPr>
          <w:rFonts w:ascii="Arial" w:hAnsi="Arial" w:cs="Arial"/>
          <w:color w:val="000000" w:themeColor="text1"/>
          <w:shd w:val="clear" w:color="auto" w:fill="FFFFFF"/>
        </w:rPr>
        <w:t>ALLENDER; COWBURN; FOSTER, 2006</w:t>
      </w:r>
      <w:proofErr w:type="gramStart"/>
      <w:r w:rsidRPr="00E41E0E">
        <w:rPr>
          <w:rFonts w:ascii="Arial" w:hAnsi="Arial" w:cs="Arial"/>
          <w:color w:val="000000" w:themeColor="text1"/>
          <w:shd w:val="clear" w:color="auto" w:fill="FFFFFF"/>
        </w:rPr>
        <w:t xml:space="preserve"> </w:t>
      </w:r>
      <w:r w:rsidRPr="00E41E0E">
        <w:rPr>
          <w:rFonts w:ascii="Arial" w:hAnsi="Arial" w:cs="Arial"/>
          <w:color w:val="000000" w:themeColor="text1"/>
        </w:rPr>
        <w:t>)</w:t>
      </w:r>
      <w:proofErr w:type="gramEnd"/>
      <w:r w:rsidRPr="00E41E0E">
        <w:rPr>
          <w:rFonts w:ascii="Arial" w:hAnsi="Arial" w:cs="Arial"/>
          <w:color w:val="000000" w:themeColor="text1"/>
        </w:rPr>
        <w:t xml:space="preserve">. De forma </w:t>
      </w:r>
      <w:r w:rsidRPr="00E41E0E">
        <w:rPr>
          <w:rFonts w:ascii="Arial" w:hAnsi="Arial" w:cs="Arial"/>
          <w:color w:val="000000" w:themeColor="text1"/>
        </w:rPr>
        <w:lastRenderedPageBreak/>
        <w:t xml:space="preserve">complementar, quanto aos benefícios para os jovens em termos de relações sociais, compreende-se que articular atividade física e vida social é uma possibilidade que contribui para o desenvolvimento humano, especificamente para o adolescente. Neste sentido, Barbosa (1991) descreve algumas vantagens </w:t>
      </w:r>
      <w:r w:rsidR="003E3451">
        <w:rPr>
          <w:rFonts w:ascii="Arial" w:hAnsi="Arial" w:cs="Arial"/>
          <w:color w:val="000000" w:themeColor="text1"/>
        </w:rPr>
        <w:t>d</w:t>
      </w:r>
      <w:r w:rsidRPr="00E41E0E">
        <w:rPr>
          <w:rFonts w:ascii="Arial" w:hAnsi="Arial" w:cs="Arial"/>
          <w:color w:val="000000" w:themeColor="text1"/>
        </w:rPr>
        <w:t>a prática do esporte:</w:t>
      </w:r>
    </w:p>
    <w:p w:rsidR="00D7713F" w:rsidRDefault="00D7713F" w:rsidP="00920091">
      <w:pPr>
        <w:pStyle w:val="paragraph"/>
        <w:spacing w:before="0" w:beforeAutospacing="0" w:after="0" w:afterAutospacing="0" w:line="360" w:lineRule="auto"/>
        <w:ind w:firstLine="708"/>
        <w:jc w:val="both"/>
        <w:textAlignment w:val="baseline"/>
        <w:rPr>
          <w:rFonts w:ascii="Arial" w:hAnsi="Arial" w:cs="Arial"/>
          <w:color w:val="000000" w:themeColor="text1"/>
        </w:rPr>
      </w:pPr>
    </w:p>
    <w:p w:rsidR="005F75C2" w:rsidRDefault="00D7713F">
      <w:pPr>
        <w:pStyle w:val="paragraph"/>
        <w:spacing w:before="0" w:beforeAutospacing="0" w:after="0" w:afterAutospacing="0"/>
        <w:ind w:left="2880"/>
        <w:jc w:val="both"/>
        <w:textAlignment w:val="baseline"/>
        <w:rPr>
          <w:rFonts w:ascii="Arial" w:hAnsi="Arial" w:cs="Arial"/>
          <w:color w:val="000000" w:themeColor="text1"/>
          <w:sz w:val="20"/>
          <w:szCs w:val="20"/>
        </w:rPr>
      </w:pPr>
      <w:r>
        <w:rPr>
          <w:rFonts w:ascii="Arial" w:hAnsi="Arial" w:cs="Arial"/>
          <w:color w:val="000000" w:themeColor="text1"/>
          <w:sz w:val="20"/>
          <w:szCs w:val="20"/>
        </w:rPr>
        <w:t>E</w:t>
      </w:r>
      <w:r w:rsidR="00A7133E" w:rsidRPr="00A7133E">
        <w:rPr>
          <w:rFonts w:ascii="Arial" w:hAnsi="Arial" w:cs="Arial"/>
          <w:color w:val="000000" w:themeColor="text1"/>
          <w:sz w:val="20"/>
          <w:szCs w:val="20"/>
        </w:rPr>
        <w:t>stimula a socialização, serve como um antídoto natural de vícios</w:t>
      </w:r>
      <w:proofErr w:type="gramStart"/>
      <w:r w:rsidR="00A7133E" w:rsidRPr="00A7133E">
        <w:rPr>
          <w:rFonts w:ascii="Arial" w:hAnsi="Arial" w:cs="Arial"/>
          <w:color w:val="000000" w:themeColor="text1"/>
          <w:sz w:val="20"/>
          <w:szCs w:val="20"/>
        </w:rPr>
        <w:t>, ocasiona</w:t>
      </w:r>
      <w:proofErr w:type="gramEnd"/>
      <w:r w:rsidR="00A7133E" w:rsidRPr="00A7133E">
        <w:rPr>
          <w:rFonts w:ascii="Arial" w:hAnsi="Arial" w:cs="Arial"/>
          <w:color w:val="000000" w:themeColor="text1"/>
          <w:sz w:val="20"/>
          <w:szCs w:val="20"/>
        </w:rPr>
        <w:t xml:space="preserve"> maior empenho na busca de objetivos, reforça a autoestima, ajuda a equilibrar a ingestão e o gasto de calorias e leva a uma menor predisposição a moléstias.</w:t>
      </w:r>
    </w:p>
    <w:p w:rsidR="005F75C2" w:rsidRDefault="005F75C2">
      <w:pPr>
        <w:pStyle w:val="paragraph"/>
        <w:spacing w:before="0" w:beforeAutospacing="0" w:after="0" w:afterAutospacing="0"/>
        <w:ind w:left="2880"/>
        <w:jc w:val="both"/>
        <w:textAlignment w:val="baseline"/>
        <w:rPr>
          <w:rFonts w:ascii="Arial" w:hAnsi="Arial" w:cs="Arial"/>
          <w:color w:val="000000" w:themeColor="text1"/>
          <w:sz w:val="20"/>
          <w:szCs w:val="20"/>
        </w:rPr>
      </w:pPr>
    </w:p>
    <w:p w:rsidR="00920091" w:rsidRPr="00E41E0E" w:rsidRDefault="00920091" w:rsidP="00920091">
      <w:pPr>
        <w:pStyle w:val="paragraph"/>
        <w:spacing w:before="0" w:beforeAutospacing="0" w:after="0" w:afterAutospacing="0" w:line="360" w:lineRule="auto"/>
        <w:ind w:firstLine="708"/>
        <w:jc w:val="both"/>
        <w:textAlignment w:val="baseline"/>
        <w:rPr>
          <w:rFonts w:ascii="Arial" w:hAnsi="Arial" w:cs="Arial"/>
          <w:color w:val="000000" w:themeColor="text1"/>
        </w:rPr>
      </w:pPr>
      <w:r w:rsidRPr="00E41E0E">
        <w:rPr>
          <w:rFonts w:ascii="Arial" w:hAnsi="Arial" w:cs="Arial"/>
          <w:color w:val="000000" w:themeColor="text1"/>
        </w:rPr>
        <w:t xml:space="preserve">As entrevistas também pontuaram </w:t>
      </w:r>
      <w:proofErr w:type="gramStart"/>
      <w:r w:rsidRPr="00E41E0E">
        <w:rPr>
          <w:rFonts w:ascii="Arial" w:hAnsi="Arial" w:cs="Arial"/>
          <w:color w:val="000000" w:themeColor="text1"/>
        </w:rPr>
        <w:t>um outro</w:t>
      </w:r>
      <w:proofErr w:type="gramEnd"/>
      <w:r w:rsidRPr="00E41E0E">
        <w:rPr>
          <w:rFonts w:ascii="Arial" w:hAnsi="Arial" w:cs="Arial"/>
          <w:color w:val="000000" w:themeColor="text1"/>
        </w:rPr>
        <w:t xml:space="preserve"> dado importante: um maior incentivo familiar na participação do jovem nas aulas de </w:t>
      </w:r>
      <w:r w:rsidR="00164513">
        <w:rPr>
          <w:rFonts w:ascii="Arial" w:hAnsi="Arial" w:cs="Arial"/>
          <w:color w:val="000000" w:themeColor="text1"/>
        </w:rPr>
        <w:t>Futebol Educacional</w:t>
      </w:r>
      <w:r w:rsidRPr="00E41E0E">
        <w:rPr>
          <w:rFonts w:ascii="Arial" w:hAnsi="Arial" w:cs="Arial"/>
          <w:color w:val="000000" w:themeColor="text1"/>
        </w:rPr>
        <w:t xml:space="preserve"> ao longo do período estudado. A participação dos pais no desenvolvimento esportivo de crianças e adolescente tem sido objeto de estudo de diversos </w:t>
      </w:r>
      <w:r w:rsidR="00041888">
        <w:rPr>
          <w:rFonts w:ascii="Arial" w:hAnsi="Arial" w:cs="Arial"/>
          <w:color w:val="000000" w:themeColor="text1"/>
        </w:rPr>
        <w:t>autores</w:t>
      </w:r>
      <w:r w:rsidR="00041888" w:rsidRPr="00E41E0E">
        <w:rPr>
          <w:rFonts w:ascii="Arial" w:hAnsi="Arial" w:cs="Arial"/>
          <w:color w:val="000000" w:themeColor="text1"/>
        </w:rPr>
        <w:t xml:space="preserve"> </w:t>
      </w:r>
      <w:r w:rsidRPr="00E41E0E">
        <w:rPr>
          <w:rFonts w:ascii="Arial" w:hAnsi="Arial" w:cs="Arial"/>
          <w:color w:val="000000" w:themeColor="text1"/>
        </w:rPr>
        <w:t xml:space="preserve">(VILANI; SAMULSKI, 2002; GOMES; CARVALO; VARGAS, 2015; FONSECA; STELA, 2015). </w:t>
      </w:r>
      <w:r w:rsidR="00041888">
        <w:rPr>
          <w:rFonts w:ascii="Arial" w:hAnsi="Arial" w:cs="Arial"/>
          <w:color w:val="000000" w:themeColor="text1"/>
        </w:rPr>
        <w:t xml:space="preserve">Assim </w:t>
      </w:r>
      <w:r w:rsidRPr="00E41E0E">
        <w:rPr>
          <w:rFonts w:ascii="Arial" w:hAnsi="Arial" w:cs="Arial"/>
          <w:color w:val="000000" w:themeColor="text1"/>
        </w:rPr>
        <w:t xml:space="preserve">Fonseca e Stela (2015), </w:t>
      </w:r>
      <w:r w:rsidR="00041888">
        <w:rPr>
          <w:rFonts w:ascii="Arial" w:hAnsi="Arial" w:cs="Arial"/>
          <w:color w:val="000000" w:themeColor="text1"/>
        </w:rPr>
        <w:t xml:space="preserve">por exemplo, consideram que </w:t>
      </w:r>
      <w:r w:rsidRPr="00E41E0E">
        <w:rPr>
          <w:rFonts w:ascii="Arial" w:hAnsi="Arial" w:cs="Arial"/>
          <w:color w:val="000000" w:themeColor="text1"/>
        </w:rPr>
        <w:t>na infância o incentivo familiar é de fundamental importância para a prática esportiva bem-sucedida</w:t>
      </w:r>
      <w:r w:rsidR="00041888">
        <w:rPr>
          <w:rFonts w:ascii="Arial" w:hAnsi="Arial" w:cs="Arial"/>
          <w:color w:val="000000" w:themeColor="text1"/>
        </w:rPr>
        <w:t>.</w:t>
      </w:r>
      <w:r w:rsidRPr="00E41E0E">
        <w:rPr>
          <w:rFonts w:ascii="Arial" w:hAnsi="Arial" w:cs="Arial"/>
          <w:color w:val="000000" w:themeColor="text1"/>
        </w:rPr>
        <w:t xml:space="preserve"> A persistência, a autoestima, </w:t>
      </w:r>
      <w:r w:rsidR="00041888">
        <w:rPr>
          <w:rFonts w:ascii="Arial" w:hAnsi="Arial" w:cs="Arial"/>
          <w:color w:val="000000" w:themeColor="text1"/>
        </w:rPr>
        <w:t xml:space="preserve">a </w:t>
      </w:r>
      <w:r w:rsidRPr="00E41E0E">
        <w:rPr>
          <w:rFonts w:ascii="Arial" w:hAnsi="Arial" w:cs="Arial"/>
          <w:color w:val="000000" w:themeColor="text1"/>
        </w:rPr>
        <w:t xml:space="preserve">confiança e </w:t>
      </w:r>
      <w:r w:rsidR="00041888">
        <w:rPr>
          <w:rFonts w:ascii="Arial" w:hAnsi="Arial" w:cs="Arial"/>
          <w:color w:val="000000" w:themeColor="text1"/>
        </w:rPr>
        <w:t xml:space="preserve">a </w:t>
      </w:r>
      <w:r w:rsidRPr="00E41E0E">
        <w:rPr>
          <w:rFonts w:ascii="Arial" w:hAnsi="Arial" w:cs="Arial"/>
          <w:color w:val="000000" w:themeColor="text1"/>
        </w:rPr>
        <w:t xml:space="preserve">motivação também estão presentes no cotidiano da iniciação esportiva. Por isso, a família se constitui em um ambiente social primário e fértil, onde o jovem pode desenvolver sua potencialidade para a prática de esportes. A qualidade dos incentivos e os exemplos dos pais variam em termos de engajamento como a principal força de influência </w:t>
      </w:r>
      <w:r w:rsidR="00637D6B">
        <w:rPr>
          <w:rFonts w:ascii="Arial" w:hAnsi="Arial" w:cs="Arial"/>
          <w:color w:val="000000" w:themeColor="text1"/>
        </w:rPr>
        <w:t xml:space="preserve">sobre </w:t>
      </w:r>
      <w:r w:rsidRPr="00E41E0E">
        <w:rPr>
          <w:rFonts w:ascii="Arial" w:hAnsi="Arial" w:cs="Arial"/>
          <w:color w:val="000000" w:themeColor="text1"/>
        </w:rPr>
        <w:t>os filhos. O incentivo, portanto, é uma atividade adulta essencial para as crianças adquirirem autoestima, controle e consciência de ter o pai ou a mãe como um agente incentivador. É uma indicação de que o mundo dos adultos exerce uma atividade efetiva sobre a vida esportiva das crianças.</w:t>
      </w:r>
    </w:p>
    <w:p w:rsidR="00920091" w:rsidRPr="00E41E0E" w:rsidRDefault="00920091" w:rsidP="00920091">
      <w:pPr>
        <w:pStyle w:val="paragraph"/>
        <w:spacing w:before="0" w:beforeAutospacing="0" w:after="0" w:afterAutospacing="0" w:line="360" w:lineRule="auto"/>
        <w:ind w:firstLine="708"/>
        <w:jc w:val="both"/>
        <w:textAlignment w:val="baseline"/>
        <w:rPr>
          <w:rFonts w:ascii="Arial" w:hAnsi="Arial" w:cs="Arial"/>
          <w:color w:val="000000" w:themeColor="text1"/>
        </w:rPr>
      </w:pPr>
      <w:r w:rsidRPr="00E41E0E">
        <w:rPr>
          <w:rFonts w:ascii="Arial" w:hAnsi="Arial" w:cs="Arial"/>
          <w:color w:val="000000" w:themeColor="text1"/>
        </w:rPr>
        <w:t>As crianças desenham para significar seu pensamento, sua imaginação, seu conhecimento, criando um mundo simbólico de objetivação do seu pensamento, ou seja, os desenhos representam uma possibilidade de expressão para simbolizar o real (SILVA; SOUZA, 2011). Nesse sentido, a metodologia de análise de desenhos para compreender a percepção dos indivíduos e suas relações com o meio ambiente vem sendo recentemente utilizada por alguns autores (</w:t>
      </w:r>
      <w:r w:rsidR="00041888" w:rsidRPr="00E41E0E">
        <w:rPr>
          <w:rFonts w:ascii="Arial" w:hAnsi="Arial" w:cs="Arial"/>
          <w:color w:val="000000" w:themeColor="text1"/>
        </w:rPr>
        <w:t>PEDRINI; DE-PAULA, 2008</w:t>
      </w:r>
      <w:r w:rsidR="00041888">
        <w:rPr>
          <w:rFonts w:ascii="Arial" w:hAnsi="Arial" w:cs="Arial"/>
          <w:color w:val="000000" w:themeColor="text1"/>
        </w:rPr>
        <w:t xml:space="preserve">; </w:t>
      </w:r>
      <w:r w:rsidR="00041888" w:rsidRPr="00E41E0E">
        <w:rPr>
          <w:rFonts w:ascii="Arial" w:hAnsi="Arial" w:cs="Arial"/>
          <w:color w:val="000000" w:themeColor="text1"/>
        </w:rPr>
        <w:t>SILVA; SOUZA, 2011;</w:t>
      </w:r>
      <w:r w:rsidR="00041888">
        <w:rPr>
          <w:rFonts w:ascii="Arial" w:hAnsi="Arial" w:cs="Arial"/>
          <w:color w:val="000000" w:themeColor="text1"/>
        </w:rPr>
        <w:t xml:space="preserve"> </w:t>
      </w:r>
      <w:r w:rsidRPr="00E41E0E">
        <w:rPr>
          <w:rFonts w:ascii="Arial" w:hAnsi="Arial" w:cs="Arial"/>
          <w:color w:val="000000" w:themeColor="text1"/>
        </w:rPr>
        <w:t xml:space="preserve">SANTOS </w:t>
      </w:r>
      <w:proofErr w:type="spellStart"/>
      <w:proofErr w:type="gramStart"/>
      <w:r w:rsidRPr="00E41E0E">
        <w:rPr>
          <w:rFonts w:ascii="Arial" w:hAnsi="Arial" w:cs="Arial"/>
          <w:color w:val="000000" w:themeColor="text1"/>
        </w:rPr>
        <w:t>et</w:t>
      </w:r>
      <w:proofErr w:type="spellEnd"/>
      <w:proofErr w:type="gramEnd"/>
      <w:r w:rsidRPr="00E41E0E">
        <w:rPr>
          <w:rFonts w:ascii="Arial" w:hAnsi="Arial" w:cs="Arial"/>
          <w:color w:val="000000" w:themeColor="text1"/>
        </w:rPr>
        <w:t xml:space="preserve"> al., 2017).  </w:t>
      </w:r>
    </w:p>
    <w:p w:rsidR="00920091" w:rsidRPr="00E41E0E" w:rsidRDefault="00920091" w:rsidP="00920091">
      <w:pPr>
        <w:spacing w:after="0" w:line="360" w:lineRule="auto"/>
        <w:ind w:firstLine="851"/>
        <w:jc w:val="both"/>
        <w:rPr>
          <w:rFonts w:cs="Arial"/>
          <w:color w:val="000000" w:themeColor="text1"/>
          <w:szCs w:val="24"/>
        </w:rPr>
      </w:pPr>
      <w:r w:rsidRPr="00E41E0E">
        <w:rPr>
          <w:rFonts w:cs="Arial"/>
          <w:color w:val="000000" w:themeColor="text1"/>
          <w:szCs w:val="24"/>
        </w:rPr>
        <w:t>A partir da análise quantitativa dos desenhos, após a aplicação da metodologia de esporte educacional, no geral, observou-se um maior número de macroelementos dentro dos macrocompartimentos (</w:t>
      </w:r>
      <w:r w:rsidR="00041888">
        <w:rPr>
          <w:rFonts w:cs="Arial"/>
          <w:color w:val="000000" w:themeColor="text1"/>
          <w:szCs w:val="24"/>
        </w:rPr>
        <w:t>n</w:t>
      </w:r>
      <w:r w:rsidRPr="00E41E0E">
        <w:rPr>
          <w:rFonts w:cs="Arial"/>
          <w:color w:val="000000" w:themeColor="text1"/>
          <w:szCs w:val="24"/>
        </w:rPr>
        <w:t xml:space="preserve">atural, artificial, concreto, </w:t>
      </w:r>
      <w:r w:rsidRPr="00E41E0E">
        <w:rPr>
          <w:rFonts w:cs="Arial"/>
          <w:color w:val="000000" w:themeColor="text1"/>
          <w:szCs w:val="24"/>
        </w:rPr>
        <w:lastRenderedPageBreak/>
        <w:t xml:space="preserve">abstrato, homem) expostos na segunda coleta, exceto no macrocompartimento abstrato, que não apresentou diferença entre as duas coletas. Adicionalmente, houve uma maior representação do macrocompartimento humano, associado a um maior predomínio do macrocompartimento natural, representado pelo aumento no número dos macroelementos </w:t>
      </w:r>
      <w:proofErr w:type="spellStart"/>
      <w:r w:rsidRPr="00E41E0E">
        <w:rPr>
          <w:rFonts w:cs="Arial"/>
          <w:color w:val="000000" w:themeColor="text1"/>
          <w:szCs w:val="24"/>
        </w:rPr>
        <w:t>edáficos</w:t>
      </w:r>
      <w:proofErr w:type="spellEnd"/>
      <w:r w:rsidRPr="00E41E0E">
        <w:rPr>
          <w:rFonts w:cs="Arial"/>
          <w:color w:val="000000" w:themeColor="text1"/>
          <w:szCs w:val="24"/>
        </w:rPr>
        <w:t xml:space="preserve">, faunísticos e </w:t>
      </w:r>
      <w:proofErr w:type="spellStart"/>
      <w:r w:rsidRPr="00E41E0E">
        <w:rPr>
          <w:rFonts w:cs="Arial"/>
          <w:color w:val="000000" w:themeColor="text1"/>
          <w:szCs w:val="24"/>
        </w:rPr>
        <w:t>florísticos</w:t>
      </w:r>
      <w:proofErr w:type="spellEnd"/>
      <w:r w:rsidRPr="00E41E0E">
        <w:rPr>
          <w:rFonts w:cs="Arial"/>
          <w:color w:val="000000" w:themeColor="text1"/>
          <w:szCs w:val="24"/>
        </w:rPr>
        <w:t xml:space="preserve"> neste mesmo período, visto que houve também um aumento da presença de elementos artificiais (</w:t>
      </w:r>
      <w:r w:rsidR="007931E2">
        <w:rPr>
          <w:rFonts w:cs="Arial"/>
          <w:color w:val="000000" w:themeColor="text1"/>
          <w:szCs w:val="24"/>
        </w:rPr>
        <w:t>c</w:t>
      </w:r>
      <w:r w:rsidRPr="00E41E0E">
        <w:rPr>
          <w:rFonts w:cs="Arial"/>
          <w:color w:val="000000" w:themeColor="text1"/>
          <w:szCs w:val="24"/>
        </w:rPr>
        <w:t xml:space="preserve">asas, prédios, carros, elementos modificados pelo homem). </w:t>
      </w:r>
    </w:p>
    <w:p w:rsidR="00920091" w:rsidRPr="00E41E0E" w:rsidRDefault="00920091" w:rsidP="00920091">
      <w:pPr>
        <w:spacing w:after="0" w:line="360" w:lineRule="auto"/>
        <w:ind w:firstLine="851"/>
        <w:jc w:val="both"/>
        <w:rPr>
          <w:rFonts w:cs="Arial"/>
          <w:color w:val="000000" w:themeColor="text1"/>
          <w:szCs w:val="24"/>
        </w:rPr>
      </w:pPr>
      <w:r w:rsidRPr="00E41E0E">
        <w:rPr>
          <w:rFonts w:cs="Arial"/>
          <w:color w:val="000000" w:themeColor="text1"/>
          <w:szCs w:val="24"/>
        </w:rPr>
        <w:t xml:space="preserve">Estes resultados estão alinhados com as respostas obtidas </w:t>
      </w:r>
      <w:r w:rsidR="007931E2">
        <w:rPr>
          <w:rFonts w:cs="Arial"/>
          <w:color w:val="000000" w:themeColor="text1"/>
          <w:szCs w:val="24"/>
        </w:rPr>
        <w:t>n</w:t>
      </w:r>
      <w:r w:rsidRPr="00E41E0E">
        <w:rPr>
          <w:rFonts w:cs="Arial"/>
          <w:color w:val="000000" w:themeColor="text1"/>
          <w:szCs w:val="24"/>
        </w:rPr>
        <w:t xml:space="preserve">as entrevistas, na medida em que demonstram uma percepção mais integrada do ser humano </w:t>
      </w:r>
      <w:r w:rsidR="007931E2">
        <w:rPr>
          <w:rFonts w:cs="Arial"/>
          <w:color w:val="000000" w:themeColor="text1"/>
          <w:szCs w:val="24"/>
        </w:rPr>
        <w:t>com o</w:t>
      </w:r>
      <w:r w:rsidR="007931E2" w:rsidRPr="00E41E0E">
        <w:rPr>
          <w:rFonts w:cs="Arial"/>
          <w:color w:val="000000" w:themeColor="text1"/>
          <w:szCs w:val="24"/>
        </w:rPr>
        <w:t xml:space="preserve"> </w:t>
      </w:r>
      <w:r w:rsidRPr="00E41E0E">
        <w:rPr>
          <w:rFonts w:cs="Arial"/>
          <w:color w:val="000000" w:themeColor="text1"/>
          <w:szCs w:val="24"/>
        </w:rPr>
        <w:t xml:space="preserve">ambiente que o cerca. Um resultado interessante na segunda coleta foi </w:t>
      </w:r>
      <w:proofErr w:type="gramStart"/>
      <w:r w:rsidRPr="00E41E0E">
        <w:rPr>
          <w:rFonts w:cs="Arial"/>
          <w:color w:val="000000" w:themeColor="text1"/>
          <w:szCs w:val="24"/>
        </w:rPr>
        <w:t>a</w:t>
      </w:r>
      <w:proofErr w:type="gramEnd"/>
      <w:r w:rsidRPr="00E41E0E">
        <w:rPr>
          <w:rFonts w:cs="Arial"/>
          <w:color w:val="000000" w:themeColor="text1"/>
          <w:szCs w:val="24"/>
        </w:rPr>
        <w:t xml:space="preserve"> representação inédita dos macroelementos pai e mãe, o que corrobora o relato </w:t>
      </w:r>
      <w:r w:rsidR="00637D6B">
        <w:rPr>
          <w:rFonts w:cs="Arial"/>
          <w:color w:val="000000" w:themeColor="text1"/>
          <w:szCs w:val="24"/>
        </w:rPr>
        <w:t>n</w:t>
      </w:r>
      <w:r w:rsidRPr="00E41E0E">
        <w:rPr>
          <w:rFonts w:cs="Arial"/>
          <w:color w:val="000000" w:themeColor="text1"/>
          <w:szCs w:val="24"/>
        </w:rPr>
        <w:t xml:space="preserve">as entrevistas de maior apoio da família à participação das crianças nas aulas de </w:t>
      </w:r>
      <w:r w:rsidR="00164513">
        <w:rPr>
          <w:rFonts w:cs="Arial"/>
          <w:color w:val="000000" w:themeColor="text1"/>
          <w:szCs w:val="24"/>
        </w:rPr>
        <w:t>Futebol Educacional</w:t>
      </w:r>
      <w:r w:rsidRPr="00E41E0E">
        <w:rPr>
          <w:rFonts w:cs="Arial"/>
          <w:color w:val="000000" w:themeColor="text1"/>
          <w:szCs w:val="24"/>
        </w:rPr>
        <w:t>, garantindo maior possibilidade de aprendizagem</w:t>
      </w:r>
      <w:r w:rsidR="007931E2">
        <w:rPr>
          <w:rFonts w:cs="Arial"/>
          <w:color w:val="000000" w:themeColor="text1"/>
          <w:szCs w:val="24"/>
        </w:rPr>
        <w:t xml:space="preserve"> e</w:t>
      </w:r>
      <w:r w:rsidRPr="00E41E0E">
        <w:rPr>
          <w:rFonts w:cs="Arial"/>
          <w:color w:val="000000" w:themeColor="text1"/>
          <w:szCs w:val="24"/>
        </w:rPr>
        <w:t xml:space="preserve"> </w:t>
      </w:r>
      <w:r w:rsidRPr="00E41E0E">
        <w:rPr>
          <w:rFonts w:cs="Arial"/>
          <w:color w:val="000000" w:themeColor="text1"/>
          <w:szCs w:val="24"/>
          <w:shd w:val="clear" w:color="auto" w:fill="FFFFFF"/>
        </w:rPr>
        <w:t xml:space="preserve">permitindo </w:t>
      </w:r>
      <w:r w:rsidR="007931E2">
        <w:rPr>
          <w:rFonts w:cs="Arial"/>
          <w:color w:val="000000" w:themeColor="text1"/>
          <w:szCs w:val="24"/>
          <w:shd w:val="clear" w:color="auto" w:fill="FFFFFF"/>
        </w:rPr>
        <w:t>a</w:t>
      </w:r>
      <w:r w:rsidRPr="00E41E0E">
        <w:rPr>
          <w:rFonts w:cs="Arial"/>
          <w:color w:val="000000" w:themeColor="text1"/>
          <w:szCs w:val="24"/>
          <w:shd w:val="clear" w:color="auto" w:fill="FFFFFF"/>
        </w:rPr>
        <w:t xml:space="preserve">o aluno refletir sobre sua própria prática. </w:t>
      </w:r>
      <w:r w:rsidR="007931E2">
        <w:rPr>
          <w:rFonts w:cs="Arial"/>
          <w:color w:val="000000" w:themeColor="text1"/>
          <w:szCs w:val="24"/>
          <w:shd w:val="clear" w:color="auto" w:fill="FFFFFF"/>
        </w:rPr>
        <w:t>Por outro lado,</w:t>
      </w:r>
      <w:r w:rsidRPr="00E41E0E">
        <w:rPr>
          <w:rFonts w:cs="Arial"/>
          <w:color w:val="000000" w:themeColor="text1"/>
          <w:szCs w:val="24"/>
        </w:rPr>
        <w:t xml:space="preserve"> a relação afetiva da família faz com que haja equilíbrio e maior concentração nas atividades realizadas.</w:t>
      </w:r>
    </w:p>
    <w:p w:rsidR="00920091" w:rsidRPr="00E41E0E" w:rsidRDefault="00920091" w:rsidP="00920091">
      <w:pPr>
        <w:spacing w:after="0" w:line="360" w:lineRule="auto"/>
        <w:ind w:firstLine="851"/>
        <w:jc w:val="both"/>
        <w:rPr>
          <w:rFonts w:cs="Arial"/>
          <w:color w:val="000000" w:themeColor="text1"/>
          <w:szCs w:val="24"/>
        </w:rPr>
      </w:pPr>
      <w:r w:rsidRPr="00E41E0E">
        <w:rPr>
          <w:rFonts w:cs="Arial"/>
          <w:color w:val="000000" w:themeColor="text1"/>
          <w:szCs w:val="24"/>
        </w:rPr>
        <w:t>De forma similar, o predomínio de macrocompartimentos naturais nas representações sociais também fo</w:t>
      </w:r>
      <w:r w:rsidR="007931E2">
        <w:rPr>
          <w:rFonts w:cs="Arial"/>
          <w:color w:val="000000" w:themeColor="text1"/>
          <w:szCs w:val="24"/>
        </w:rPr>
        <w:t>i</w:t>
      </w:r>
      <w:r w:rsidRPr="00E41E0E">
        <w:rPr>
          <w:rFonts w:cs="Arial"/>
          <w:color w:val="000000" w:themeColor="text1"/>
          <w:szCs w:val="24"/>
        </w:rPr>
        <w:t xml:space="preserve"> reportado nos resultados obtidos por meio de desenhos em estudos que propuseram atividades de </w:t>
      </w:r>
      <w:r w:rsidR="00DA45C2">
        <w:rPr>
          <w:rFonts w:cs="Arial"/>
          <w:color w:val="000000" w:themeColor="text1"/>
          <w:szCs w:val="24"/>
        </w:rPr>
        <w:t>Educação Ambiental</w:t>
      </w:r>
      <w:r w:rsidRPr="00E41E0E">
        <w:rPr>
          <w:rFonts w:cs="Arial"/>
          <w:color w:val="000000" w:themeColor="text1"/>
          <w:szCs w:val="24"/>
        </w:rPr>
        <w:t xml:space="preserve"> em diversos contextos: meninas institucionalizadas (PEDRINI</w:t>
      </w:r>
      <w:r w:rsidR="007931E2">
        <w:rPr>
          <w:rFonts w:cs="Arial"/>
          <w:color w:val="000000" w:themeColor="text1"/>
          <w:szCs w:val="24"/>
        </w:rPr>
        <w:t>;</w:t>
      </w:r>
      <w:r w:rsidR="007931E2" w:rsidRPr="00E41E0E">
        <w:rPr>
          <w:rFonts w:cs="Arial"/>
          <w:color w:val="000000" w:themeColor="text1"/>
          <w:szCs w:val="24"/>
        </w:rPr>
        <w:t xml:space="preserve"> </w:t>
      </w:r>
      <w:r w:rsidRPr="00E41E0E">
        <w:rPr>
          <w:rFonts w:cs="Arial"/>
          <w:color w:val="000000" w:themeColor="text1"/>
          <w:szCs w:val="24"/>
        </w:rPr>
        <w:t>DE-PAULA, 2008), crianças em vulnerabilidade s</w:t>
      </w:r>
      <w:r w:rsidR="00851B02">
        <w:rPr>
          <w:rFonts w:cs="Arial"/>
          <w:color w:val="000000" w:themeColor="text1"/>
          <w:szCs w:val="24"/>
        </w:rPr>
        <w:t>o</w:t>
      </w:r>
      <w:r w:rsidRPr="00E41E0E">
        <w:rPr>
          <w:rFonts w:cs="Arial"/>
          <w:color w:val="000000" w:themeColor="text1"/>
          <w:szCs w:val="24"/>
        </w:rPr>
        <w:t>cioeconômica (REIGADA</w:t>
      </w:r>
      <w:r w:rsidR="007931E2">
        <w:rPr>
          <w:rFonts w:cs="Arial"/>
          <w:color w:val="000000" w:themeColor="text1"/>
          <w:szCs w:val="24"/>
        </w:rPr>
        <w:t>;</w:t>
      </w:r>
      <w:r w:rsidR="007931E2" w:rsidRPr="00E41E0E">
        <w:rPr>
          <w:rFonts w:cs="Arial"/>
          <w:color w:val="000000" w:themeColor="text1"/>
          <w:szCs w:val="24"/>
        </w:rPr>
        <w:t xml:space="preserve"> </w:t>
      </w:r>
      <w:r w:rsidRPr="00E41E0E">
        <w:rPr>
          <w:rFonts w:cs="Arial"/>
          <w:color w:val="000000" w:themeColor="text1"/>
          <w:szCs w:val="24"/>
        </w:rPr>
        <w:t>TOZONI-REIS, 2004) e estudantes do ensino fundamental (MACIEL, 2012</w:t>
      </w:r>
      <w:r w:rsidR="007931E2">
        <w:rPr>
          <w:rFonts w:cs="Arial"/>
          <w:color w:val="000000" w:themeColor="text1"/>
          <w:szCs w:val="24"/>
        </w:rPr>
        <w:t xml:space="preserve">; </w:t>
      </w:r>
      <w:r w:rsidR="007931E2" w:rsidRPr="00E41E0E">
        <w:rPr>
          <w:rFonts w:cs="Arial"/>
          <w:color w:val="000000" w:themeColor="text1"/>
          <w:szCs w:val="24"/>
        </w:rPr>
        <w:t xml:space="preserve">CATANHEDE </w:t>
      </w:r>
      <w:proofErr w:type="spellStart"/>
      <w:proofErr w:type="gramStart"/>
      <w:r w:rsidR="007931E2" w:rsidRPr="00E41E0E">
        <w:rPr>
          <w:rFonts w:cs="Arial"/>
          <w:color w:val="000000" w:themeColor="text1"/>
          <w:szCs w:val="24"/>
        </w:rPr>
        <w:t>et</w:t>
      </w:r>
      <w:proofErr w:type="spellEnd"/>
      <w:proofErr w:type="gramEnd"/>
      <w:r w:rsidR="007931E2" w:rsidRPr="00E41E0E">
        <w:rPr>
          <w:rFonts w:cs="Arial"/>
          <w:color w:val="000000" w:themeColor="text1"/>
          <w:szCs w:val="24"/>
        </w:rPr>
        <w:t xml:space="preserve"> al., 2016</w:t>
      </w:r>
      <w:r w:rsidRPr="00E41E0E">
        <w:rPr>
          <w:rFonts w:cs="Arial"/>
          <w:color w:val="000000" w:themeColor="text1"/>
          <w:szCs w:val="24"/>
        </w:rPr>
        <w:t>).</w:t>
      </w:r>
    </w:p>
    <w:p w:rsidR="00920091" w:rsidRPr="00E41E0E" w:rsidRDefault="00920091" w:rsidP="00920091">
      <w:pPr>
        <w:spacing w:after="0" w:line="360" w:lineRule="auto"/>
        <w:ind w:firstLine="851"/>
        <w:jc w:val="both"/>
        <w:rPr>
          <w:rFonts w:cs="Arial"/>
          <w:color w:val="000000" w:themeColor="text1"/>
          <w:szCs w:val="24"/>
        </w:rPr>
      </w:pPr>
      <w:r w:rsidRPr="00E41E0E">
        <w:rPr>
          <w:rFonts w:cs="Arial"/>
          <w:color w:val="000000" w:themeColor="text1"/>
          <w:szCs w:val="24"/>
        </w:rPr>
        <w:t xml:space="preserve">Dessa forma, a utilização de desenhos como meio de representação da percepção socioambiental de crianças e jovens se constitui como um método aliado no planejamento de atividades em </w:t>
      </w:r>
      <w:r w:rsidR="00DA45C2">
        <w:rPr>
          <w:rFonts w:cs="Arial"/>
          <w:color w:val="000000" w:themeColor="text1"/>
          <w:szCs w:val="24"/>
        </w:rPr>
        <w:t>Educação Ambiental</w:t>
      </w:r>
      <w:r w:rsidRPr="00E41E0E">
        <w:rPr>
          <w:rFonts w:cs="Arial"/>
          <w:color w:val="000000" w:themeColor="text1"/>
          <w:szCs w:val="24"/>
        </w:rPr>
        <w:t>, assim como ferramenta avaliativa do seu impacto na população estudada.</w:t>
      </w:r>
    </w:p>
    <w:p w:rsidR="00920091" w:rsidRPr="00E41E0E" w:rsidRDefault="00920091" w:rsidP="00920091">
      <w:pPr>
        <w:spacing w:after="0" w:line="360" w:lineRule="auto"/>
        <w:ind w:firstLine="851"/>
        <w:jc w:val="both"/>
        <w:rPr>
          <w:rFonts w:cs="Arial"/>
          <w:color w:val="000000" w:themeColor="text1"/>
          <w:szCs w:val="24"/>
        </w:rPr>
      </w:pPr>
      <w:r w:rsidRPr="00E41E0E">
        <w:rPr>
          <w:rFonts w:cs="Arial"/>
          <w:color w:val="000000" w:themeColor="text1"/>
          <w:szCs w:val="24"/>
        </w:rPr>
        <w:t>A prática de esportes, que é incentivada principalmente pela Educação Física, tem como proposta promover o desenvolvimento físico e cognitivo, a socialização, a educação pelo movimento</w:t>
      </w:r>
      <w:r w:rsidR="007931E2">
        <w:rPr>
          <w:rFonts w:cs="Arial"/>
          <w:color w:val="000000" w:themeColor="text1"/>
          <w:szCs w:val="24"/>
        </w:rPr>
        <w:t xml:space="preserve"> e</w:t>
      </w:r>
      <w:r w:rsidRPr="00E41E0E">
        <w:rPr>
          <w:rFonts w:cs="Arial"/>
          <w:color w:val="000000" w:themeColor="text1"/>
          <w:szCs w:val="24"/>
        </w:rPr>
        <w:t xml:space="preserve"> o cuidado com o corpo, </w:t>
      </w:r>
      <w:r w:rsidR="007931E2">
        <w:rPr>
          <w:rFonts w:cs="Arial"/>
          <w:color w:val="000000" w:themeColor="text1"/>
          <w:szCs w:val="24"/>
        </w:rPr>
        <w:t>sempre</w:t>
      </w:r>
      <w:r w:rsidRPr="00E41E0E">
        <w:rPr>
          <w:rFonts w:cs="Arial"/>
          <w:color w:val="000000" w:themeColor="text1"/>
          <w:szCs w:val="24"/>
        </w:rPr>
        <w:t xml:space="preserve"> respeitando o ritmo e o desenvolvimento do aluno. Da mesma forma, o profissional educador físico, assim como todo educador, procura conscientizar as pessoas sobre o seu papel na sociedade, sobre o mundo, no sentido de transformá-lo em um mundo mais humano. A conscientização, por sua vez, é uma das principais estratégias para mudança de atitude do ser humano perante a natureza. Faz parte </w:t>
      </w:r>
      <w:r w:rsidRPr="00E41E0E">
        <w:rPr>
          <w:rFonts w:cs="Arial"/>
          <w:color w:val="000000" w:themeColor="text1"/>
          <w:szCs w:val="24"/>
        </w:rPr>
        <w:lastRenderedPageBreak/>
        <w:t xml:space="preserve">do objetivo geral do processo pedagógico da </w:t>
      </w:r>
      <w:r w:rsidR="00DA45C2">
        <w:rPr>
          <w:rFonts w:cs="Arial"/>
          <w:color w:val="000000" w:themeColor="text1"/>
          <w:szCs w:val="24"/>
        </w:rPr>
        <w:t>Educação Ambiental</w:t>
      </w:r>
      <w:r w:rsidRPr="00E41E0E">
        <w:rPr>
          <w:rFonts w:cs="Arial"/>
          <w:color w:val="000000" w:themeColor="text1"/>
          <w:szCs w:val="24"/>
        </w:rPr>
        <w:t xml:space="preserve"> a conscientização de si e do meio. </w:t>
      </w:r>
    </w:p>
    <w:p w:rsidR="00920091" w:rsidRPr="00E41E0E" w:rsidRDefault="00920091" w:rsidP="00920091">
      <w:pPr>
        <w:spacing w:after="0" w:line="360" w:lineRule="auto"/>
        <w:ind w:firstLine="851"/>
        <w:jc w:val="both"/>
        <w:rPr>
          <w:rFonts w:cs="Arial"/>
          <w:color w:val="000000" w:themeColor="text1"/>
          <w:szCs w:val="24"/>
        </w:rPr>
      </w:pPr>
      <w:r w:rsidRPr="00E41E0E">
        <w:rPr>
          <w:rFonts w:cs="Arial"/>
          <w:color w:val="000000" w:themeColor="text1"/>
          <w:szCs w:val="24"/>
        </w:rPr>
        <w:t>Da mesma maneira, a inserção da dimensão socioambiental na Educação Física escolar potencializa a compreensão do educando como elemento integrante da natureza, em todas suas dimensões (biológica, psicológica, social e cultural, entre outras), além de ser uma resposta a uma demanda social crescente de desenvolver valores socioambientais (INÁCIO; MORAES; SILVEIRA, 2013).</w:t>
      </w:r>
    </w:p>
    <w:p w:rsidR="00920091" w:rsidRPr="00E41E0E" w:rsidRDefault="00920091" w:rsidP="00920091">
      <w:pPr>
        <w:spacing w:after="0" w:line="360" w:lineRule="auto"/>
        <w:ind w:firstLine="851"/>
        <w:jc w:val="both"/>
        <w:rPr>
          <w:rFonts w:cs="Arial"/>
          <w:color w:val="000000" w:themeColor="text1"/>
          <w:szCs w:val="24"/>
        </w:rPr>
      </w:pPr>
      <w:r w:rsidRPr="00E41E0E">
        <w:rPr>
          <w:rFonts w:cs="Arial"/>
          <w:color w:val="000000" w:themeColor="text1"/>
          <w:szCs w:val="24"/>
        </w:rPr>
        <w:t xml:space="preserve">Entretanto, segundo Dominguez, </w:t>
      </w:r>
      <w:proofErr w:type="spellStart"/>
      <w:r w:rsidRPr="00E41E0E">
        <w:rPr>
          <w:rFonts w:cs="Arial"/>
          <w:color w:val="000000" w:themeColor="text1"/>
          <w:szCs w:val="24"/>
        </w:rPr>
        <w:t>Kunz</w:t>
      </w:r>
      <w:proofErr w:type="spellEnd"/>
      <w:r w:rsidRPr="00E41E0E">
        <w:rPr>
          <w:rFonts w:cs="Arial"/>
          <w:color w:val="000000" w:themeColor="text1"/>
          <w:szCs w:val="24"/>
        </w:rPr>
        <w:t xml:space="preserve"> e Araújo (2011) </w:t>
      </w:r>
      <w:proofErr w:type="gramStart"/>
      <w:r w:rsidRPr="00E41E0E">
        <w:rPr>
          <w:rFonts w:cs="Arial"/>
          <w:color w:val="000000" w:themeColor="text1"/>
          <w:szCs w:val="24"/>
        </w:rPr>
        <w:t>é</w:t>
      </w:r>
      <w:proofErr w:type="gramEnd"/>
      <w:r w:rsidRPr="00E41E0E">
        <w:rPr>
          <w:rFonts w:cs="Arial"/>
          <w:color w:val="000000" w:themeColor="text1"/>
          <w:szCs w:val="24"/>
        </w:rPr>
        <w:t xml:space="preserve"> necessário refletir que o campo de </w:t>
      </w:r>
      <w:r w:rsidR="00083A5A">
        <w:rPr>
          <w:rFonts w:cs="Arial"/>
          <w:color w:val="000000" w:themeColor="text1"/>
          <w:szCs w:val="24"/>
        </w:rPr>
        <w:t>f</w:t>
      </w:r>
      <w:r w:rsidRPr="00E41E0E">
        <w:rPr>
          <w:rFonts w:cs="Arial"/>
          <w:color w:val="000000" w:themeColor="text1"/>
          <w:szCs w:val="24"/>
        </w:rPr>
        <w:t xml:space="preserve">ormação de </w:t>
      </w:r>
      <w:r w:rsidR="00083A5A">
        <w:rPr>
          <w:rFonts w:cs="Arial"/>
          <w:color w:val="000000" w:themeColor="text1"/>
          <w:szCs w:val="24"/>
        </w:rPr>
        <w:t>p</w:t>
      </w:r>
      <w:r w:rsidRPr="00E41E0E">
        <w:rPr>
          <w:rFonts w:cs="Arial"/>
          <w:color w:val="000000" w:themeColor="text1"/>
          <w:szCs w:val="24"/>
        </w:rPr>
        <w:t>rofessores em Educação Física apresenta algumas particularidades que, na visão d</w:t>
      </w:r>
      <w:r w:rsidR="00083A5A">
        <w:rPr>
          <w:rFonts w:cs="Arial"/>
          <w:color w:val="000000" w:themeColor="text1"/>
          <w:szCs w:val="24"/>
        </w:rPr>
        <w:t>esses</w:t>
      </w:r>
      <w:r w:rsidRPr="00E41E0E">
        <w:rPr>
          <w:rFonts w:cs="Arial"/>
          <w:color w:val="000000" w:themeColor="text1"/>
          <w:szCs w:val="24"/>
        </w:rPr>
        <w:t xml:space="preserve"> autores, são limitadoras </w:t>
      </w:r>
      <w:r w:rsidR="00083A5A">
        <w:rPr>
          <w:rFonts w:cs="Arial"/>
          <w:color w:val="000000" w:themeColor="text1"/>
          <w:szCs w:val="24"/>
        </w:rPr>
        <w:t>d</w:t>
      </w:r>
      <w:r w:rsidRPr="00E41E0E">
        <w:rPr>
          <w:rFonts w:cs="Arial"/>
          <w:color w:val="000000" w:themeColor="text1"/>
          <w:szCs w:val="24"/>
        </w:rPr>
        <w:t xml:space="preserve">o trabalho pedagógico relacionado </w:t>
      </w:r>
      <w:r w:rsidR="00083A5A">
        <w:rPr>
          <w:rFonts w:cs="Arial"/>
          <w:color w:val="000000" w:themeColor="text1"/>
          <w:szCs w:val="24"/>
        </w:rPr>
        <w:t>à</w:t>
      </w:r>
      <w:r w:rsidR="00083A5A" w:rsidRPr="00E41E0E">
        <w:rPr>
          <w:rFonts w:cs="Arial"/>
          <w:color w:val="000000" w:themeColor="text1"/>
          <w:szCs w:val="24"/>
        </w:rPr>
        <w:t xml:space="preserve"> </w:t>
      </w:r>
      <w:r w:rsidR="00DA45C2">
        <w:rPr>
          <w:rFonts w:cs="Arial"/>
          <w:color w:val="000000" w:themeColor="text1"/>
          <w:szCs w:val="24"/>
        </w:rPr>
        <w:t>Educação Ambiental</w:t>
      </w:r>
      <w:r w:rsidRPr="00E41E0E">
        <w:rPr>
          <w:rFonts w:cs="Arial"/>
          <w:color w:val="000000" w:themeColor="text1"/>
          <w:szCs w:val="24"/>
        </w:rPr>
        <w:t>, tais como:  fragmentação do conhecimento nos cursos de formação de professores em Educação Física e o caráter esportivo nas disciplinas.</w:t>
      </w:r>
    </w:p>
    <w:p w:rsidR="00920091" w:rsidRPr="00E41E0E" w:rsidRDefault="00920091" w:rsidP="00920091">
      <w:pPr>
        <w:spacing w:after="0" w:line="360" w:lineRule="auto"/>
        <w:ind w:firstLine="851"/>
        <w:jc w:val="both"/>
        <w:rPr>
          <w:rFonts w:cs="Arial"/>
          <w:color w:val="000000" w:themeColor="text1"/>
          <w:szCs w:val="24"/>
        </w:rPr>
      </w:pPr>
      <w:r w:rsidRPr="00E41E0E">
        <w:rPr>
          <w:rFonts w:cs="Arial"/>
          <w:color w:val="000000" w:themeColor="text1"/>
          <w:szCs w:val="24"/>
        </w:rPr>
        <w:t xml:space="preserve">Outro fator relevante deste estudo é a importância que os projetos sociais </w:t>
      </w:r>
      <w:r w:rsidR="00083A5A">
        <w:rPr>
          <w:rFonts w:cs="Arial"/>
          <w:color w:val="000000" w:themeColor="text1"/>
          <w:szCs w:val="24"/>
        </w:rPr>
        <w:t>têm</w:t>
      </w:r>
      <w:r w:rsidR="00083A5A" w:rsidRPr="00E41E0E">
        <w:rPr>
          <w:rFonts w:cs="Arial"/>
          <w:color w:val="000000" w:themeColor="text1"/>
          <w:szCs w:val="24"/>
        </w:rPr>
        <w:t xml:space="preserve"> </w:t>
      </w:r>
      <w:r w:rsidRPr="00E41E0E">
        <w:rPr>
          <w:rFonts w:cs="Arial"/>
          <w:color w:val="000000" w:themeColor="text1"/>
          <w:szCs w:val="24"/>
        </w:rPr>
        <w:t>para a sociedade civil. Partindo des</w:t>
      </w:r>
      <w:r w:rsidR="00083A5A">
        <w:rPr>
          <w:rFonts w:cs="Arial"/>
          <w:color w:val="000000" w:themeColor="text1"/>
          <w:szCs w:val="24"/>
        </w:rPr>
        <w:t>s</w:t>
      </w:r>
      <w:r w:rsidRPr="00E41E0E">
        <w:rPr>
          <w:rFonts w:cs="Arial"/>
          <w:color w:val="000000" w:themeColor="text1"/>
          <w:szCs w:val="24"/>
        </w:rPr>
        <w:t>e pressuposto, Feijó e Macedo (2012) reforçam que as ações conjuntas e encadeadas destes projetos visam o desenvolvimento social, a partir do trabalho em grupo com os indivíduos. São projetos voltados para as atividades de desenvolvimento cognitivo</w:t>
      </w:r>
      <w:r w:rsidR="00083A5A">
        <w:rPr>
          <w:rFonts w:cs="Arial"/>
          <w:color w:val="000000" w:themeColor="text1"/>
          <w:szCs w:val="24"/>
        </w:rPr>
        <w:t xml:space="preserve"> e</w:t>
      </w:r>
      <w:r w:rsidRPr="00E41E0E">
        <w:rPr>
          <w:rFonts w:cs="Arial"/>
          <w:color w:val="000000" w:themeColor="text1"/>
          <w:szCs w:val="24"/>
        </w:rPr>
        <w:t xml:space="preserve"> psíquico, </w:t>
      </w:r>
      <w:r w:rsidR="00083A5A">
        <w:rPr>
          <w:rFonts w:cs="Arial"/>
          <w:color w:val="000000" w:themeColor="text1"/>
          <w:szCs w:val="24"/>
        </w:rPr>
        <w:t>para propiciar</w:t>
      </w:r>
      <w:r w:rsidRPr="00E41E0E">
        <w:rPr>
          <w:rFonts w:cs="Arial"/>
          <w:color w:val="000000" w:themeColor="text1"/>
          <w:szCs w:val="24"/>
        </w:rPr>
        <w:t xml:space="preserve"> autonomia</w:t>
      </w:r>
      <w:r w:rsidR="00083A5A">
        <w:rPr>
          <w:rFonts w:cs="Arial"/>
          <w:color w:val="000000" w:themeColor="text1"/>
          <w:szCs w:val="24"/>
        </w:rPr>
        <w:t>,</w:t>
      </w:r>
      <w:r w:rsidRPr="00E41E0E">
        <w:rPr>
          <w:rFonts w:cs="Arial"/>
          <w:color w:val="000000" w:themeColor="text1"/>
          <w:szCs w:val="24"/>
        </w:rPr>
        <w:t xml:space="preserve"> protagonismo</w:t>
      </w:r>
      <w:r w:rsidR="00083A5A">
        <w:rPr>
          <w:rFonts w:cs="Arial"/>
          <w:color w:val="000000" w:themeColor="text1"/>
          <w:szCs w:val="24"/>
        </w:rPr>
        <w:t xml:space="preserve"> e</w:t>
      </w:r>
      <w:r w:rsidRPr="00E41E0E">
        <w:rPr>
          <w:rFonts w:cs="Arial"/>
          <w:color w:val="000000" w:themeColor="text1"/>
          <w:szCs w:val="24"/>
        </w:rPr>
        <w:t xml:space="preserve"> participa</w:t>
      </w:r>
      <w:r w:rsidR="00083A5A">
        <w:rPr>
          <w:rFonts w:cs="Arial"/>
          <w:color w:val="000000" w:themeColor="text1"/>
          <w:szCs w:val="24"/>
        </w:rPr>
        <w:t>ção</w:t>
      </w:r>
      <w:r w:rsidRPr="00E41E0E">
        <w:rPr>
          <w:rFonts w:cs="Arial"/>
          <w:color w:val="000000" w:themeColor="text1"/>
          <w:szCs w:val="24"/>
        </w:rPr>
        <w:t xml:space="preserve"> de forma efetiva e transformadora </w:t>
      </w:r>
      <w:r w:rsidR="00083A5A">
        <w:rPr>
          <w:rFonts w:cs="Arial"/>
          <w:color w:val="000000" w:themeColor="text1"/>
          <w:szCs w:val="24"/>
        </w:rPr>
        <w:t>n</w:t>
      </w:r>
      <w:r w:rsidRPr="00E41E0E">
        <w:rPr>
          <w:rFonts w:cs="Arial"/>
          <w:color w:val="000000" w:themeColor="text1"/>
          <w:szCs w:val="24"/>
        </w:rPr>
        <w:t xml:space="preserve">o meio </w:t>
      </w:r>
      <w:r w:rsidR="00083A5A">
        <w:rPr>
          <w:rFonts w:cs="Arial"/>
          <w:color w:val="000000" w:themeColor="text1"/>
          <w:szCs w:val="24"/>
        </w:rPr>
        <w:t>no</w:t>
      </w:r>
      <w:r w:rsidR="00083A5A" w:rsidRPr="00E41E0E">
        <w:rPr>
          <w:rFonts w:cs="Arial"/>
          <w:color w:val="000000" w:themeColor="text1"/>
          <w:szCs w:val="24"/>
        </w:rPr>
        <w:t xml:space="preserve"> </w:t>
      </w:r>
      <w:r w:rsidRPr="00E41E0E">
        <w:rPr>
          <w:rFonts w:cs="Arial"/>
          <w:color w:val="000000" w:themeColor="text1"/>
          <w:szCs w:val="24"/>
        </w:rPr>
        <w:t>qual</w:t>
      </w:r>
      <w:proofErr w:type="gramStart"/>
      <w:r w:rsidRPr="00E41E0E">
        <w:rPr>
          <w:rFonts w:cs="Arial"/>
          <w:color w:val="000000" w:themeColor="text1"/>
          <w:szCs w:val="24"/>
        </w:rPr>
        <w:t xml:space="preserve"> </w:t>
      </w:r>
      <w:r w:rsidR="00083A5A">
        <w:rPr>
          <w:rFonts w:cs="Arial"/>
          <w:color w:val="000000" w:themeColor="text1"/>
          <w:szCs w:val="24"/>
        </w:rPr>
        <w:t xml:space="preserve"> </w:t>
      </w:r>
      <w:proofErr w:type="gramEnd"/>
      <w:r w:rsidR="00083A5A">
        <w:rPr>
          <w:rFonts w:cs="Arial"/>
          <w:color w:val="000000" w:themeColor="text1"/>
          <w:szCs w:val="24"/>
        </w:rPr>
        <w:t>se está inserido</w:t>
      </w:r>
      <w:r w:rsidRPr="00E41E0E">
        <w:rPr>
          <w:rFonts w:cs="Arial"/>
          <w:color w:val="000000" w:themeColor="text1"/>
          <w:szCs w:val="24"/>
        </w:rPr>
        <w:t xml:space="preserve">. </w:t>
      </w:r>
    </w:p>
    <w:p w:rsidR="00920091" w:rsidRPr="00E41E0E" w:rsidRDefault="00920091" w:rsidP="00920091">
      <w:pPr>
        <w:spacing w:after="0" w:line="360" w:lineRule="auto"/>
        <w:ind w:firstLine="851"/>
        <w:jc w:val="both"/>
        <w:rPr>
          <w:rFonts w:cs="Arial"/>
          <w:color w:val="000000" w:themeColor="text1"/>
          <w:szCs w:val="24"/>
        </w:rPr>
      </w:pPr>
      <w:r w:rsidRPr="00E41E0E">
        <w:rPr>
          <w:rFonts w:cs="Arial"/>
          <w:color w:val="000000" w:themeColor="text1"/>
          <w:szCs w:val="24"/>
        </w:rPr>
        <w:t xml:space="preserve">Nesse sentido, os entrevistados relataram contentamento com a sua inserção nas atividades desenvolvidas pelo CRER-BA, cenário deste estudo, </w:t>
      </w:r>
      <w:proofErr w:type="gramStart"/>
      <w:r w:rsidRPr="00E41E0E">
        <w:rPr>
          <w:rFonts w:cs="Arial"/>
          <w:color w:val="000000" w:themeColor="text1"/>
          <w:szCs w:val="24"/>
        </w:rPr>
        <w:t>na medida que</w:t>
      </w:r>
      <w:proofErr w:type="gramEnd"/>
      <w:r w:rsidRPr="00E41E0E">
        <w:rPr>
          <w:rFonts w:cs="Arial"/>
          <w:color w:val="000000" w:themeColor="text1"/>
          <w:szCs w:val="24"/>
        </w:rPr>
        <w:t xml:space="preserve"> reconhece</w:t>
      </w:r>
      <w:r w:rsidR="00083A5A">
        <w:rPr>
          <w:rFonts w:cs="Arial"/>
          <w:color w:val="000000" w:themeColor="text1"/>
          <w:szCs w:val="24"/>
        </w:rPr>
        <w:t>ra</w:t>
      </w:r>
      <w:r w:rsidRPr="00E41E0E">
        <w:rPr>
          <w:rFonts w:cs="Arial"/>
          <w:color w:val="000000" w:themeColor="text1"/>
          <w:szCs w:val="24"/>
        </w:rPr>
        <w:t xml:space="preserve">m mudanças </w:t>
      </w:r>
      <w:proofErr w:type="spellStart"/>
      <w:r w:rsidRPr="00E41E0E">
        <w:rPr>
          <w:rFonts w:cs="Arial"/>
          <w:color w:val="000000" w:themeColor="text1"/>
          <w:szCs w:val="24"/>
        </w:rPr>
        <w:t>atitudinais</w:t>
      </w:r>
      <w:proofErr w:type="spellEnd"/>
      <w:r w:rsidRPr="00E41E0E">
        <w:rPr>
          <w:rFonts w:cs="Arial"/>
          <w:color w:val="000000" w:themeColor="text1"/>
          <w:szCs w:val="24"/>
        </w:rPr>
        <w:t xml:space="preserve"> no seu cotidiano, </w:t>
      </w:r>
      <w:r w:rsidR="00DA0DA8">
        <w:rPr>
          <w:rFonts w:cs="Arial"/>
          <w:color w:val="000000" w:themeColor="text1"/>
          <w:szCs w:val="24"/>
        </w:rPr>
        <w:t xml:space="preserve">como por exemplo, </w:t>
      </w:r>
      <w:r w:rsidRPr="00E41E0E">
        <w:rPr>
          <w:rFonts w:cs="Arial"/>
          <w:color w:val="000000" w:themeColor="text1"/>
          <w:szCs w:val="24"/>
        </w:rPr>
        <w:t xml:space="preserve">mais respeito e compreensão em relação aos seus colegas. Esse dado corrobora a crença de que projetos sociais atuam na fortificação do sujeito e de suas relações com a comunidade, </w:t>
      </w:r>
      <w:r w:rsidR="00DA0DA8">
        <w:rPr>
          <w:rFonts w:cs="Arial"/>
          <w:color w:val="000000" w:themeColor="text1"/>
          <w:szCs w:val="24"/>
        </w:rPr>
        <w:t>no que diz respeito ao</w:t>
      </w:r>
      <w:r w:rsidRPr="00E41E0E">
        <w:rPr>
          <w:rFonts w:cs="Arial"/>
          <w:color w:val="000000" w:themeColor="text1"/>
          <w:szCs w:val="24"/>
        </w:rPr>
        <w:t xml:space="preserve"> desenvolvimento pessoal, assertividade, autoestima, iniciativa, visão de si mesmo, relação com o próximo</w:t>
      </w:r>
      <w:r w:rsidR="00DA0DA8">
        <w:rPr>
          <w:rFonts w:cs="Arial"/>
          <w:color w:val="000000" w:themeColor="text1"/>
          <w:szCs w:val="24"/>
        </w:rPr>
        <w:t xml:space="preserve"> e</w:t>
      </w:r>
      <w:r w:rsidRPr="00E41E0E">
        <w:rPr>
          <w:rFonts w:cs="Arial"/>
          <w:color w:val="000000" w:themeColor="text1"/>
          <w:szCs w:val="24"/>
        </w:rPr>
        <w:t xml:space="preserve"> percepção das necessidades da família e da comunidade (</w:t>
      </w:r>
      <w:r w:rsidR="00DA0DA8" w:rsidRPr="00E41E0E">
        <w:rPr>
          <w:rFonts w:cs="Arial"/>
          <w:color w:val="000000" w:themeColor="text1"/>
          <w:szCs w:val="24"/>
        </w:rPr>
        <w:t>SZYMANSKI, 2002</w:t>
      </w:r>
      <w:r w:rsidR="00DA0DA8">
        <w:rPr>
          <w:rFonts w:cs="Arial"/>
          <w:color w:val="000000" w:themeColor="text1"/>
          <w:szCs w:val="24"/>
        </w:rPr>
        <w:t xml:space="preserve">; </w:t>
      </w:r>
      <w:r w:rsidRPr="00E41E0E">
        <w:rPr>
          <w:rFonts w:cs="Arial"/>
          <w:color w:val="000000" w:themeColor="text1"/>
          <w:szCs w:val="24"/>
        </w:rPr>
        <w:t>SAWAIA, 2003).</w:t>
      </w:r>
    </w:p>
    <w:p w:rsidR="00920091" w:rsidRPr="00E41E0E" w:rsidRDefault="00920091" w:rsidP="00920091">
      <w:pPr>
        <w:spacing w:after="0" w:line="360" w:lineRule="auto"/>
        <w:ind w:firstLine="851"/>
        <w:jc w:val="both"/>
        <w:rPr>
          <w:rFonts w:cs="Arial"/>
          <w:color w:val="000000" w:themeColor="text1"/>
          <w:szCs w:val="24"/>
        </w:rPr>
      </w:pPr>
      <w:r w:rsidRPr="00E41E0E">
        <w:rPr>
          <w:rFonts w:cs="Arial"/>
          <w:color w:val="000000" w:themeColor="text1"/>
          <w:szCs w:val="24"/>
        </w:rPr>
        <w:t xml:space="preserve">A mudança de atitude dos alunos em relação à percepção do ambiente em que se inserem </w:t>
      </w:r>
      <w:r w:rsidR="00DA0DA8">
        <w:rPr>
          <w:rFonts w:cs="Arial"/>
          <w:color w:val="000000" w:themeColor="text1"/>
          <w:szCs w:val="24"/>
        </w:rPr>
        <w:t>pôde ser constatada nos</w:t>
      </w:r>
      <w:r w:rsidRPr="00E41E0E">
        <w:rPr>
          <w:rFonts w:cs="Arial"/>
          <w:color w:val="000000" w:themeColor="text1"/>
          <w:szCs w:val="24"/>
        </w:rPr>
        <w:t xml:space="preserve"> relatos, sendo a coexistência do homem, de elementos naturais e </w:t>
      </w:r>
      <w:proofErr w:type="gramStart"/>
      <w:r w:rsidRPr="00E41E0E">
        <w:rPr>
          <w:rFonts w:cs="Arial"/>
          <w:color w:val="000000" w:themeColor="text1"/>
          <w:szCs w:val="24"/>
        </w:rPr>
        <w:t>concretos</w:t>
      </w:r>
      <w:r w:rsidR="00DA0DA8">
        <w:rPr>
          <w:rFonts w:cs="Arial"/>
          <w:color w:val="000000" w:themeColor="text1"/>
          <w:szCs w:val="24"/>
        </w:rPr>
        <w:t xml:space="preserve"> também</w:t>
      </w:r>
      <w:r w:rsidRPr="00E41E0E">
        <w:rPr>
          <w:rFonts w:cs="Arial"/>
          <w:color w:val="000000" w:themeColor="text1"/>
          <w:szCs w:val="24"/>
        </w:rPr>
        <w:t xml:space="preserve"> evidente</w:t>
      </w:r>
      <w:proofErr w:type="gramEnd"/>
      <w:r w:rsidRPr="00E41E0E">
        <w:rPr>
          <w:rFonts w:cs="Arial"/>
          <w:color w:val="000000" w:themeColor="text1"/>
          <w:szCs w:val="24"/>
        </w:rPr>
        <w:t xml:space="preserve"> nos desenhos analisados no segundo momento. Dessa forma, observa-se que a metodologia contribuiu para a expansão da percepção ambiental dos indivíduos, uma vez que evoluíram de uma </w:t>
      </w:r>
      <w:r w:rsidRPr="00E41E0E">
        <w:rPr>
          <w:rFonts w:cs="Arial"/>
          <w:color w:val="000000" w:themeColor="text1"/>
          <w:szCs w:val="24"/>
        </w:rPr>
        <w:lastRenderedPageBreak/>
        <w:t>percepção naturalista, por apresentar, de maneira significativa, no primeiro momento em seus desenhos, elementos relativos aos aspectos naturais, bióticos e abióticos do meio ambiente para uma visão mais integrada deste.</w:t>
      </w:r>
    </w:p>
    <w:p w:rsidR="00920091" w:rsidRPr="00E41E0E" w:rsidRDefault="00920091" w:rsidP="00920091">
      <w:pPr>
        <w:pStyle w:val="Textodecomentrio"/>
        <w:spacing w:line="360" w:lineRule="auto"/>
        <w:ind w:firstLine="993"/>
        <w:rPr>
          <w:rFonts w:cs="Arial"/>
          <w:color w:val="000000" w:themeColor="text1"/>
          <w:sz w:val="24"/>
          <w:szCs w:val="24"/>
        </w:rPr>
      </w:pPr>
      <w:r w:rsidRPr="00E41E0E">
        <w:rPr>
          <w:rFonts w:cs="Arial"/>
          <w:color w:val="000000" w:themeColor="text1"/>
          <w:sz w:val="24"/>
          <w:szCs w:val="24"/>
        </w:rPr>
        <w:t xml:space="preserve">Por fim, espera-se que este trabalho oriente estudos futuros a serem desenvolvidos na área de </w:t>
      </w:r>
      <w:r w:rsidR="00DA0DA8">
        <w:rPr>
          <w:rFonts w:cs="Arial"/>
          <w:color w:val="000000" w:themeColor="text1"/>
          <w:sz w:val="24"/>
          <w:szCs w:val="24"/>
        </w:rPr>
        <w:t>E</w:t>
      </w:r>
      <w:r w:rsidRPr="00E41E0E">
        <w:rPr>
          <w:rFonts w:cs="Arial"/>
          <w:color w:val="000000" w:themeColor="text1"/>
          <w:sz w:val="24"/>
          <w:szCs w:val="24"/>
        </w:rPr>
        <w:t xml:space="preserve">ducação </w:t>
      </w:r>
      <w:r w:rsidR="00DA0DA8">
        <w:rPr>
          <w:rFonts w:cs="Arial"/>
          <w:color w:val="000000" w:themeColor="text1"/>
          <w:sz w:val="24"/>
          <w:szCs w:val="24"/>
        </w:rPr>
        <w:t>F</w:t>
      </w:r>
      <w:r w:rsidRPr="00E41E0E">
        <w:rPr>
          <w:rFonts w:cs="Arial"/>
          <w:color w:val="000000" w:themeColor="text1"/>
          <w:sz w:val="24"/>
          <w:szCs w:val="24"/>
        </w:rPr>
        <w:t xml:space="preserve">ísica com a temática de </w:t>
      </w:r>
      <w:r w:rsidR="00DA45C2">
        <w:rPr>
          <w:rFonts w:cs="Arial"/>
          <w:color w:val="000000" w:themeColor="text1"/>
          <w:sz w:val="24"/>
          <w:szCs w:val="24"/>
        </w:rPr>
        <w:t>Educação Ambiental</w:t>
      </w:r>
      <w:r w:rsidRPr="00E41E0E">
        <w:rPr>
          <w:rFonts w:cs="Arial"/>
          <w:color w:val="000000" w:themeColor="text1"/>
          <w:sz w:val="24"/>
          <w:szCs w:val="24"/>
        </w:rPr>
        <w:t xml:space="preserve"> como eixo transversal em suas práticas e, assim</w:t>
      </w:r>
      <w:r w:rsidR="00DA0DA8">
        <w:rPr>
          <w:rFonts w:cs="Arial"/>
          <w:color w:val="000000" w:themeColor="text1"/>
          <w:sz w:val="24"/>
          <w:szCs w:val="24"/>
        </w:rPr>
        <w:t>,</w:t>
      </w:r>
      <w:r w:rsidRPr="00E41E0E">
        <w:rPr>
          <w:rFonts w:cs="Arial"/>
          <w:color w:val="000000" w:themeColor="text1"/>
          <w:sz w:val="24"/>
          <w:szCs w:val="24"/>
        </w:rPr>
        <w:t xml:space="preserve"> contribuir com a formação d</w:t>
      </w:r>
      <w:r w:rsidR="00DA0DA8">
        <w:rPr>
          <w:rFonts w:cs="Arial"/>
          <w:color w:val="000000" w:themeColor="text1"/>
          <w:sz w:val="24"/>
          <w:szCs w:val="24"/>
        </w:rPr>
        <w:t>e um</w:t>
      </w:r>
      <w:r w:rsidRPr="00E41E0E">
        <w:rPr>
          <w:rFonts w:cs="Arial"/>
          <w:color w:val="000000" w:themeColor="text1"/>
          <w:sz w:val="24"/>
          <w:szCs w:val="24"/>
        </w:rPr>
        <w:t>a sociedade de base sustentável, na reorientação e na capacitação das pessoas para a construção de um novo paradigma de desenvolvimento local, influenciando na formação de cidadãos mais conscientes, melhor preparados para a tomada de decisões e atuantes na realidade socioambiental vigente, com um comprometimento com a vida e o bem- estar</w:t>
      </w:r>
      <w:proofErr w:type="gramStart"/>
      <w:r w:rsidRPr="00E41E0E">
        <w:rPr>
          <w:rFonts w:cs="Arial"/>
          <w:color w:val="000000" w:themeColor="text1"/>
          <w:sz w:val="24"/>
          <w:szCs w:val="24"/>
        </w:rPr>
        <w:t xml:space="preserve">  </w:t>
      </w:r>
      <w:proofErr w:type="gramEnd"/>
      <w:r w:rsidRPr="00E41E0E">
        <w:rPr>
          <w:rFonts w:cs="Arial"/>
          <w:color w:val="000000" w:themeColor="text1"/>
          <w:sz w:val="24"/>
          <w:szCs w:val="24"/>
        </w:rPr>
        <w:t>físico e social de cada indivíduo e da sociedade, tanto a nível local</w:t>
      </w:r>
      <w:r w:rsidR="00CE616C" w:rsidRPr="00E41E0E">
        <w:rPr>
          <w:rFonts w:cs="Arial"/>
          <w:color w:val="000000" w:themeColor="text1"/>
          <w:sz w:val="24"/>
          <w:szCs w:val="24"/>
        </w:rPr>
        <w:t xml:space="preserve"> quanto global</w:t>
      </w:r>
      <w:r w:rsidRPr="00E41E0E">
        <w:rPr>
          <w:rFonts w:cs="Arial"/>
          <w:color w:val="000000" w:themeColor="text1"/>
          <w:sz w:val="24"/>
          <w:szCs w:val="24"/>
        </w:rPr>
        <w:t xml:space="preserve">. </w:t>
      </w:r>
    </w:p>
    <w:p w:rsidR="00920091" w:rsidRPr="00E41E0E" w:rsidRDefault="00920091" w:rsidP="00920091">
      <w:pPr>
        <w:spacing w:after="0" w:line="360" w:lineRule="auto"/>
        <w:ind w:firstLine="851"/>
        <w:jc w:val="both"/>
        <w:rPr>
          <w:rFonts w:cs="Arial"/>
          <w:color w:val="000000" w:themeColor="text1"/>
          <w:szCs w:val="24"/>
        </w:rPr>
      </w:pPr>
    </w:p>
    <w:p w:rsidR="00920091" w:rsidRPr="00E41E0E" w:rsidRDefault="00920091" w:rsidP="00920091">
      <w:pPr>
        <w:spacing w:after="0" w:line="360" w:lineRule="auto"/>
        <w:ind w:firstLine="851"/>
        <w:jc w:val="both"/>
        <w:rPr>
          <w:rFonts w:cs="Arial"/>
          <w:color w:val="000000" w:themeColor="text1"/>
          <w:szCs w:val="24"/>
        </w:rPr>
      </w:pPr>
    </w:p>
    <w:p w:rsidR="00767C9E" w:rsidRPr="00E41E0E" w:rsidRDefault="00920091" w:rsidP="0037259E">
      <w:pPr>
        <w:spacing w:after="0" w:line="360" w:lineRule="auto"/>
        <w:ind w:firstLine="851"/>
        <w:jc w:val="both"/>
        <w:rPr>
          <w:rFonts w:cs="Arial"/>
          <w:color w:val="000000" w:themeColor="text1"/>
          <w:szCs w:val="24"/>
        </w:rPr>
      </w:pPr>
      <w:r w:rsidRPr="00E41E0E">
        <w:rPr>
          <w:rFonts w:cs="Arial"/>
          <w:color w:val="000000" w:themeColor="text1"/>
          <w:szCs w:val="24"/>
        </w:rPr>
        <w:t xml:space="preserve"> </w:t>
      </w:r>
      <w:bookmarkEnd w:id="6"/>
    </w:p>
    <w:p w:rsidR="0037259E" w:rsidRPr="00E41E0E" w:rsidRDefault="0037259E" w:rsidP="0037259E">
      <w:pPr>
        <w:spacing w:after="0" w:line="360" w:lineRule="auto"/>
        <w:ind w:firstLine="851"/>
        <w:jc w:val="both"/>
        <w:rPr>
          <w:rFonts w:cs="Arial"/>
          <w:color w:val="000000" w:themeColor="text1"/>
          <w:szCs w:val="24"/>
        </w:rPr>
      </w:pPr>
    </w:p>
    <w:p w:rsidR="006C275E" w:rsidRDefault="006C275E">
      <w:pPr>
        <w:spacing w:after="0" w:line="360" w:lineRule="auto"/>
        <w:jc w:val="both"/>
        <w:rPr>
          <w:ins w:id="7" w:author="nailton" w:date="2018-05-23T08:33:00Z"/>
          <w:rFonts w:cs="Arial"/>
          <w:b/>
          <w:color w:val="000000" w:themeColor="text1"/>
          <w:szCs w:val="24"/>
        </w:rPr>
      </w:pPr>
      <w:ins w:id="8" w:author="nailton" w:date="2018-05-23T08:33:00Z">
        <w:r>
          <w:rPr>
            <w:rFonts w:cs="Arial"/>
            <w:b/>
            <w:color w:val="000000" w:themeColor="text1"/>
            <w:szCs w:val="24"/>
          </w:rPr>
          <w:br w:type="page"/>
        </w:r>
      </w:ins>
    </w:p>
    <w:p w:rsidR="00920091" w:rsidRPr="00C66B6D" w:rsidRDefault="00F874DD" w:rsidP="00920091">
      <w:pPr>
        <w:pStyle w:val="Textodecomentrio"/>
        <w:spacing w:line="360" w:lineRule="auto"/>
        <w:rPr>
          <w:rFonts w:cs="Arial"/>
          <w:b/>
          <w:color w:val="FF0000"/>
          <w:sz w:val="24"/>
          <w:szCs w:val="24"/>
        </w:rPr>
      </w:pPr>
      <w:proofErr w:type="gramStart"/>
      <w:r w:rsidRPr="00C66B6D">
        <w:rPr>
          <w:rFonts w:cs="Arial"/>
          <w:b/>
          <w:color w:val="FF0000"/>
          <w:sz w:val="24"/>
          <w:szCs w:val="24"/>
        </w:rPr>
        <w:lastRenderedPageBreak/>
        <w:t>6</w:t>
      </w:r>
      <w:proofErr w:type="gramEnd"/>
      <w:r w:rsidRPr="00C66B6D">
        <w:rPr>
          <w:rFonts w:cs="Arial"/>
          <w:b/>
          <w:color w:val="FF0000"/>
          <w:sz w:val="24"/>
          <w:szCs w:val="24"/>
        </w:rPr>
        <w:t xml:space="preserve"> CON</w:t>
      </w:r>
      <w:r w:rsidR="001962F6" w:rsidRPr="00C66B6D">
        <w:rPr>
          <w:rFonts w:cs="Arial"/>
          <w:b/>
          <w:color w:val="FF0000"/>
          <w:sz w:val="24"/>
          <w:szCs w:val="24"/>
        </w:rPr>
        <w:t>CLUSÃO</w:t>
      </w:r>
    </w:p>
    <w:p w:rsidR="00920091" w:rsidRPr="00C66B6D" w:rsidRDefault="00920091" w:rsidP="00920091">
      <w:pPr>
        <w:pStyle w:val="Textodecomentrio"/>
        <w:spacing w:line="360" w:lineRule="auto"/>
        <w:ind w:firstLine="709"/>
        <w:rPr>
          <w:rFonts w:cs="Arial"/>
          <w:color w:val="FF0000"/>
        </w:rPr>
      </w:pPr>
    </w:p>
    <w:p w:rsidR="00920091" w:rsidRPr="00C66B6D" w:rsidRDefault="00920091" w:rsidP="00920091">
      <w:pPr>
        <w:pStyle w:val="Textodecomentrio"/>
        <w:spacing w:line="360" w:lineRule="auto"/>
        <w:ind w:firstLine="709"/>
        <w:rPr>
          <w:rFonts w:cs="Arial"/>
          <w:color w:val="FF0000"/>
          <w:sz w:val="24"/>
          <w:szCs w:val="24"/>
        </w:rPr>
      </w:pPr>
      <w:r w:rsidRPr="00C66B6D">
        <w:rPr>
          <w:rFonts w:cs="Arial"/>
          <w:color w:val="FF0000"/>
          <w:sz w:val="24"/>
          <w:szCs w:val="24"/>
        </w:rPr>
        <w:t xml:space="preserve">Este estudo apresentou uma análise a respeito da influência do </w:t>
      </w:r>
      <w:r w:rsidR="00164513" w:rsidRPr="00C66B6D">
        <w:rPr>
          <w:rFonts w:cs="Arial"/>
          <w:color w:val="FF0000"/>
          <w:sz w:val="24"/>
          <w:szCs w:val="24"/>
        </w:rPr>
        <w:t>Futebol Educacional</w:t>
      </w:r>
      <w:r w:rsidRPr="00C66B6D">
        <w:rPr>
          <w:rFonts w:cs="Arial"/>
          <w:color w:val="FF0000"/>
          <w:sz w:val="24"/>
          <w:szCs w:val="24"/>
        </w:rPr>
        <w:t xml:space="preserve"> no aprendizado socioambiental de jovens, auxiliando a educação socioambiental na conjuntura escolar e não escolar. A </w:t>
      </w:r>
      <w:r w:rsidR="00DA0DA8" w:rsidRPr="00C66B6D">
        <w:rPr>
          <w:rFonts w:cs="Arial"/>
          <w:color w:val="FF0000"/>
          <w:sz w:val="24"/>
          <w:szCs w:val="24"/>
        </w:rPr>
        <w:t xml:space="preserve">análise das </w:t>
      </w:r>
      <w:r w:rsidRPr="00C66B6D">
        <w:rPr>
          <w:rFonts w:cs="Arial"/>
          <w:color w:val="FF0000"/>
          <w:sz w:val="24"/>
          <w:szCs w:val="24"/>
        </w:rPr>
        <w:t>entrevista</w:t>
      </w:r>
      <w:r w:rsidR="00DA0DA8" w:rsidRPr="00C66B6D">
        <w:rPr>
          <w:rFonts w:cs="Arial"/>
          <w:color w:val="FF0000"/>
          <w:sz w:val="24"/>
          <w:szCs w:val="24"/>
        </w:rPr>
        <w:t>s</w:t>
      </w:r>
      <w:r w:rsidRPr="00C66B6D">
        <w:rPr>
          <w:rFonts w:cs="Arial"/>
          <w:color w:val="FF0000"/>
          <w:sz w:val="24"/>
          <w:szCs w:val="24"/>
        </w:rPr>
        <w:t xml:space="preserve"> e dos desenhos </w:t>
      </w:r>
      <w:r w:rsidR="00DA0DA8" w:rsidRPr="00C66B6D">
        <w:rPr>
          <w:rFonts w:cs="Arial"/>
          <w:color w:val="FF0000"/>
          <w:sz w:val="24"/>
          <w:szCs w:val="24"/>
        </w:rPr>
        <w:t xml:space="preserve">deram </w:t>
      </w:r>
      <w:r w:rsidRPr="00C66B6D">
        <w:rPr>
          <w:rFonts w:cs="Arial"/>
          <w:color w:val="FF0000"/>
          <w:sz w:val="24"/>
          <w:szCs w:val="24"/>
        </w:rPr>
        <w:t xml:space="preserve">resultados </w:t>
      </w:r>
      <w:r w:rsidR="00DA0DA8" w:rsidRPr="00C66B6D">
        <w:rPr>
          <w:rFonts w:cs="Arial"/>
          <w:color w:val="FF0000"/>
          <w:sz w:val="24"/>
          <w:szCs w:val="24"/>
        </w:rPr>
        <w:t>que justificam</w:t>
      </w:r>
      <w:r w:rsidRPr="00C66B6D">
        <w:rPr>
          <w:rFonts w:cs="Arial"/>
          <w:color w:val="FF0000"/>
          <w:sz w:val="24"/>
          <w:szCs w:val="24"/>
        </w:rPr>
        <w:t xml:space="preserve"> a utilização do </w:t>
      </w:r>
      <w:r w:rsidR="00164513" w:rsidRPr="00C66B6D">
        <w:rPr>
          <w:rFonts w:cs="Arial"/>
          <w:color w:val="FF0000"/>
          <w:sz w:val="24"/>
          <w:szCs w:val="24"/>
        </w:rPr>
        <w:t>Futebol Educacional</w:t>
      </w:r>
      <w:r w:rsidRPr="00C66B6D">
        <w:rPr>
          <w:rFonts w:cs="Arial"/>
          <w:color w:val="FF0000"/>
          <w:sz w:val="24"/>
          <w:szCs w:val="24"/>
        </w:rPr>
        <w:t xml:space="preserve"> como ferramenta de conscientização socioambiental, pois a evoluç</w:t>
      </w:r>
      <w:r w:rsidR="00E24E66" w:rsidRPr="00C66B6D">
        <w:rPr>
          <w:rFonts w:cs="Arial"/>
          <w:color w:val="FF0000"/>
          <w:sz w:val="24"/>
          <w:szCs w:val="24"/>
        </w:rPr>
        <w:t>ão</w:t>
      </w:r>
      <w:r w:rsidRPr="00C66B6D">
        <w:rPr>
          <w:rFonts w:cs="Arial"/>
          <w:color w:val="FF0000"/>
          <w:sz w:val="24"/>
          <w:szCs w:val="24"/>
        </w:rPr>
        <w:t xml:space="preserve"> fo</w:t>
      </w:r>
      <w:r w:rsidR="00E24E66" w:rsidRPr="00C66B6D">
        <w:rPr>
          <w:rFonts w:cs="Arial"/>
          <w:color w:val="FF0000"/>
          <w:sz w:val="24"/>
          <w:szCs w:val="24"/>
        </w:rPr>
        <w:t>i</w:t>
      </w:r>
      <w:r w:rsidRPr="00C66B6D">
        <w:rPr>
          <w:rFonts w:cs="Arial"/>
          <w:color w:val="FF0000"/>
          <w:sz w:val="24"/>
          <w:szCs w:val="24"/>
        </w:rPr>
        <w:t xml:space="preserve"> notória a partir do momento que os alunos passam a identificar com maior clareza a concepção</w:t>
      </w:r>
      <w:proofErr w:type="gramStart"/>
      <w:r w:rsidRPr="00C66B6D">
        <w:rPr>
          <w:rFonts w:cs="Arial"/>
          <w:color w:val="FF0000"/>
          <w:sz w:val="24"/>
          <w:szCs w:val="24"/>
        </w:rPr>
        <w:t xml:space="preserve">  </w:t>
      </w:r>
      <w:proofErr w:type="gramEnd"/>
      <w:r w:rsidRPr="00C66B6D">
        <w:rPr>
          <w:rFonts w:cs="Arial"/>
          <w:color w:val="FF0000"/>
          <w:sz w:val="24"/>
          <w:szCs w:val="24"/>
        </w:rPr>
        <w:t xml:space="preserve">do meio ambiente, partindo do ponto de vista de que os indivíduos possuíam uma visão completamente naturalista, fato este que foi observado tanto no discurso, quanto na análise dos desenhos, nos quais predominavam os macroelementos existentes no meio natural. </w:t>
      </w:r>
    </w:p>
    <w:p w:rsidR="00920091" w:rsidRPr="00C66B6D" w:rsidRDefault="00920091" w:rsidP="00281C90">
      <w:pPr>
        <w:pStyle w:val="Textodecomentrio"/>
        <w:spacing w:line="360" w:lineRule="auto"/>
        <w:ind w:firstLine="709"/>
        <w:rPr>
          <w:rFonts w:cs="Arial"/>
          <w:color w:val="FF0000"/>
          <w:sz w:val="24"/>
          <w:szCs w:val="24"/>
        </w:rPr>
      </w:pPr>
      <w:r w:rsidRPr="00C66B6D">
        <w:rPr>
          <w:rFonts w:cs="Arial"/>
          <w:color w:val="FF0000"/>
          <w:sz w:val="24"/>
          <w:szCs w:val="24"/>
        </w:rPr>
        <w:t xml:space="preserve">Após </w:t>
      </w:r>
      <w:r w:rsidR="00E24E66" w:rsidRPr="00C66B6D">
        <w:rPr>
          <w:rFonts w:cs="Arial"/>
          <w:color w:val="FF0000"/>
          <w:sz w:val="24"/>
          <w:szCs w:val="24"/>
        </w:rPr>
        <w:t>as</w:t>
      </w:r>
      <w:r w:rsidRPr="00C66B6D">
        <w:rPr>
          <w:rFonts w:cs="Arial"/>
          <w:color w:val="FF0000"/>
          <w:sz w:val="24"/>
          <w:szCs w:val="24"/>
        </w:rPr>
        <w:t xml:space="preserve"> aulas teóricas sobre a importância do meio ambiente</w:t>
      </w:r>
      <w:r w:rsidR="00E24E66" w:rsidRPr="00C66B6D">
        <w:rPr>
          <w:rFonts w:cs="Arial"/>
          <w:color w:val="FF0000"/>
          <w:sz w:val="24"/>
          <w:szCs w:val="24"/>
        </w:rPr>
        <w:t>,</w:t>
      </w:r>
      <w:r w:rsidRPr="00C66B6D">
        <w:rPr>
          <w:rFonts w:cs="Arial"/>
          <w:color w:val="FF0000"/>
          <w:sz w:val="24"/>
          <w:szCs w:val="24"/>
        </w:rPr>
        <w:t xml:space="preserve"> foi evidente o aumento da quantidade de macroelementos desenhados, fazendo com que a média e o intervalo de confiança dos macroelementos existentes em cada macrocompartimento aumentasse, dados estes que corroboram um conceito socioambiental de meio ambiente, visando reconhecer o meio como a totalidade de elementos e a interação do homem com a natureza.</w:t>
      </w:r>
    </w:p>
    <w:p w:rsidR="00F73B5B" w:rsidRPr="00C66B6D" w:rsidRDefault="00BD7B7E" w:rsidP="00DB0D76">
      <w:pPr>
        <w:pStyle w:val="Textodecomentrio"/>
        <w:spacing w:line="360" w:lineRule="auto"/>
        <w:ind w:firstLine="709"/>
        <w:rPr>
          <w:rFonts w:cs="Arial"/>
          <w:color w:val="FF0000"/>
          <w:sz w:val="24"/>
          <w:szCs w:val="24"/>
        </w:rPr>
      </w:pPr>
      <w:r w:rsidRPr="00C66B6D">
        <w:rPr>
          <w:rFonts w:cs="Arial"/>
          <w:color w:val="FF0000"/>
          <w:sz w:val="24"/>
          <w:szCs w:val="24"/>
        </w:rPr>
        <w:t xml:space="preserve">Por fim, </w:t>
      </w:r>
      <w:r w:rsidR="00920091" w:rsidRPr="00C66B6D">
        <w:rPr>
          <w:rFonts w:cs="Arial"/>
          <w:color w:val="FF0000"/>
          <w:sz w:val="24"/>
          <w:szCs w:val="24"/>
        </w:rPr>
        <w:t xml:space="preserve">este é o único trabalho na literatura que trata da influência do </w:t>
      </w:r>
      <w:r w:rsidR="00164513" w:rsidRPr="00C66B6D">
        <w:rPr>
          <w:rFonts w:cs="Arial"/>
          <w:color w:val="FF0000"/>
          <w:sz w:val="24"/>
          <w:szCs w:val="24"/>
        </w:rPr>
        <w:t>Futebol Educacional</w:t>
      </w:r>
      <w:r w:rsidR="00920091" w:rsidRPr="00C66B6D">
        <w:rPr>
          <w:rFonts w:cs="Arial"/>
          <w:color w:val="FF0000"/>
          <w:sz w:val="24"/>
          <w:szCs w:val="24"/>
        </w:rPr>
        <w:t xml:space="preserve"> nas transformações socioambientais</w:t>
      </w:r>
      <w:r w:rsidR="00DB0D76" w:rsidRPr="00C66B6D">
        <w:rPr>
          <w:rFonts w:cs="Arial"/>
          <w:color w:val="FF0000"/>
          <w:sz w:val="24"/>
          <w:szCs w:val="24"/>
        </w:rPr>
        <w:t xml:space="preserve"> em crianças e adolescentes</w:t>
      </w:r>
      <w:r w:rsidR="00920091" w:rsidRPr="00C66B6D">
        <w:rPr>
          <w:rFonts w:cs="Arial"/>
          <w:color w:val="FF0000"/>
          <w:sz w:val="24"/>
          <w:szCs w:val="24"/>
        </w:rPr>
        <w:t xml:space="preserve">, </w:t>
      </w:r>
      <w:r w:rsidR="00281C90" w:rsidRPr="00C66B6D">
        <w:rPr>
          <w:rFonts w:cs="Arial"/>
          <w:color w:val="FF0000"/>
          <w:sz w:val="24"/>
          <w:szCs w:val="24"/>
        </w:rPr>
        <w:t xml:space="preserve">sendo este um </w:t>
      </w:r>
      <w:r w:rsidR="00920091" w:rsidRPr="00C66B6D">
        <w:rPr>
          <w:rFonts w:cs="Arial"/>
          <w:color w:val="FF0000"/>
          <w:sz w:val="24"/>
          <w:szCs w:val="24"/>
        </w:rPr>
        <w:t xml:space="preserve">aporte metodológico que </w:t>
      </w:r>
      <w:r w:rsidR="009A6109" w:rsidRPr="00C66B6D">
        <w:rPr>
          <w:rFonts w:cs="Arial"/>
          <w:color w:val="FF0000"/>
          <w:sz w:val="24"/>
          <w:szCs w:val="24"/>
        </w:rPr>
        <w:t>possivelmente servirá de</w:t>
      </w:r>
      <w:r w:rsidRPr="00C66B6D">
        <w:rPr>
          <w:rFonts w:cs="Arial"/>
          <w:color w:val="FF0000"/>
          <w:sz w:val="24"/>
          <w:szCs w:val="24"/>
        </w:rPr>
        <w:t xml:space="preserve"> esboço para o desenvolvimento de práticas que aliem o esporte à temática ambiental </w:t>
      </w:r>
      <w:r w:rsidR="009A6109" w:rsidRPr="00C66B6D">
        <w:rPr>
          <w:rFonts w:cs="Arial"/>
          <w:color w:val="FF0000"/>
          <w:sz w:val="24"/>
          <w:szCs w:val="24"/>
        </w:rPr>
        <w:t>a</w:t>
      </w:r>
      <w:r w:rsidR="00920091" w:rsidRPr="00C66B6D">
        <w:rPr>
          <w:rFonts w:cs="Arial"/>
          <w:color w:val="FF0000"/>
          <w:sz w:val="24"/>
          <w:szCs w:val="24"/>
        </w:rPr>
        <w:t xml:space="preserve"> </w:t>
      </w:r>
      <w:r w:rsidR="009A6109" w:rsidRPr="00C66B6D">
        <w:rPr>
          <w:rFonts w:cs="Arial"/>
          <w:color w:val="FF0000"/>
          <w:sz w:val="24"/>
          <w:szCs w:val="24"/>
        </w:rPr>
        <w:t xml:space="preserve">ser </w:t>
      </w:r>
      <w:r w:rsidR="00920091" w:rsidRPr="00C66B6D">
        <w:rPr>
          <w:rFonts w:cs="Arial"/>
          <w:color w:val="FF0000"/>
          <w:sz w:val="24"/>
          <w:szCs w:val="24"/>
        </w:rPr>
        <w:t>utilizad</w:t>
      </w:r>
      <w:r w:rsidR="00E24E66" w:rsidRPr="00C66B6D">
        <w:rPr>
          <w:rFonts w:cs="Arial"/>
          <w:color w:val="FF0000"/>
          <w:sz w:val="24"/>
          <w:szCs w:val="24"/>
        </w:rPr>
        <w:t>as</w:t>
      </w:r>
      <w:r w:rsidR="00920091" w:rsidRPr="00C66B6D">
        <w:rPr>
          <w:rFonts w:cs="Arial"/>
          <w:color w:val="FF0000"/>
          <w:sz w:val="24"/>
          <w:szCs w:val="24"/>
        </w:rPr>
        <w:t xml:space="preserve"> </w:t>
      </w:r>
      <w:r w:rsidR="009A6109" w:rsidRPr="00C66B6D">
        <w:rPr>
          <w:rFonts w:cs="Arial"/>
          <w:color w:val="FF0000"/>
          <w:sz w:val="24"/>
          <w:szCs w:val="24"/>
        </w:rPr>
        <w:t>p</w:t>
      </w:r>
      <w:r w:rsidR="00CE616C" w:rsidRPr="00C66B6D">
        <w:rPr>
          <w:rFonts w:cs="Arial"/>
          <w:color w:val="FF0000"/>
          <w:sz w:val="24"/>
          <w:szCs w:val="24"/>
        </w:rPr>
        <w:t>or</w:t>
      </w:r>
      <w:r w:rsidR="00920091" w:rsidRPr="00C66B6D">
        <w:rPr>
          <w:rFonts w:cs="Arial"/>
          <w:color w:val="FF0000"/>
          <w:sz w:val="24"/>
          <w:szCs w:val="24"/>
        </w:rPr>
        <w:t xml:space="preserve"> escola</w:t>
      </w:r>
      <w:r w:rsidR="009A6109" w:rsidRPr="00C66B6D">
        <w:rPr>
          <w:rFonts w:cs="Arial"/>
          <w:color w:val="FF0000"/>
          <w:sz w:val="24"/>
          <w:szCs w:val="24"/>
        </w:rPr>
        <w:t>s</w:t>
      </w:r>
      <w:r w:rsidR="00920091" w:rsidRPr="00C66B6D">
        <w:rPr>
          <w:rFonts w:cs="Arial"/>
          <w:color w:val="FF0000"/>
          <w:sz w:val="24"/>
          <w:szCs w:val="24"/>
        </w:rPr>
        <w:t xml:space="preserve"> ou projetos sociais.</w:t>
      </w:r>
      <w:r w:rsidR="00DB0D76" w:rsidRPr="00C66B6D">
        <w:rPr>
          <w:rFonts w:cs="Arial"/>
          <w:color w:val="FF0000"/>
          <w:sz w:val="24"/>
          <w:szCs w:val="24"/>
        </w:rPr>
        <w:t xml:space="preserve"> Dessa forma,</w:t>
      </w:r>
      <w:r w:rsidR="00920091" w:rsidRPr="00C66B6D">
        <w:rPr>
          <w:rFonts w:cs="Arial"/>
          <w:color w:val="FF0000"/>
          <w:sz w:val="24"/>
          <w:szCs w:val="24"/>
        </w:rPr>
        <w:t xml:space="preserve"> </w:t>
      </w:r>
      <w:r w:rsidR="00DB0D76" w:rsidRPr="00C66B6D">
        <w:rPr>
          <w:rFonts w:cs="Arial"/>
          <w:color w:val="FF0000"/>
          <w:sz w:val="24"/>
          <w:szCs w:val="24"/>
        </w:rPr>
        <w:t xml:space="preserve">visto os resultados obtidos por esta pesquisa, mais estudos buscando a compreensão do </w:t>
      </w:r>
      <w:proofErr w:type="gramStart"/>
      <w:r w:rsidR="00DB0D76" w:rsidRPr="00C66B6D">
        <w:rPr>
          <w:rFonts w:cs="Arial"/>
          <w:color w:val="FF0000"/>
          <w:sz w:val="24"/>
          <w:szCs w:val="24"/>
        </w:rPr>
        <w:t>binômio natureza-esporte</w:t>
      </w:r>
      <w:proofErr w:type="gramEnd"/>
      <w:r w:rsidR="00DB0D76" w:rsidRPr="00C66B6D">
        <w:rPr>
          <w:rFonts w:cs="Arial"/>
          <w:color w:val="FF0000"/>
          <w:sz w:val="24"/>
          <w:szCs w:val="24"/>
        </w:rPr>
        <w:t xml:space="preserve"> como estratégia de desenvolvimento de uma consciência ambiental são encorajados. </w:t>
      </w:r>
    </w:p>
    <w:p w:rsidR="00BD7B7E" w:rsidRPr="00C66B6D" w:rsidRDefault="00BD7B7E" w:rsidP="00BD7B7E">
      <w:pPr>
        <w:pStyle w:val="Textodecomentrio"/>
        <w:spacing w:line="360" w:lineRule="auto"/>
        <w:ind w:firstLine="709"/>
        <w:rPr>
          <w:rFonts w:cs="Arial"/>
          <w:b/>
          <w:color w:val="FF0000"/>
          <w:szCs w:val="24"/>
        </w:rPr>
      </w:pPr>
    </w:p>
    <w:p w:rsidR="00BD7B7E" w:rsidRPr="00C66B6D" w:rsidRDefault="00BD7B7E" w:rsidP="00BD7B7E">
      <w:pPr>
        <w:pStyle w:val="Textodecomentrio"/>
        <w:spacing w:line="360" w:lineRule="auto"/>
        <w:ind w:firstLine="709"/>
        <w:rPr>
          <w:rFonts w:cs="Arial"/>
          <w:b/>
          <w:color w:val="FF0000"/>
          <w:szCs w:val="24"/>
        </w:rPr>
      </w:pPr>
    </w:p>
    <w:p w:rsidR="00BD7B7E" w:rsidRPr="00C66B6D" w:rsidRDefault="00BD7B7E" w:rsidP="00BD7B7E">
      <w:pPr>
        <w:pStyle w:val="Textodecomentrio"/>
        <w:spacing w:line="360" w:lineRule="auto"/>
        <w:ind w:firstLine="709"/>
        <w:rPr>
          <w:rFonts w:cs="Arial"/>
          <w:b/>
          <w:color w:val="FF0000"/>
          <w:szCs w:val="24"/>
        </w:rPr>
      </w:pPr>
    </w:p>
    <w:p w:rsidR="00BD7B7E" w:rsidRPr="00E41E0E" w:rsidRDefault="00BD7B7E" w:rsidP="00BD7B7E">
      <w:pPr>
        <w:pStyle w:val="Textodecomentrio"/>
        <w:spacing w:line="360" w:lineRule="auto"/>
        <w:ind w:firstLine="709"/>
        <w:rPr>
          <w:rFonts w:cs="Arial"/>
          <w:b/>
          <w:color w:val="000000" w:themeColor="text1"/>
          <w:szCs w:val="24"/>
        </w:rPr>
      </w:pPr>
    </w:p>
    <w:p w:rsidR="00BD7B7E" w:rsidRPr="00E41E0E" w:rsidRDefault="00BD7B7E" w:rsidP="00BD7B7E">
      <w:pPr>
        <w:pStyle w:val="Textodecomentrio"/>
        <w:spacing w:line="360" w:lineRule="auto"/>
        <w:ind w:firstLine="709"/>
        <w:rPr>
          <w:rFonts w:cs="Arial"/>
          <w:b/>
          <w:color w:val="000000" w:themeColor="text1"/>
          <w:szCs w:val="24"/>
        </w:rPr>
      </w:pPr>
    </w:p>
    <w:p w:rsidR="00BD7B7E" w:rsidRPr="00E41E0E" w:rsidRDefault="00BD7B7E" w:rsidP="00BD7B7E">
      <w:pPr>
        <w:pStyle w:val="Textodecomentrio"/>
        <w:spacing w:line="360" w:lineRule="auto"/>
        <w:ind w:firstLine="709"/>
        <w:rPr>
          <w:rFonts w:cs="Arial"/>
          <w:b/>
          <w:color w:val="000000" w:themeColor="text1"/>
          <w:szCs w:val="24"/>
        </w:rPr>
      </w:pPr>
    </w:p>
    <w:p w:rsidR="00BD7B7E" w:rsidRPr="00E41E0E" w:rsidRDefault="00BD7B7E" w:rsidP="0037259E">
      <w:pPr>
        <w:pStyle w:val="Textodecomentrio"/>
        <w:spacing w:line="360" w:lineRule="auto"/>
        <w:rPr>
          <w:rFonts w:cs="Arial"/>
          <w:b/>
          <w:color w:val="000000" w:themeColor="text1"/>
          <w:szCs w:val="24"/>
        </w:rPr>
      </w:pPr>
    </w:p>
    <w:p w:rsidR="0037259E" w:rsidRPr="00E41E0E" w:rsidRDefault="0037259E" w:rsidP="0037259E">
      <w:pPr>
        <w:pStyle w:val="Textodecomentrio"/>
        <w:spacing w:line="360" w:lineRule="auto"/>
        <w:rPr>
          <w:rFonts w:cs="Arial"/>
          <w:b/>
          <w:color w:val="000000" w:themeColor="text1"/>
          <w:szCs w:val="24"/>
        </w:rPr>
      </w:pPr>
    </w:p>
    <w:p w:rsidR="00BD7B7E" w:rsidRPr="00E41E0E" w:rsidDel="006C275E" w:rsidRDefault="00BD7B7E" w:rsidP="00BD7B7E">
      <w:pPr>
        <w:pStyle w:val="Textodecomentrio"/>
        <w:spacing w:line="360" w:lineRule="auto"/>
        <w:ind w:firstLine="709"/>
        <w:rPr>
          <w:del w:id="9" w:author="nailton" w:date="2018-05-23T08:33:00Z"/>
          <w:rFonts w:cs="Arial"/>
          <w:b/>
          <w:color w:val="000000" w:themeColor="text1"/>
          <w:szCs w:val="24"/>
        </w:rPr>
      </w:pPr>
    </w:p>
    <w:p w:rsidR="00B61944" w:rsidRPr="00C66B6D" w:rsidRDefault="006C275E" w:rsidP="00DD3080">
      <w:pPr>
        <w:spacing w:after="0" w:line="360" w:lineRule="auto"/>
        <w:jc w:val="both"/>
        <w:rPr>
          <w:rFonts w:cs="Arial"/>
          <w:b/>
          <w:color w:val="FF0000"/>
          <w:szCs w:val="24"/>
        </w:rPr>
      </w:pPr>
      <w:ins w:id="10" w:author="nailton" w:date="2018-05-23T08:31:00Z">
        <w:r>
          <w:rPr>
            <w:rFonts w:cs="Arial"/>
            <w:b/>
            <w:color w:val="000000" w:themeColor="text1"/>
            <w:szCs w:val="24"/>
          </w:rPr>
          <w:br w:type="page"/>
        </w:r>
      </w:ins>
      <w:proofErr w:type="gramStart"/>
      <w:r w:rsidR="00920091" w:rsidRPr="00C66B6D">
        <w:rPr>
          <w:rFonts w:cs="Arial"/>
          <w:b/>
          <w:color w:val="FF0000"/>
          <w:szCs w:val="24"/>
        </w:rPr>
        <w:lastRenderedPageBreak/>
        <w:t>7</w:t>
      </w:r>
      <w:proofErr w:type="gramEnd"/>
      <w:r w:rsidR="00DD3080" w:rsidRPr="00C66B6D">
        <w:rPr>
          <w:rFonts w:cs="Arial"/>
          <w:b/>
          <w:color w:val="FF0000"/>
          <w:szCs w:val="24"/>
        </w:rPr>
        <w:t xml:space="preserve"> </w:t>
      </w:r>
      <w:r w:rsidR="00B61944" w:rsidRPr="00C66B6D">
        <w:rPr>
          <w:rFonts w:cs="Arial"/>
          <w:b/>
          <w:color w:val="FF0000"/>
          <w:szCs w:val="24"/>
        </w:rPr>
        <w:t xml:space="preserve">ESTRUTURA E PLANEJAMENTO DAS AULAS DE FUTEBOL SOCIOAMBIENTAL </w:t>
      </w:r>
    </w:p>
    <w:p w:rsidR="00B61944" w:rsidRPr="00C66B6D" w:rsidRDefault="00B61944" w:rsidP="00DD3080">
      <w:pPr>
        <w:spacing w:after="0"/>
        <w:jc w:val="center"/>
        <w:rPr>
          <w:rFonts w:cs="Arial"/>
          <w:b/>
          <w:color w:val="FF0000"/>
          <w:szCs w:val="24"/>
        </w:rPr>
      </w:pPr>
    </w:p>
    <w:p w:rsidR="00B61944" w:rsidRPr="00C66B6D" w:rsidRDefault="00B61944" w:rsidP="00DD3080">
      <w:pPr>
        <w:spacing w:after="0"/>
        <w:jc w:val="center"/>
        <w:rPr>
          <w:rFonts w:cs="Arial"/>
          <w:b/>
          <w:color w:val="FF0000"/>
          <w:szCs w:val="24"/>
        </w:rPr>
      </w:pPr>
    </w:p>
    <w:p w:rsidR="009348E8" w:rsidRPr="00C66B6D" w:rsidRDefault="009348E8" w:rsidP="00DD3080">
      <w:pPr>
        <w:spacing w:after="0"/>
        <w:jc w:val="center"/>
        <w:rPr>
          <w:rFonts w:cs="Arial"/>
          <w:b/>
          <w:color w:val="FF0000"/>
          <w:szCs w:val="24"/>
        </w:rPr>
      </w:pPr>
    </w:p>
    <w:p w:rsidR="009348E8" w:rsidRPr="00C66B6D" w:rsidRDefault="009348E8" w:rsidP="00DD3080">
      <w:pPr>
        <w:spacing w:after="0"/>
        <w:jc w:val="center"/>
        <w:rPr>
          <w:rFonts w:cs="Arial"/>
          <w:b/>
          <w:color w:val="FF0000"/>
          <w:szCs w:val="24"/>
        </w:rPr>
      </w:pPr>
    </w:p>
    <w:p w:rsidR="009348E8" w:rsidRPr="00C66B6D" w:rsidRDefault="009348E8" w:rsidP="00DD3080">
      <w:pPr>
        <w:spacing w:after="0"/>
        <w:jc w:val="center"/>
        <w:rPr>
          <w:rFonts w:cs="Arial"/>
          <w:b/>
          <w:color w:val="FF0000"/>
          <w:szCs w:val="24"/>
        </w:rPr>
      </w:pPr>
    </w:p>
    <w:p w:rsidR="009348E8" w:rsidRPr="00C66B6D" w:rsidRDefault="009348E8" w:rsidP="00DD3080">
      <w:pPr>
        <w:spacing w:after="0"/>
        <w:jc w:val="center"/>
        <w:rPr>
          <w:rFonts w:cs="Arial"/>
          <w:b/>
          <w:color w:val="FF0000"/>
          <w:szCs w:val="24"/>
        </w:rPr>
      </w:pPr>
    </w:p>
    <w:p w:rsidR="009348E8" w:rsidRPr="00C66B6D" w:rsidRDefault="009348E8" w:rsidP="00DD3080">
      <w:pPr>
        <w:spacing w:after="0"/>
        <w:jc w:val="center"/>
        <w:rPr>
          <w:rFonts w:cs="Arial"/>
          <w:b/>
          <w:color w:val="FF0000"/>
          <w:szCs w:val="24"/>
        </w:rPr>
      </w:pPr>
    </w:p>
    <w:p w:rsidR="00B61944" w:rsidRPr="00C66B6D" w:rsidRDefault="00B61944" w:rsidP="00DD3080">
      <w:pPr>
        <w:spacing w:after="0"/>
        <w:jc w:val="center"/>
        <w:rPr>
          <w:rFonts w:cs="Arial"/>
          <w:b/>
          <w:color w:val="FF0000"/>
          <w:szCs w:val="24"/>
        </w:rPr>
      </w:pPr>
    </w:p>
    <w:p w:rsidR="00B61944" w:rsidRPr="00C66B6D" w:rsidRDefault="00B61944" w:rsidP="00DD3080">
      <w:pPr>
        <w:spacing w:after="0"/>
        <w:jc w:val="center"/>
        <w:rPr>
          <w:rFonts w:cs="Arial"/>
          <w:color w:val="FF0000"/>
        </w:rPr>
      </w:pPr>
      <w:r w:rsidRPr="00C66B6D">
        <w:rPr>
          <w:rFonts w:cs="Arial"/>
          <w:noProof/>
          <w:color w:val="FF0000"/>
          <w:lang w:eastAsia="pt-BR"/>
        </w:rPr>
        <w:drawing>
          <wp:inline distT="0" distB="0" distL="0" distR="0">
            <wp:extent cx="5400040" cy="4053405"/>
            <wp:effectExtent l="0" t="0" r="0" b="4445"/>
            <wp:docPr id="6" name="Imagem 6" descr="C:\Users\Micro\Desktop\Image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cro\Desktop\Imagem1.jpg"/>
                    <pic:cNvPicPr>
                      <a:picLocks noChangeAspect="1" noChangeArrowheads="1"/>
                    </pic:cNvPicPr>
                  </pic:nvPicPr>
                  <pic:blipFill>
                    <a:blip r:embed="rId2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00040" cy="4053405"/>
                    </a:xfrm>
                    <a:prstGeom prst="rect">
                      <a:avLst/>
                    </a:prstGeom>
                    <a:noFill/>
                    <a:ln>
                      <a:noFill/>
                    </a:ln>
                  </pic:spPr>
                </pic:pic>
              </a:graphicData>
            </a:graphic>
          </wp:inline>
        </w:drawing>
      </w:r>
    </w:p>
    <w:p w:rsidR="00B61944" w:rsidRPr="00C66B6D" w:rsidRDefault="00B61944" w:rsidP="00DD3080">
      <w:pPr>
        <w:spacing w:after="0"/>
        <w:jc w:val="center"/>
        <w:rPr>
          <w:rFonts w:cs="Arial"/>
          <w:color w:val="FF0000"/>
        </w:rPr>
      </w:pPr>
    </w:p>
    <w:p w:rsidR="00B61944" w:rsidRPr="00C66B6D" w:rsidRDefault="00B61944" w:rsidP="00DD3080">
      <w:pPr>
        <w:spacing w:after="0"/>
        <w:jc w:val="center"/>
        <w:rPr>
          <w:rFonts w:cs="Arial"/>
          <w:color w:val="FF0000"/>
        </w:rPr>
      </w:pPr>
    </w:p>
    <w:p w:rsidR="00B61944" w:rsidRPr="00C66B6D" w:rsidRDefault="00B61944" w:rsidP="00DD3080">
      <w:pPr>
        <w:spacing w:after="0"/>
        <w:jc w:val="center"/>
        <w:rPr>
          <w:rFonts w:cs="Arial"/>
          <w:color w:val="FF0000"/>
        </w:rPr>
      </w:pPr>
    </w:p>
    <w:p w:rsidR="00B61944" w:rsidRPr="00C66B6D" w:rsidRDefault="00B61944" w:rsidP="00DD3080">
      <w:pPr>
        <w:spacing w:after="0"/>
        <w:jc w:val="center"/>
        <w:rPr>
          <w:rFonts w:cs="Arial"/>
          <w:color w:val="FF0000"/>
        </w:rPr>
      </w:pPr>
    </w:p>
    <w:p w:rsidR="00B61944" w:rsidRPr="00C66B6D" w:rsidRDefault="00B61944" w:rsidP="00DD3080">
      <w:pPr>
        <w:spacing w:after="0" w:line="240" w:lineRule="auto"/>
        <w:jc w:val="center"/>
        <w:rPr>
          <w:rFonts w:cs="Arial"/>
          <w:color w:val="FF0000"/>
        </w:rPr>
      </w:pPr>
    </w:p>
    <w:p w:rsidR="00B61944" w:rsidRPr="00C66B6D" w:rsidRDefault="00B61944" w:rsidP="00DD3080">
      <w:pPr>
        <w:spacing w:after="0" w:line="240" w:lineRule="auto"/>
        <w:jc w:val="center"/>
        <w:rPr>
          <w:rFonts w:cs="Arial"/>
          <w:color w:val="FF0000"/>
        </w:rPr>
      </w:pPr>
    </w:p>
    <w:p w:rsidR="009348E8" w:rsidRPr="00C66B6D" w:rsidRDefault="009348E8" w:rsidP="00DD3080">
      <w:pPr>
        <w:spacing w:after="0" w:line="240" w:lineRule="auto"/>
        <w:jc w:val="center"/>
        <w:rPr>
          <w:rFonts w:cs="Arial"/>
          <w:color w:val="FF0000"/>
        </w:rPr>
      </w:pPr>
    </w:p>
    <w:p w:rsidR="009348E8" w:rsidRPr="00C66B6D" w:rsidRDefault="009348E8" w:rsidP="00DD3080">
      <w:pPr>
        <w:spacing w:after="0" w:line="240" w:lineRule="auto"/>
        <w:jc w:val="center"/>
        <w:rPr>
          <w:rFonts w:cs="Arial"/>
          <w:color w:val="FF0000"/>
        </w:rPr>
      </w:pPr>
    </w:p>
    <w:p w:rsidR="009348E8" w:rsidRPr="00C66B6D" w:rsidRDefault="009348E8" w:rsidP="00DD3080">
      <w:pPr>
        <w:spacing w:after="0" w:line="240" w:lineRule="auto"/>
        <w:jc w:val="center"/>
        <w:rPr>
          <w:rFonts w:cs="Arial"/>
          <w:color w:val="FF0000"/>
        </w:rPr>
      </w:pPr>
    </w:p>
    <w:p w:rsidR="009348E8" w:rsidRPr="00C66B6D" w:rsidRDefault="009348E8" w:rsidP="00DD3080">
      <w:pPr>
        <w:spacing w:after="0" w:line="240" w:lineRule="auto"/>
        <w:jc w:val="center"/>
        <w:rPr>
          <w:rFonts w:cs="Arial"/>
          <w:color w:val="FF0000"/>
        </w:rPr>
      </w:pPr>
    </w:p>
    <w:p w:rsidR="009348E8" w:rsidRPr="00C66B6D" w:rsidRDefault="009348E8" w:rsidP="00DD3080">
      <w:pPr>
        <w:spacing w:after="0" w:line="240" w:lineRule="auto"/>
        <w:jc w:val="center"/>
        <w:rPr>
          <w:rFonts w:cs="Arial"/>
          <w:color w:val="FF0000"/>
        </w:rPr>
      </w:pPr>
    </w:p>
    <w:p w:rsidR="00B61944" w:rsidRPr="00C66B6D" w:rsidRDefault="00B61944" w:rsidP="00DD3080">
      <w:pPr>
        <w:spacing w:after="0" w:line="240" w:lineRule="auto"/>
        <w:rPr>
          <w:rFonts w:cs="Arial"/>
          <w:color w:val="FF0000"/>
        </w:rPr>
      </w:pPr>
    </w:p>
    <w:p w:rsidR="00B61944" w:rsidRPr="00C66B6D" w:rsidRDefault="00B61944" w:rsidP="00DD3080">
      <w:pPr>
        <w:spacing w:after="0" w:line="240" w:lineRule="auto"/>
        <w:jc w:val="center"/>
        <w:rPr>
          <w:rFonts w:cs="Arial"/>
          <w:b/>
          <w:color w:val="FF0000"/>
        </w:rPr>
      </w:pPr>
      <w:r w:rsidRPr="00C66B6D">
        <w:rPr>
          <w:rFonts w:cs="Arial"/>
          <w:b/>
          <w:color w:val="FF0000"/>
        </w:rPr>
        <w:t>GOVERNADOR MANGABEIRA-BA</w:t>
      </w:r>
    </w:p>
    <w:p w:rsidR="00B61944" w:rsidRPr="00C66B6D" w:rsidRDefault="00B61944" w:rsidP="00DD3080">
      <w:pPr>
        <w:spacing w:after="0" w:line="240" w:lineRule="auto"/>
        <w:jc w:val="center"/>
        <w:rPr>
          <w:rFonts w:cs="Arial"/>
          <w:b/>
          <w:color w:val="FF0000"/>
        </w:rPr>
      </w:pPr>
      <w:r w:rsidRPr="00C66B6D">
        <w:rPr>
          <w:rFonts w:cs="Arial"/>
          <w:b/>
          <w:color w:val="FF0000"/>
        </w:rPr>
        <w:t>2017</w:t>
      </w:r>
    </w:p>
    <w:p w:rsidR="00B61944" w:rsidRPr="00C66B6D" w:rsidRDefault="00B61944" w:rsidP="00DD3080">
      <w:pPr>
        <w:spacing w:after="0" w:line="360" w:lineRule="auto"/>
        <w:jc w:val="both"/>
        <w:rPr>
          <w:rFonts w:cs="Arial"/>
          <w:b/>
          <w:color w:val="FF0000"/>
        </w:rPr>
      </w:pPr>
      <w:r w:rsidRPr="00C66B6D">
        <w:rPr>
          <w:rFonts w:cs="Arial"/>
          <w:b/>
          <w:color w:val="FF0000"/>
        </w:rPr>
        <w:br w:type="page"/>
      </w:r>
      <w:r w:rsidRPr="00C66B6D">
        <w:rPr>
          <w:rFonts w:cs="Arial"/>
          <w:b/>
          <w:color w:val="FF0000"/>
        </w:rPr>
        <w:lastRenderedPageBreak/>
        <w:t>APRESENTAÇÃO</w:t>
      </w:r>
    </w:p>
    <w:p w:rsidR="00B61944" w:rsidRPr="00C66B6D" w:rsidRDefault="00B61944" w:rsidP="00DD3080">
      <w:pPr>
        <w:spacing w:after="0" w:line="360" w:lineRule="auto"/>
        <w:jc w:val="both"/>
        <w:rPr>
          <w:rFonts w:cs="Arial"/>
          <w:b/>
          <w:color w:val="FF0000"/>
        </w:rPr>
      </w:pPr>
    </w:p>
    <w:p w:rsidR="00B61944" w:rsidRPr="00C66B6D" w:rsidRDefault="00B61944" w:rsidP="00DD3080">
      <w:pPr>
        <w:spacing w:after="0" w:line="360" w:lineRule="auto"/>
        <w:ind w:firstLine="851"/>
        <w:jc w:val="both"/>
        <w:rPr>
          <w:rFonts w:cs="Arial"/>
          <w:color w:val="FF0000"/>
        </w:rPr>
      </w:pPr>
      <w:r w:rsidRPr="00C66B6D">
        <w:rPr>
          <w:rFonts w:cs="Arial"/>
          <w:color w:val="FF0000"/>
        </w:rPr>
        <w:t xml:space="preserve">O futebol é visto como o grande fenômeno do século XX, </w:t>
      </w:r>
      <w:r w:rsidR="00A17EFF" w:rsidRPr="00C66B6D">
        <w:rPr>
          <w:rFonts w:cs="Arial"/>
          <w:color w:val="FF0000"/>
        </w:rPr>
        <w:t xml:space="preserve">devido em grande parte a </w:t>
      </w:r>
      <w:r w:rsidR="004C321B" w:rsidRPr="00C66B6D">
        <w:rPr>
          <w:rFonts w:cs="Arial"/>
          <w:color w:val="FF0000"/>
        </w:rPr>
        <w:t>seu poder de atração social.</w:t>
      </w:r>
      <w:r w:rsidRPr="00C66B6D">
        <w:rPr>
          <w:rFonts w:cs="Arial"/>
          <w:color w:val="FF0000"/>
        </w:rPr>
        <w:t xml:space="preserve"> </w:t>
      </w:r>
      <w:r w:rsidR="00A17EFF" w:rsidRPr="00C66B6D">
        <w:rPr>
          <w:rFonts w:cs="Arial"/>
          <w:color w:val="FF0000"/>
        </w:rPr>
        <w:t>Por isso</w:t>
      </w:r>
      <w:r w:rsidR="004C321B" w:rsidRPr="00C66B6D">
        <w:rPr>
          <w:rFonts w:cs="Arial"/>
          <w:color w:val="FF0000"/>
        </w:rPr>
        <w:t xml:space="preserve">, </w:t>
      </w:r>
      <w:r w:rsidRPr="00C66B6D">
        <w:rPr>
          <w:rFonts w:cs="Arial"/>
          <w:color w:val="FF0000"/>
        </w:rPr>
        <w:t xml:space="preserve">aliado </w:t>
      </w:r>
      <w:r w:rsidR="00A17EFF" w:rsidRPr="00C66B6D">
        <w:rPr>
          <w:rFonts w:cs="Arial"/>
          <w:color w:val="FF0000"/>
        </w:rPr>
        <w:t xml:space="preserve">à </w:t>
      </w:r>
      <w:r w:rsidR="00DA45C2" w:rsidRPr="00C66B6D">
        <w:rPr>
          <w:rFonts w:cs="Arial"/>
          <w:color w:val="FF0000"/>
        </w:rPr>
        <w:t>Educação Ambiental</w:t>
      </w:r>
      <w:r w:rsidR="004C321B" w:rsidRPr="00C66B6D">
        <w:rPr>
          <w:rFonts w:cs="Arial"/>
          <w:color w:val="FF0000"/>
        </w:rPr>
        <w:t>,</w:t>
      </w:r>
      <w:r w:rsidR="00A17EFF" w:rsidRPr="00C66B6D">
        <w:rPr>
          <w:rFonts w:cs="Arial"/>
          <w:color w:val="FF0000"/>
        </w:rPr>
        <w:t xml:space="preserve"> o</w:t>
      </w:r>
      <w:r w:rsidRPr="00C66B6D">
        <w:rPr>
          <w:rFonts w:cs="Arial"/>
          <w:color w:val="FF0000"/>
        </w:rPr>
        <w:t xml:space="preserve"> </w:t>
      </w:r>
      <w:r w:rsidR="00A17EFF" w:rsidRPr="00C66B6D">
        <w:rPr>
          <w:rFonts w:cs="Arial"/>
          <w:color w:val="FF0000"/>
        </w:rPr>
        <w:t xml:space="preserve">futebol </w:t>
      </w:r>
      <w:r w:rsidRPr="00C66B6D">
        <w:rPr>
          <w:rFonts w:cs="Arial"/>
          <w:color w:val="FF0000"/>
        </w:rPr>
        <w:t>pode trazer benefício</w:t>
      </w:r>
      <w:r w:rsidR="004C321B" w:rsidRPr="00C66B6D">
        <w:rPr>
          <w:rFonts w:cs="Arial"/>
          <w:color w:val="FF0000"/>
        </w:rPr>
        <w:t>s</w:t>
      </w:r>
      <w:r w:rsidRPr="00C66B6D">
        <w:rPr>
          <w:rFonts w:cs="Arial"/>
          <w:color w:val="FF0000"/>
        </w:rPr>
        <w:t xml:space="preserve"> socioambientais para os indiví</w:t>
      </w:r>
      <w:r w:rsidR="004C321B" w:rsidRPr="00C66B6D">
        <w:rPr>
          <w:rFonts w:cs="Arial"/>
          <w:color w:val="FF0000"/>
        </w:rPr>
        <w:t>duos e a sociedade como um todo.</w:t>
      </w:r>
      <w:r w:rsidRPr="00C66B6D">
        <w:rPr>
          <w:rFonts w:cs="Arial"/>
          <w:color w:val="FF0000"/>
        </w:rPr>
        <w:t xml:space="preserve"> </w:t>
      </w:r>
      <w:r w:rsidR="004C321B" w:rsidRPr="00C66B6D">
        <w:rPr>
          <w:rFonts w:cs="Arial"/>
          <w:color w:val="FF0000"/>
        </w:rPr>
        <w:t xml:space="preserve">Assim, </w:t>
      </w:r>
      <w:r w:rsidRPr="00C66B6D">
        <w:rPr>
          <w:rFonts w:cs="Arial"/>
          <w:color w:val="FF0000"/>
        </w:rPr>
        <w:t>torna-se necessário seguir uma metodologia que aproxime o educando das práticas ambientais durante as aulas de futebol.</w:t>
      </w:r>
    </w:p>
    <w:p w:rsidR="00B61944" w:rsidRPr="00C66B6D" w:rsidRDefault="00B61944" w:rsidP="00DD3080">
      <w:pPr>
        <w:spacing w:after="0" w:line="360" w:lineRule="auto"/>
        <w:jc w:val="both"/>
        <w:rPr>
          <w:rFonts w:cs="Arial"/>
          <w:color w:val="FF0000"/>
        </w:rPr>
      </w:pPr>
    </w:p>
    <w:p w:rsidR="00B61944" w:rsidRPr="00C66B6D" w:rsidRDefault="00B61944" w:rsidP="00DD3080">
      <w:pPr>
        <w:spacing w:after="0" w:line="360" w:lineRule="auto"/>
        <w:jc w:val="both"/>
        <w:rPr>
          <w:rFonts w:cs="Arial"/>
          <w:b/>
          <w:color w:val="FF0000"/>
        </w:rPr>
      </w:pPr>
      <w:r w:rsidRPr="00C66B6D">
        <w:rPr>
          <w:rFonts w:cs="Arial"/>
          <w:b/>
          <w:color w:val="FF0000"/>
        </w:rPr>
        <w:t>PAS</w:t>
      </w:r>
      <w:r w:rsidR="00767C9E" w:rsidRPr="00C66B6D">
        <w:rPr>
          <w:rFonts w:cs="Arial"/>
          <w:b/>
          <w:color w:val="FF0000"/>
        </w:rPr>
        <w:t>S</w:t>
      </w:r>
      <w:r w:rsidRPr="00C66B6D">
        <w:rPr>
          <w:rFonts w:cs="Arial"/>
          <w:b/>
          <w:color w:val="FF0000"/>
        </w:rPr>
        <w:t xml:space="preserve">O A PASSO </w:t>
      </w:r>
    </w:p>
    <w:p w:rsidR="00B61944" w:rsidRPr="00C66B6D" w:rsidRDefault="00B61944" w:rsidP="00DD3080">
      <w:pPr>
        <w:spacing w:after="0" w:line="360" w:lineRule="auto"/>
        <w:jc w:val="both"/>
        <w:rPr>
          <w:rFonts w:cs="Arial"/>
          <w:b/>
          <w:color w:val="FF0000"/>
        </w:rPr>
      </w:pPr>
    </w:p>
    <w:p w:rsidR="00B61944" w:rsidRPr="00C66B6D" w:rsidRDefault="00B61944" w:rsidP="00DD3080">
      <w:pPr>
        <w:spacing w:after="0" w:line="360" w:lineRule="auto"/>
        <w:ind w:firstLine="851"/>
        <w:jc w:val="both"/>
        <w:rPr>
          <w:rFonts w:cs="Arial"/>
          <w:color w:val="FF0000"/>
          <w:szCs w:val="24"/>
        </w:rPr>
      </w:pPr>
      <w:r w:rsidRPr="00C66B6D">
        <w:rPr>
          <w:rFonts w:cs="Arial"/>
          <w:color w:val="FF0000"/>
          <w:szCs w:val="24"/>
        </w:rPr>
        <w:t xml:space="preserve">A aplicação das aulas de </w:t>
      </w:r>
      <w:r w:rsidR="00164513" w:rsidRPr="00C66B6D">
        <w:rPr>
          <w:rFonts w:cs="Arial"/>
          <w:color w:val="FF0000"/>
          <w:szCs w:val="24"/>
        </w:rPr>
        <w:t>Futebol Educacional</w:t>
      </w:r>
      <w:r w:rsidRPr="00C66B6D">
        <w:rPr>
          <w:rFonts w:cs="Arial"/>
          <w:color w:val="FF0000"/>
          <w:szCs w:val="24"/>
        </w:rPr>
        <w:t xml:space="preserve"> associadas à </w:t>
      </w:r>
      <w:r w:rsidR="00DA45C2" w:rsidRPr="00C66B6D">
        <w:rPr>
          <w:rFonts w:cs="Arial"/>
          <w:color w:val="FF0000"/>
          <w:szCs w:val="24"/>
        </w:rPr>
        <w:t>Educação Ambiental</w:t>
      </w:r>
      <w:r w:rsidRPr="00C66B6D">
        <w:rPr>
          <w:rFonts w:cs="Arial"/>
          <w:color w:val="FF0000"/>
          <w:szCs w:val="24"/>
        </w:rPr>
        <w:t xml:space="preserve"> iniciou</w:t>
      </w:r>
      <w:r w:rsidR="00A17EFF" w:rsidRPr="00C66B6D">
        <w:rPr>
          <w:rFonts w:cs="Arial"/>
          <w:color w:val="FF0000"/>
          <w:szCs w:val="24"/>
        </w:rPr>
        <w:t>-se</w:t>
      </w:r>
      <w:r w:rsidRPr="00C66B6D">
        <w:rPr>
          <w:rFonts w:cs="Arial"/>
          <w:color w:val="FF0000"/>
          <w:szCs w:val="24"/>
        </w:rPr>
        <w:t xml:space="preserve"> pelo planejamento</w:t>
      </w:r>
      <w:r w:rsidR="004C321B" w:rsidRPr="00C66B6D">
        <w:rPr>
          <w:rFonts w:cs="Arial"/>
          <w:color w:val="FF0000"/>
          <w:szCs w:val="24"/>
        </w:rPr>
        <w:t xml:space="preserve">, que é </w:t>
      </w:r>
      <w:r w:rsidRPr="00C66B6D">
        <w:rPr>
          <w:rFonts w:cs="Arial"/>
          <w:color w:val="FF0000"/>
          <w:szCs w:val="24"/>
        </w:rPr>
        <w:t xml:space="preserve">uma </w:t>
      </w:r>
      <w:r w:rsidR="004C321B" w:rsidRPr="00C66B6D">
        <w:rPr>
          <w:rFonts w:cs="Arial"/>
          <w:color w:val="FF0000"/>
          <w:szCs w:val="24"/>
        </w:rPr>
        <w:t xml:space="preserve">estratégia </w:t>
      </w:r>
      <w:r w:rsidRPr="00C66B6D">
        <w:rPr>
          <w:rFonts w:cs="Arial"/>
          <w:color w:val="FF0000"/>
          <w:szCs w:val="24"/>
        </w:rPr>
        <w:t>para nortear as atividades e responder perguntas que aparecem no dia a dia</w:t>
      </w:r>
      <w:r w:rsidR="004C321B" w:rsidRPr="00C66B6D">
        <w:rPr>
          <w:rFonts w:cs="Arial"/>
          <w:color w:val="FF0000"/>
          <w:szCs w:val="24"/>
        </w:rPr>
        <w:t>,</w:t>
      </w:r>
      <w:r w:rsidRPr="00C66B6D">
        <w:rPr>
          <w:rFonts w:cs="Arial"/>
          <w:color w:val="FF0000"/>
          <w:szCs w:val="24"/>
        </w:rPr>
        <w:t xml:space="preserve"> como: O que queremos com a nossa aula? Para onde serão direcionados os nossos esforços?  O que </w:t>
      </w:r>
      <w:r w:rsidR="009348E8" w:rsidRPr="00C66B6D">
        <w:rPr>
          <w:rFonts w:cs="Arial"/>
          <w:color w:val="FF0000"/>
          <w:szCs w:val="24"/>
        </w:rPr>
        <w:t>se pretende</w:t>
      </w:r>
      <w:r w:rsidRPr="00C66B6D">
        <w:rPr>
          <w:rFonts w:cs="Arial"/>
          <w:color w:val="FF0000"/>
          <w:szCs w:val="24"/>
        </w:rPr>
        <w:t xml:space="preserve"> para a formação dos estudantes? Como trabalhar com as diferentes realidades sociais? O que está dando certo ou errado? (JUNIOR; COSTA; D´ANGELO, 2008</w:t>
      </w:r>
      <w:proofErr w:type="gramStart"/>
      <w:r w:rsidRPr="00C66B6D">
        <w:rPr>
          <w:rFonts w:cs="Arial"/>
          <w:color w:val="FF0000"/>
          <w:szCs w:val="24"/>
        </w:rPr>
        <w:t>)</w:t>
      </w:r>
      <w:proofErr w:type="gramEnd"/>
    </w:p>
    <w:p w:rsidR="00B61944" w:rsidRPr="00C66B6D" w:rsidRDefault="00B61944" w:rsidP="004C321B">
      <w:pPr>
        <w:spacing w:after="0" w:line="360" w:lineRule="auto"/>
        <w:ind w:firstLine="851"/>
        <w:jc w:val="both"/>
        <w:rPr>
          <w:rFonts w:cs="Arial"/>
          <w:color w:val="FF0000"/>
          <w:szCs w:val="24"/>
        </w:rPr>
      </w:pPr>
      <w:r w:rsidRPr="00C66B6D">
        <w:rPr>
          <w:rFonts w:cs="Arial"/>
          <w:color w:val="FF0000"/>
          <w:szCs w:val="24"/>
        </w:rPr>
        <w:t xml:space="preserve">Assim, o planejamento levou em consideração a realidade local e estrutural do ambiente. Para tal finalidade, o planejamento começou com a elaboração da sequência didática, </w:t>
      </w:r>
      <w:r w:rsidR="004C321B" w:rsidRPr="00C66B6D">
        <w:rPr>
          <w:rFonts w:cs="Arial"/>
          <w:color w:val="FF0000"/>
          <w:szCs w:val="24"/>
        </w:rPr>
        <w:t xml:space="preserve">que contém nome do professor, local de atuação, período da realização das atividades, tema, objetivo geral, expectativas de aprendizagem (conceitual, procedimental e </w:t>
      </w:r>
      <w:proofErr w:type="spellStart"/>
      <w:r w:rsidR="004C321B" w:rsidRPr="00C66B6D">
        <w:rPr>
          <w:rFonts w:cs="Arial"/>
          <w:color w:val="FF0000"/>
          <w:szCs w:val="24"/>
        </w:rPr>
        <w:t>atitudinal</w:t>
      </w:r>
      <w:proofErr w:type="spellEnd"/>
      <w:r w:rsidR="004C321B" w:rsidRPr="00C66B6D">
        <w:rPr>
          <w:rFonts w:cs="Arial"/>
          <w:color w:val="FF0000"/>
          <w:szCs w:val="24"/>
        </w:rPr>
        <w:t xml:space="preserve">), atividades e estratégias, indicadores e instrumentos de avaliação e resultados. O planejamento, por sua vez, é um </w:t>
      </w:r>
      <w:r w:rsidRPr="00C66B6D">
        <w:rPr>
          <w:rFonts w:cs="Arial"/>
          <w:color w:val="FF0000"/>
          <w:szCs w:val="24"/>
        </w:rPr>
        <w:t>plano de unidade que serve para nortear as atividades por um determinado tempo (bimestre, trimestre, semestre)</w:t>
      </w:r>
      <w:r w:rsidR="00A50DC9" w:rsidRPr="00C66B6D">
        <w:rPr>
          <w:rFonts w:cs="Arial"/>
          <w:color w:val="FF0000"/>
          <w:szCs w:val="24"/>
        </w:rPr>
        <w:t xml:space="preserve"> </w:t>
      </w:r>
      <w:r w:rsidRPr="00C66B6D">
        <w:rPr>
          <w:rFonts w:cs="Arial"/>
          <w:color w:val="FF0000"/>
          <w:szCs w:val="24"/>
        </w:rPr>
        <w:t xml:space="preserve">(ALVES; ESTEVES, 2014). </w:t>
      </w:r>
    </w:p>
    <w:p w:rsidR="00B61944" w:rsidRPr="00C66B6D" w:rsidRDefault="00B61944" w:rsidP="00DD3080">
      <w:pPr>
        <w:spacing w:after="0" w:line="360" w:lineRule="auto"/>
        <w:ind w:firstLine="851"/>
        <w:jc w:val="both"/>
        <w:rPr>
          <w:rFonts w:cs="Arial"/>
          <w:color w:val="FF0000"/>
          <w:szCs w:val="24"/>
        </w:rPr>
      </w:pPr>
      <w:r w:rsidRPr="00C66B6D">
        <w:rPr>
          <w:rFonts w:cs="Arial"/>
          <w:color w:val="FF0000"/>
          <w:szCs w:val="24"/>
        </w:rPr>
        <w:t>O outro instrumento de planejamento foi o plano de aula</w:t>
      </w:r>
      <w:r w:rsidR="004C321B" w:rsidRPr="00C66B6D">
        <w:rPr>
          <w:rFonts w:cs="Arial"/>
          <w:color w:val="FF0000"/>
          <w:szCs w:val="24"/>
        </w:rPr>
        <w:t>,</w:t>
      </w:r>
      <w:r w:rsidRPr="00C66B6D">
        <w:rPr>
          <w:rFonts w:cs="Arial"/>
          <w:color w:val="FF0000"/>
          <w:szCs w:val="24"/>
        </w:rPr>
        <w:t xml:space="preserve"> que serviu para nortear as atividades d</w:t>
      </w:r>
      <w:r w:rsidR="004C321B" w:rsidRPr="00C66B6D">
        <w:rPr>
          <w:rFonts w:cs="Arial"/>
          <w:color w:val="FF0000"/>
          <w:szCs w:val="24"/>
        </w:rPr>
        <w:t>o professor durante o dia a dia.</w:t>
      </w:r>
      <w:r w:rsidRPr="00C66B6D">
        <w:rPr>
          <w:rFonts w:cs="Arial"/>
          <w:color w:val="FF0000"/>
          <w:szCs w:val="24"/>
        </w:rPr>
        <w:t xml:space="preserve"> </w:t>
      </w:r>
      <w:r w:rsidR="00A17EFF" w:rsidRPr="00C66B6D">
        <w:rPr>
          <w:rFonts w:cs="Arial"/>
          <w:color w:val="FF0000"/>
          <w:szCs w:val="24"/>
        </w:rPr>
        <w:t>E</w:t>
      </w:r>
      <w:r w:rsidR="004C321B" w:rsidRPr="00C66B6D">
        <w:rPr>
          <w:rFonts w:cs="Arial"/>
          <w:color w:val="FF0000"/>
          <w:szCs w:val="24"/>
        </w:rPr>
        <w:t xml:space="preserve">le </w:t>
      </w:r>
      <w:r w:rsidRPr="00C66B6D">
        <w:rPr>
          <w:rFonts w:cs="Arial"/>
          <w:color w:val="FF0000"/>
          <w:szCs w:val="24"/>
        </w:rPr>
        <w:t xml:space="preserve">contém </w:t>
      </w:r>
      <w:proofErr w:type="gramStart"/>
      <w:r w:rsidRPr="00C66B6D">
        <w:rPr>
          <w:rFonts w:cs="Arial"/>
          <w:color w:val="FF0000"/>
          <w:szCs w:val="24"/>
        </w:rPr>
        <w:t>dados</w:t>
      </w:r>
      <w:proofErr w:type="gramEnd"/>
      <w:r w:rsidRPr="00C66B6D">
        <w:rPr>
          <w:rFonts w:cs="Arial"/>
          <w:color w:val="FF0000"/>
          <w:szCs w:val="24"/>
        </w:rPr>
        <w:t xml:space="preserve"> como: público, faixa etária, modalidade, tema de conhecimento e os objetivos com</w:t>
      </w:r>
      <w:r w:rsidR="004C321B" w:rsidRPr="00C66B6D">
        <w:rPr>
          <w:rFonts w:cs="Arial"/>
          <w:color w:val="FF0000"/>
          <w:szCs w:val="24"/>
        </w:rPr>
        <w:t xml:space="preserve"> base na unidade didática, a qual </w:t>
      </w:r>
      <w:r w:rsidRPr="00C66B6D">
        <w:rPr>
          <w:rFonts w:cs="Arial"/>
          <w:color w:val="FF0000"/>
          <w:szCs w:val="24"/>
        </w:rPr>
        <w:t>é dividida em seis momentos</w:t>
      </w:r>
      <w:r w:rsidR="004C321B" w:rsidRPr="00C66B6D">
        <w:rPr>
          <w:rFonts w:cs="Arial"/>
          <w:color w:val="FF0000"/>
          <w:szCs w:val="24"/>
        </w:rPr>
        <w:t>,</w:t>
      </w:r>
      <w:r w:rsidRPr="00C66B6D">
        <w:rPr>
          <w:rFonts w:cs="Arial"/>
          <w:color w:val="FF0000"/>
          <w:szCs w:val="24"/>
        </w:rPr>
        <w:t xml:space="preserve"> que são utilizados para garantir o aprendizado esportivo, social e ambiental.</w:t>
      </w:r>
    </w:p>
    <w:p w:rsidR="00B61944" w:rsidRPr="00C66B6D" w:rsidRDefault="00B61944" w:rsidP="00DD3080">
      <w:pPr>
        <w:spacing w:after="0" w:line="360" w:lineRule="auto"/>
        <w:ind w:firstLine="851"/>
        <w:jc w:val="both"/>
        <w:rPr>
          <w:rFonts w:cs="Arial"/>
          <w:color w:val="FF0000"/>
          <w:szCs w:val="24"/>
        </w:rPr>
      </w:pPr>
      <w:r w:rsidRPr="00C66B6D">
        <w:rPr>
          <w:rFonts w:cs="Arial"/>
          <w:color w:val="FF0000"/>
          <w:szCs w:val="24"/>
        </w:rPr>
        <w:t xml:space="preserve">O primeiro momento é chamado de tempo livre, com a duração de aproximadamente 10 </w:t>
      </w:r>
      <w:proofErr w:type="spellStart"/>
      <w:r w:rsidRPr="00C66B6D">
        <w:rPr>
          <w:rFonts w:cs="Arial"/>
          <w:color w:val="FF0000"/>
          <w:szCs w:val="24"/>
        </w:rPr>
        <w:t>min</w:t>
      </w:r>
      <w:proofErr w:type="spellEnd"/>
      <w:r w:rsidRPr="00C66B6D">
        <w:rPr>
          <w:rFonts w:cs="Arial"/>
          <w:color w:val="FF0000"/>
          <w:szCs w:val="24"/>
        </w:rPr>
        <w:t xml:space="preserve"> e tem o objetivo de </w:t>
      </w:r>
      <w:r w:rsidR="008076D5" w:rsidRPr="00C66B6D">
        <w:rPr>
          <w:rFonts w:cs="Arial"/>
          <w:color w:val="FF0000"/>
          <w:szCs w:val="24"/>
        </w:rPr>
        <w:t xml:space="preserve">fazer </w:t>
      </w:r>
      <w:r w:rsidR="004C321B" w:rsidRPr="00C66B6D">
        <w:rPr>
          <w:rFonts w:cs="Arial"/>
          <w:color w:val="FF0000"/>
          <w:szCs w:val="24"/>
        </w:rPr>
        <w:t>observaç</w:t>
      </w:r>
      <w:r w:rsidR="008076D5" w:rsidRPr="00C66B6D">
        <w:rPr>
          <w:rFonts w:cs="Arial"/>
          <w:color w:val="FF0000"/>
          <w:szCs w:val="24"/>
        </w:rPr>
        <w:t>ões</w:t>
      </w:r>
      <w:r w:rsidR="004C321B" w:rsidRPr="00C66B6D">
        <w:rPr>
          <w:rFonts w:cs="Arial"/>
          <w:color w:val="FF0000"/>
          <w:szCs w:val="24"/>
        </w:rPr>
        <w:t xml:space="preserve"> a respeito</w:t>
      </w:r>
      <w:r w:rsidRPr="00C66B6D">
        <w:rPr>
          <w:rFonts w:cs="Arial"/>
          <w:color w:val="FF0000"/>
          <w:szCs w:val="24"/>
        </w:rPr>
        <w:t xml:space="preserve"> </w:t>
      </w:r>
      <w:r w:rsidR="004C321B" w:rsidRPr="00C66B6D">
        <w:rPr>
          <w:rFonts w:cs="Arial"/>
          <w:color w:val="FF0000"/>
          <w:szCs w:val="24"/>
        </w:rPr>
        <w:t>d</w:t>
      </w:r>
      <w:r w:rsidRPr="00C66B6D">
        <w:rPr>
          <w:rFonts w:cs="Arial"/>
          <w:color w:val="FF0000"/>
          <w:szCs w:val="24"/>
        </w:rPr>
        <w:t xml:space="preserve">a atitude e o comportamento dos estudantes em uma atividade livre e </w:t>
      </w:r>
      <w:r w:rsidR="008076D5" w:rsidRPr="00C66B6D">
        <w:rPr>
          <w:rFonts w:cs="Arial"/>
          <w:color w:val="FF0000"/>
          <w:szCs w:val="24"/>
        </w:rPr>
        <w:t xml:space="preserve">dirigida </w:t>
      </w:r>
      <w:r w:rsidRPr="00C66B6D">
        <w:rPr>
          <w:rFonts w:cs="Arial"/>
          <w:color w:val="FF0000"/>
          <w:szCs w:val="24"/>
        </w:rPr>
        <w:t xml:space="preserve">pelos mesmos. </w:t>
      </w:r>
    </w:p>
    <w:p w:rsidR="00B61944" w:rsidRPr="00C66B6D" w:rsidRDefault="00B61944" w:rsidP="00DD3080">
      <w:pPr>
        <w:spacing w:after="0" w:line="360" w:lineRule="auto"/>
        <w:ind w:firstLine="851"/>
        <w:jc w:val="both"/>
        <w:rPr>
          <w:rFonts w:cs="Arial"/>
          <w:color w:val="FF0000"/>
          <w:szCs w:val="24"/>
        </w:rPr>
      </w:pPr>
      <w:r w:rsidRPr="00C66B6D">
        <w:rPr>
          <w:rFonts w:cs="Arial"/>
          <w:color w:val="FF0000"/>
          <w:szCs w:val="24"/>
        </w:rPr>
        <w:lastRenderedPageBreak/>
        <w:t xml:space="preserve">O segundo momento envolve </w:t>
      </w:r>
      <w:r w:rsidR="004C321B" w:rsidRPr="00C66B6D">
        <w:rPr>
          <w:rFonts w:cs="Arial"/>
          <w:color w:val="FF0000"/>
          <w:szCs w:val="24"/>
        </w:rPr>
        <w:t>uma atividade norteadora relacionada</w:t>
      </w:r>
      <w:r w:rsidRPr="00C66B6D">
        <w:rPr>
          <w:rFonts w:cs="Arial"/>
          <w:color w:val="FF0000"/>
          <w:szCs w:val="24"/>
        </w:rPr>
        <w:t xml:space="preserve"> </w:t>
      </w:r>
      <w:r w:rsidR="004C321B" w:rsidRPr="00C66B6D">
        <w:rPr>
          <w:rFonts w:cs="Arial"/>
          <w:color w:val="FF0000"/>
          <w:szCs w:val="24"/>
        </w:rPr>
        <w:t>a</w:t>
      </w:r>
      <w:r w:rsidRPr="00C66B6D">
        <w:rPr>
          <w:rFonts w:cs="Arial"/>
          <w:color w:val="FF0000"/>
          <w:szCs w:val="24"/>
        </w:rPr>
        <w:t>o asp</w:t>
      </w:r>
      <w:r w:rsidR="004C321B" w:rsidRPr="00C66B6D">
        <w:rPr>
          <w:rFonts w:cs="Arial"/>
          <w:color w:val="FF0000"/>
          <w:szCs w:val="24"/>
        </w:rPr>
        <w:t>ecto educacional dos estudantes. A</w:t>
      </w:r>
      <w:r w:rsidRPr="00C66B6D">
        <w:rPr>
          <w:rFonts w:cs="Arial"/>
          <w:color w:val="FF0000"/>
          <w:szCs w:val="24"/>
        </w:rPr>
        <w:t>ssim, a roda de saberes constitui-se como uma estratégia educativa para possibilitar o trato de assuntos pertinentes à educação socioambiental do participante. O terceiro momento é o aquecimento. São jogos pré - desportivos voltados ao aquecimento e preparação do corpo para as atividades seguintes.</w:t>
      </w:r>
    </w:p>
    <w:p w:rsidR="00B61944" w:rsidRPr="00C66B6D" w:rsidRDefault="00B61944" w:rsidP="00DD3080">
      <w:pPr>
        <w:spacing w:after="0" w:line="360" w:lineRule="auto"/>
        <w:ind w:firstLine="851"/>
        <w:jc w:val="both"/>
        <w:rPr>
          <w:rFonts w:cs="Arial"/>
          <w:color w:val="FF0000"/>
          <w:szCs w:val="24"/>
        </w:rPr>
      </w:pPr>
      <w:r w:rsidRPr="00C66B6D">
        <w:rPr>
          <w:rFonts w:cs="Arial"/>
          <w:color w:val="FF0000"/>
          <w:szCs w:val="24"/>
        </w:rPr>
        <w:t xml:space="preserve"> O terceiro momento são os jogos ambientais voltados para o tema ambiental do dia e os fundamentos norteados pela sequência didática. No momento seguinte, acontece </w:t>
      </w:r>
      <w:proofErr w:type="gramStart"/>
      <w:r w:rsidRPr="00C66B6D">
        <w:rPr>
          <w:rFonts w:cs="Arial"/>
          <w:color w:val="FF0000"/>
          <w:szCs w:val="24"/>
        </w:rPr>
        <w:t>a</w:t>
      </w:r>
      <w:proofErr w:type="gramEnd"/>
      <w:r w:rsidRPr="00C66B6D">
        <w:rPr>
          <w:rFonts w:cs="Arial"/>
          <w:color w:val="FF0000"/>
          <w:szCs w:val="24"/>
        </w:rPr>
        <w:t xml:space="preserve"> aula </w:t>
      </w:r>
      <w:r w:rsidR="008076D5" w:rsidRPr="00C66B6D">
        <w:rPr>
          <w:rFonts w:cs="Arial"/>
          <w:color w:val="FF0000"/>
          <w:szCs w:val="24"/>
        </w:rPr>
        <w:t xml:space="preserve">propriamente dita, </w:t>
      </w:r>
      <w:r w:rsidRPr="00C66B6D">
        <w:rPr>
          <w:rFonts w:cs="Arial"/>
          <w:color w:val="FF0000"/>
          <w:szCs w:val="24"/>
        </w:rPr>
        <w:t>que servirá para abordar os fundamentos específicos do esporte e</w:t>
      </w:r>
      <w:r w:rsidR="00371C45" w:rsidRPr="00C66B6D">
        <w:rPr>
          <w:rFonts w:cs="Arial"/>
          <w:color w:val="FF0000"/>
          <w:szCs w:val="24"/>
        </w:rPr>
        <w:t>,</w:t>
      </w:r>
      <w:r w:rsidRPr="00C66B6D">
        <w:rPr>
          <w:rFonts w:cs="Arial"/>
          <w:color w:val="FF0000"/>
          <w:szCs w:val="24"/>
        </w:rPr>
        <w:t xml:space="preserve"> em seguida</w:t>
      </w:r>
      <w:r w:rsidR="00371C45" w:rsidRPr="00C66B6D">
        <w:rPr>
          <w:rFonts w:cs="Arial"/>
          <w:color w:val="FF0000"/>
          <w:szCs w:val="24"/>
        </w:rPr>
        <w:t>,</w:t>
      </w:r>
      <w:r w:rsidRPr="00C66B6D">
        <w:rPr>
          <w:rFonts w:cs="Arial"/>
          <w:color w:val="FF0000"/>
          <w:szCs w:val="24"/>
        </w:rPr>
        <w:t xml:space="preserve"> acontece o último momento, que serve para dialogar sobre a aula (ALVES; ESTEVES, 2014). </w:t>
      </w:r>
    </w:p>
    <w:tbl>
      <w:tblPr>
        <w:tblW w:w="8910" w:type="dxa"/>
        <w:tblInd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9080"/>
        <w:gridCol w:w="146"/>
      </w:tblGrid>
      <w:tr w:rsidR="00E41E0E" w:rsidRPr="00C66B6D" w:rsidTr="00C66B6D">
        <w:trPr>
          <w:cantSplit/>
          <w:trHeight w:val="89"/>
        </w:trPr>
        <w:tc>
          <w:tcPr>
            <w:tcW w:w="8045" w:type="dxa"/>
            <w:tcBorders>
              <w:top w:val="double" w:sz="4" w:space="0" w:color="auto"/>
              <w:left w:val="double" w:sz="4" w:space="0" w:color="auto"/>
              <w:bottom w:val="double" w:sz="4" w:space="0" w:color="auto"/>
              <w:right w:val="double" w:sz="4" w:space="0" w:color="auto"/>
            </w:tcBorders>
            <w:vAlign w:val="center"/>
          </w:tcPr>
          <w:p w:rsidR="00C66B6D" w:rsidRPr="00C66B6D" w:rsidRDefault="00B61944" w:rsidP="00C66B6D">
            <w:pPr>
              <w:spacing w:after="0" w:line="360" w:lineRule="auto"/>
              <w:jc w:val="both"/>
              <w:rPr>
                <w:rFonts w:cs="Arial"/>
                <w:b/>
                <w:color w:val="FF0000"/>
              </w:rPr>
            </w:pPr>
            <w:r w:rsidRPr="00C66B6D">
              <w:rPr>
                <w:rFonts w:cs="Arial"/>
                <w:b/>
                <w:noProof/>
                <w:color w:val="FF0000"/>
                <w:sz w:val="20"/>
                <w:szCs w:val="20"/>
              </w:rPr>
              <w:lastRenderedPageBreak/>
              <w:t>3º MOMENTO – JOGO</w:t>
            </w:r>
            <w:r w:rsidR="00C66B6D" w:rsidRPr="00C66B6D">
              <w:rPr>
                <w:rFonts w:cs="Arial"/>
                <w:b/>
                <w:color w:val="FF0000"/>
              </w:rPr>
              <w:t xml:space="preserve"> </w:t>
            </w:r>
          </w:p>
          <w:p w:rsidR="00C66B6D" w:rsidRPr="00C66B6D" w:rsidRDefault="00C66B6D" w:rsidP="00C66B6D">
            <w:pPr>
              <w:spacing w:after="0" w:line="360" w:lineRule="auto"/>
              <w:jc w:val="both"/>
              <w:rPr>
                <w:rFonts w:cs="Arial"/>
                <w:b/>
                <w:color w:val="FF0000"/>
                <w:szCs w:val="24"/>
              </w:rPr>
            </w:pPr>
            <w:r w:rsidRPr="00C66B6D">
              <w:rPr>
                <w:rFonts w:cs="Arial"/>
                <w:b/>
                <w:color w:val="FF0000"/>
                <w:szCs w:val="24"/>
              </w:rPr>
              <w:t>UNIDADE DIDATICA</w:t>
            </w:r>
          </w:p>
          <w:p w:rsidR="00C66B6D" w:rsidRPr="00C66B6D" w:rsidRDefault="00C66B6D" w:rsidP="00C66B6D">
            <w:pPr>
              <w:spacing w:after="0" w:line="360" w:lineRule="auto"/>
              <w:jc w:val="both"/>
              <w:rPr>
                <w:rFonts w:cs="Arial"/>
                <w:color w:val="FF0000"/>
                <w:szCs w:val="24"/>
              </w:rPr>
            </w:pPr>
          </w:p>
          <w:p w:rsidR="00C66B6D" w:rsidRPr="00C66B6D" w:rsidRDefault="00C66B6D" w:rsidP="00C66B6D">
            <w:pPr>
              <w:spacing w:after="0" w:line="360" w:lineRule="auto"/>
              <w:jc w:val="both"/>
              <w:rPr>
                <w:rFonts w:cs="Arial"/>
                <w:color w:val="FF0000"/>
                <w:szCs w:val="24"/>
              </w:rPr>
            </w:pPr>
            <w:r w:rsidRPr="00C66B6D">
              <w:rPr>
                <w:rFonts w:cs="Arial"/>
                <w:color w:val="FF0000"/>
                <w:szCs w:val="24"/>
              </w:rPr>
              <w:t xml:space="preserve">Professor: </w:t>
            </w:r>
            <w:proofErr w:type="spellStart"/>
            <w:r w:rsidRPr="00C66B6D">
              <w:rPr>
                <w:rFonts w:cs="Arial"/>
                <w:color w:val="FF0000"/>
                <w:szCs w:val="24"/>
              </w:rPr>
              <w:t>Nailton</w:t>
            </w:r>
            <w:proofErr w:type="spellEnd"/>
            <w:r w:rsidRPr="00C66B6D">
              <w:rPr>
                <w:rFonts w:cs="Arial"/>
                <w:color w:val="FF0000"/>
                <w:szCs w:val="24"/>
              </w:rPr>
              <w:t xml:space="preserve"> Cerqueira de Souza</w:t>
            </w:r>
          </w:p>
          <w:p w:rsidR="00C66B6D" w:rsidRPr="00C66B6D" w:rsidRDefault="00C66B6D" w:rsidP="00C66B6D">
            <w:pPr>
              <w:spacing w:after="0" w:line="360" w:lineRule="auto"/>
              <w:jc w:val="both"/>
              <w:rPr>
                <w:rFonts w:cs="Arial"/>
                <w:color w:val="FF0000"/>
                <w:szCs w:val="24"/>
              </w:rPr>
            </w:pPr>
            <w:r w:rsidRPr="00C66B6D">
              <w:rPr>
                <w:rFonts w:cs="Arial"/>
                <w:color w:val="FF0000"/>
                <w:szCs w:val="24"/>
              </w:rPr>
              <w:t>Período de realização: julho a novembro de 2017</w:t>
            </w:r>
          </w:p>
          <w:p w:rsidR="00C66B6D" w:rsidRPr="00C66B6D" w:rsidRDefault="00C66B6D" w:rsidP="00C66B6D">
            <w:pPr>
              <w:spacing w:after="0" w:line="360" w:lineRule="auto"/>
              <w:jc w:val="both"/>
              <w:rPr>
                <w:rFonts w:cs="Arial"/>
                <w:color w:val="FF0000"/>
                <w:szCs w:val="24"/>
              </w:rPr>
            </w:pPr>
            <w:r w:rsidRPr="00C66B6D">
              <w:rPr>
                <w:rFonts w:cs="Arial"/>
                <w:color w:val="FF0000"/>
                <w:szCs w:val="24"/>
              </w:rPr>
              <w:t>Modalidade: Futebol</w:t>
            </w:r>
          </w:p>
          <w:p w:rsidR="00C66B6D" w:rsidRPr="00C66B6D" w:rsidRDefault="00C66B6D" w:rsidP="00C66B6D">
            <w:pPr>
              <w:spacing w:after="0" w:line="360" w:lineRule="auto"/>
              <w:jc w:val="both"/>
              <w:rPr>
                <w:rFonts w:cs="Arial"/>
                <w:color w:val="FF0000"/>
                <w:szCs w:val="24"/>
              </w:rPr>
            </w:pPr>
          </w:p>
          <w:p w:rsidR="00C66B6D" w:rsidRPr="00C66B6D" w:rsidRDefault="00C66B6D" w:rsidP="00C66B6D">
            <w:pPr>
              <w:spacing w:after="0" w:line="360" w:lineRule="auto"/>
              <w:jc w:val="both"/>
              <w:rPr>
                <w:rFonts w:cs="Arial"/>
                <w:color w:val="FF0000"/>
                <w:szCs w:val="24"/>
              </w:rPr>
            </w:pPr>
            <w:r w:rsidRPr="00C66B6D">
              <w:rPr>
                <w:rFonts w:cs="Arial"/>
                <w:color w:val="FF0000"/>
                <w:szCs w:val="24"/>
              </w:rPr>
              <w:t xml:space="preserve">Tema: Futebol Educacional e Educação Socioambiental </w:t>
            </w:r>
          </w:p>
          <w:p w:rsidR="00C66B6D" w:rsidRPr="00C66B6D" w:rsidRDefault="00C66B6D" w:rsidP="00C66B6D">
            <w:pPr>
              <w:spacing w:after="0" w:line="360" w:lineRule="auto"/>
              <w:jc w:val="both"/>
              <w:rPr>
                <w:rFonts w:cs="Arial"/>
                <w:color w:val="FF0000"/>
                <w:szCs w:val="24"/>
              </w:rPr>
            </w:pPr>
          </w:p>
          <w:p w:rsidR="00C66B6D" w:rsidRPr="00C66B6D" w:rsidRDefault="00C66B6D" w:rsidP="00C66B6D">
            <w:pPr>
              <w:spacing w:after="0" w:line="360" w:lineRule="auto"/>
              <w:jc w:val="both"/>
              <w:rPr>
                <w:rStyle w:val="normaltextrun"/>
                <w:rFonts w:cs="Arial"/>
                <w:color w:val="FF0000"/>
                <w:szCs w:val="24"/>
              </w:rPr>
            </w:pPr>
            <w:r w:rsidRPr="00C66B6D">
              <w:rPr>
                <w:rFonts w:cs="Arial"/>
                <w:color w:val="FF0000"/>
                <w:szCs w:val="24"/>
              </w:rPr>
              <w:t xml:space="preserve">Objetivo geral: </w:t>
            </w:r>
            <w:r w:rsidRPr="00C66B6D">
              <w:rPr>
                <w:rStyle w:val="normaltextrun"/>
                <w:rFonts w:cs="Arial"/>
                <w:color w:val="FF0000"/>
                <w:szCs w:val="24"/>
              </w:rPr>
              <w:t>Contribuir para o aprendizado esportivo e socioambiental dos participantes.</w:t>
            </w:r>
          </w:p>
          <w:p w:rsidR="00C66B6D" w:rsidRPr="00C66B6D" w:rsidRDefault="00C66B6D" w:rsidP="00C66B6D">
            <w:pPr>
              <w:spacing w:after="0" w:line="360" w:lineRule="auto"/>
              <w:jc w:val="both"/>
              <w:rPr>
                <w:rStyle w:val="normaltextrun"/>
                <w:rFonts w:cs="Arial"/>
                <w:b/>
                <w:color w:val="FF0000"/>
                <w:szCs w:val="24"/>
              </w:rPr>
            </w:pPr>
          </w:p>
          <w:p w:rsidR="00C66B6D" w:rsidRPr="00C66B6D" w:rsidRDefault="00C66B6D" w:rsidP="00C66B6D">
            <w:pPr>
              <w:spacing w:after="0" w:line="360" w:lineRule="auto"/>
              <w:jc w:val="both"/>
              <w:rPr>
                <w:rStyle w:val="normaltextrun"/>
                <w:rFonts w:cs="Arial"/>
                <w:b/>
                <w:color w:val="FF0000"/>
                <w:szCs w:val="24"/>
              </w:rPr>
            </w:pPr>
            <w:r w:rsidRPr="00C66B6D">
              <w:rPr>
                <w:rStyle w:val="normaltextrun"/>
                <w:rFonts w:cs="Arial"/>
                <w:b/>
                <w:color w:val="FF0000"/>
                <w:szCs w:val="24"/>
              </w:rPr>
              <w:t>Expectativas de aprendizagem</w:t>
            </w:r>
          </w:p>
          <w:p w:rsidR="00C66B6D" w:rsidRPr="00C66B6D" w:rsidRDefault="00C66B6D" w:rsidP="00C66B6D">
            <w:pPr>
              <w:spacing w:after="0" w:line="360" w:lineRule="auto"/>
              <w:jc w:val="both"/>
              <w:rPr>
                <w:rStyle w:val="normaltextrun"/>
                <w:rFonts w:cs="Arial"/>
                <w:b/>
                <w:color w:val="FF0000"/>
                <w:szCs w:val="24"/>
              </w:rPr>
            </w:pPr>
          </w:p>
          <w:p w:rsidR="00C66B6D" w:rsidRPr="00C66B6D" w:rsidRDefault="00C66B6D" w:rsidP="00C66B6D">
            <w:pPr>
              <w:spacing w:after="0" w:line="360" w:lineRule="auto"/>
              <w:jc w:val="both"/>
              <w:rPr>
                <w:rStyle w:val="normaltextrun"/>
                <w:rFonts w:cs="Arial"/>
                <w:b/>
                <w:color w:val="FF0000"/>
                <w:szCs w:val="24"/>
              </w:rPr>
            </w:pPr>
            <w:r w:rsidRPr="00C66B6D">
              <w:rPr>
                <w:rStyle w:val="normaltextrun"/>
                <w:rFonts w:cs="Arial"/>
                <w:b/>
                <w:color w:val="FF0000"/>
                <w:szCs w:val="24"/>
              </w:rPr>
              <w:t>Dimensão Conceitual:</w:t>
            </w:r>
          </w:p>
          <w:p w:rsidR="00C66B6D" w:rsidRPr="00C66B6D" w:rsidRDefault="00C66B6D" w:rsidP="00C66B6D">
            <w:pPr>
              <w:spacing w:after="0" w:line="360" w:lineRule="auto"/>
              <w:jc w:val="both"/>
              <w:rPr>
                <w:rStyle w:val="normaltextrun"/>
                <w:rFonts w:cs="Arial"/>
                <w:b/>
                <w:color w:val="FF0000"/>
                <w:szCs w:val="24"/>
              </w:rPr>
            </w:pPr>
          </w:p>
          <w:p w:rsidR="00C66B6D" w:rsidRPr="00C66B6D" w:rsidRDefault="00C66B6D" w:rsidP="00C66B6D">
            <w:pPr>
              <w:pStyle w:val="PargrafodaLista"/>
              <w:numPr>
                <w:ilvl w:val="0"/>
                <w:numId w:val="5"/>
              </w:numPr>
              <w:rPr>
                <w:rStyle w:val="normaltextrun"/>
                <w:rFonts w:cs="Arial"/>
                <w:color w:val="FF0000"/>
                <w:szCs w:val="24"/>
              </w:rPr>
            </w:pPr>
            <w:r w:rsidRPr="00C66B6D">
              <w:rPr>
                <w:rStyle w:val="normaltextrun"/>
                <w:rFonts w:cs="Arial"/>
                <w:color w:val="FF0000"/>
                <w:szCs w:val="24"/>
              </w:rPr>
              <w:t>Entender o significado do meio ambiente e a relação homem/ ambiente.</w:t>
            </w:r>
          </w:p>
          <w:p w:rsidR="00C66B6D" w:rsidRPr="00C66B6D" w:rsidRDefault="00C66B6D" w:rsidP="00C66B6D">
            <w:pPr>
              <w:pStyle w:val="PargrafodaLista"/>
              <w:numPr>
                <w:ilvl w:val="0"/>
                <w:numId w:val="5"/>
              </w:numPr>
              <w:rPr>
                <w:rStyle w:val="normaltextrun"/>
                <w:rFonts w:cs="Arial"/>
                <w:color w:val="FF0000"/>
                <w:szCs w:val="24"/>
              </w:rPr>
            </w:pPr>
            <w:r w:rsidRPr="00C66B6D">
              <w:rPr>
                <w:rStyle w:val="normaltextrun"/>
                <w:rFonts w:cs="Arial"/>
                <w:color w:val="FF0000"/>
                <w:szCs w:val="24"/>
              </w:rPr>
              <w:t xml:space="preserve">Conhecer a história e o contexto atual do esporte e suas relações sociais. </w:t>
            </w:r>
          </w:p>
          <w:p w:rsidR="00C66B6D" w:rsidRPr="00C66B6D" w:rsidRDefault="00C66B6D" w:rsidP="00C66B6D">
            <w:pPr>
              <w:pStyle w:val="PargrafodaLista"/>
              <w:numPr>
                <w:ilvl w:val="0"/>
                <w:numId w:val="5"/>
              </w:numPr>
              <w:rPr>
                <w:rStyle w:val="normaltextrun"/>
                <w:rFonts w:cs="Arial"/>
                <w:color w:val="FF0000"/>
                <w:szCs w:val="24"/>
              </w:rPr>
            </w:pPr>
            <w:r w:rsidRPr="00C66B6D">
              <w:rPr>
                <w:rStyle w:val="normaltextrun"/>
                <w:rFonts w:cs="Arial"/>
                <w:color w:val="FF0000"/>
                <w:szCs w:val="24"/>
              </w:rPr>
              <w:t>Compreender criticamente as transformações sociais e ambientais causadas pelas atitudes negativas da sociedade.</w:t>
            </w:r>
          </w:p>
          <w:p w:rsidR="00C66B6D" w:rsidRPr="00C66B6D" w:rsidRDefault="00C66B6D" w:rsidP="00C66B6D">
            <w:pPr>
              <w:spacing w:after="0" w:line="360" w:lineRule="auto"/>
              <w:jc w:val="both"/>
              <w:rPr>
                <w:rStyle w:val="normaltextrun"/>
                <w:rFonts w:cs="Arial"/>
                <w:b/>
                <w:color w:val="FF0000"/>
                <w:szCs w:val="24"/>
              </w:rPr>
            </w:pPr>
          </w:p>
          <w:p w:rsidR="00C66B6D" w:rsidRPr="00C66B6D" w:rsidRDefault="00C66B6D" w:rsidP="00C66B6D">
            <w:pPr>
              <w:spacing w:after="0" w:line="360" w:lineRule="auto"/>
              <w:jc w:val="both"/>
              <w:rPr>
                <w:rStyle w:val="normaltextrun"/>
                <w:rFonts w:cs="Arial"/>
                <w:b/>
                <w:color w:val="FF0000"/>
                <w:szCs w:val="24"/>
              </w:rPr>
            </w:pPr>
            <w:r w:rsidRPr="00C66B6D">
              <w:rPr>
                <w:rStyle w:val="normaltextrun"/>
                <w:rFonts w:cs="Arial"/>
                <w:b/>
                <w:color w:val="FF0000"/>
                <w:szCs w:val="24"/>
              </w:rPr>
              <w:t>Dimensão Procedimental:</w:t>
            </w:r>
          </w:p>
          <w:p w:rsidR="00C66B6D" w:rsidRPr="00C66B6D" w:rsidRDefault="00C66B6D" w:rsidP="00C66B6D">
            <w:pPr>
              <w:spacing w:after="0" w:line="360" w:lineRule="auto"/>
              <w:jc w:val="both"/>
              <w:rPr>
                <w:rStyle w:val="normaltextrun"/>
                <w:rFonts w:cs="Arial"/>
                <w:b/>
                <w:color w:val="FF0000"/>
                <w:szCs w:val="24"/>
              </w:rPr>
            </w:pPr>
          </w:p>
          <w:p w:rsidR="00C66B6D" w:rsidRPr="00C66B6D" w:rsidRDefault="00C66B6D" w:rsidP="00C66B6D">
            <w:pPr>
              <w:pStyle w:val="PargrafodaLista"/>
              <w:numPr>
                <w:ilvl w:val="0"/>
                <w:numId w:val="8"/>
              </w:numPr>
              <w:ind w:left="426" w:firstLine="0"/>
              <w:rPr>
                <w:rStyle w:val="normaltextrun"/>
                <w:rFonts w:cs="Arial"/>
                <w:color w:val="FF0000"/>
                <w:szCs w:val="24"/>
              </w:rPr>
            </w:pPr>
            <w:r w:rsidRPr="00C66B6D">
              <w:rPr>
                <w:rStyle w:val="normaltextrun"/>
                <w:rFonts w:cs="Arial"/>
                <w:color w:val="FF0000"/>
                <w:szCs w:val="24"/>
              </w:rPr>
              <w:t xml:space="preserve">Proporcionar conversas em grupo que tratem do tema meio ambiente. (conceito de meio ambiente, relação homem/ambiente, maus tratos ambientais, importância do meio para </w:t>
            </w:r>
            <w:proofErr w:type="gramStart"/>
            <w:r w:rsidRPr="00C66B6D">
              <w:rPr>
                <w:rStyle w:val="normaltextrun"/>
                <w:rFonts w:cs="Arial"/>
                <w:color w:val="FF0000"/>
                <w:szCs w:val="24"/>
              </w:rPr>
              <w:t>a sobrevivências</w:t>
            </w:r>
            <w:proofErr w:type="gramEnd"/>
            <w:r w:rsidRPr="00C66B6D">
              <w:rPr>
                <w:rStyle w:val="normaltextrun"/>
                <w:rFonts w:cs="Arial"/>
                <w:color w:val="FF0000"/>
                <w:szCs w:val="24"/>
              </w:rPr>
              <w:t xml:space="preserve"> humana, relação familiar.)</w:t>
            </w:r>
          </w:p>
          <w:p w:rsidR="00C66B6D" w:rsidRPr="00C66B6D" w:rsidRDefault="00C66B6D" w:rsidP="00C66B6D">
            <w:pPr>
              <w:pStyle w:val="PargrafodaLista"/>
              <w:numPr>
                <w:ilvl w:val="0"/>
                <w:numId w:val="8"/>
              </w:numPr>
              <w:ind w:left="426" w:firstLine="0"/>
              <w:rPr>
                <w:rStyle w:val="normaltextrun"/>
                <w:rFonts w:cs="Arial"/>
                <w:color w:val="FF0000"/>
                <w:szCs w:val="24"/>
              </w:rPr>
            </w:pPr>
            <w:r w:rsidRPr="00C66B6D">
              <w:rPr>
                <w:rStyle w:val="normaltextrun"/>
                <w:rFonts w:cs="Arial"/>
                <w:color w:val="FF0000"/>
                <w:szCs w:val="24"/>
              </w:rPr>
              <w:t>Proporcionar atividades lúdicas e desportivas que promovam as boas práticas socioambientais.</w:t>
            </w:r>
          </w:p>
          <w:p w:rsidR="00C66B6D" w:rsidRPr="00C66B6D" w:rsidRDefault="00C66B6D" w:rsidP="00C66B6D">
            <w:pPr>
              <w:pStyle w:val="PargrafodaLista"/>
              <w:numPr>
                <w:ilvl w:val="0"/>
                <w:numId w:val="7"/>
              </w:numPr>
              <w:ind w:left="426" w:firstLine="0"/>
              <w:rPr>
                <w:rStyle w:val="normaltextrun"/>
                <w:rFonts w:cs="Arial"/>
                <w:color w:val="FF0000"/>
                <w:szCs w:val="24"/>
              </w:rPr>
            </w:pPr>
            <w:r w:rsidRPr="00C66B6D">
              <w:rPr>
                <w:rStyle w:val="normaltextrun"/>
                <w:rFonts w:cs="Arial"/>
                <w:color w:val="FF0000"/>
                <w:szCs w:val="24"/>
              </w:rPr>
              <w:t xml:space="preserve">Fazer que o indivíduo sinta-se integrante e transformador do meio ambiente. </w:t>
            </w:r>
          </w:p>
          <w:p w:rsidR="00C66B6D" w:rsidRPr="00C66B6D" w:rsidRDefault="00C66B6D" w:rsidP="00C66B6D">
            <w:pPr>
              <w:pStyle w:val="PargrafodaLista"/>
              <w:numPr>
                <w:ilvl w:val="0"/>
                <w:numId w:val="6"/>
              </w:numPr>
              <w:ind w:left="426" w:firstLine="0"/>
              <w:rPr>
                <w:rStyle w:val="normaltextrun"/>
                <w:rFonts w:cs="Arial"/>
                <w:color w:val="FF0000"/>
                <w:szCs w:val="24"/>
              </w:rPr>
            </w:pPr>
            <w:r w:rsidRPr="00C66B6D">
              <w:rPr>
                <w:rStyle w:val="normaltextrun"/>
                <w:rFonts w:cs="Arial"/>
                <w:color w:val="FF0000"/>
                <w:szCs w:val="24"/>
              </w:rPr>
              <w:t xml:space="preserve">Proporcionar melhorias das relações sociais desportivas, visando ampliar o entendimento holístico do esporte no </w:t>
            </w:r>
            <w:proofErr w:type="spellStart"/>
            <w:r w:rsidRPr="00C66B6D">
              <w:rPr>
                <w:rStyle w:val="normaltextrun"/>
                <w:rFonts w:cs="Arial"/>
                <w:color w:val="FF0000"/>
                <w:szCs w:val="24"/>
              </w:rPr>
              <w:t>senário</w:t>
            </w:r>
            <w:proofErr w:type="spellEnd"/>
            <w:r w:rsidRPr="00C66B6D">
              <w:rPr>
                <w:rStyle w:val="normaltextrun"/>
                <w:rFonts w:cs="Arial"/>
                <w:color w:val="FF0000"/>
                <w:szCs w:val="24"/>
              </w:rPr>
              <w:t xml:space="preserve"> social.</w:t>
            </w:r>
          </w:p>
          <w:p w:rsidR="00C66B6D" w:rsidRPr="00C66B6D" w:rsidRDefault="00C66B6D" w:rsidP="00C66B6D">
            <w:pPr>
              <w:spacing w:after="0" w:line="360" w:lineRule="auto"/>
              <w:jc w:val="both"/>
              <w:rPr>
                <w:rStyle w:val="normaltextrun"/>
                <w:rFonts w:cs="Arial"/>
                <w:b/>
                <w:color w:val="FF0000"/>
                <w:szCs w:val="24"/>
              </w:rPr>
            </w:pPr>
          </w:p>
          <w:p w:rsidR="00C66B6D" w:rsidRPr="00C66B6D" w:rsidRDefault="00C66B6D" w:rsidP="00C66B6D">
            <w:pPr>
              <w:spacing w:after="0" w:line="360" w:lineRule="auto"/>
              <w:jc w:val="both"/>
              <w:rPr>
                <w:rStyle w:val="normaltextrun"/>
                <w:rFonts w:cs="Arial"/>
                <w:b/>
                <w:color w:val="FF0000"/>
                <w:szCs w:val="24"/>
              </w:rPr>
            </w:pPr>
            <w:r w:rsidRPr="00C66B6D">
              <w:rPr>
                <w:rStyle w:val="normaltextrun"/>
                <w:rFonts w:cs="Arial"/>
                <w:b/>
                <w:color w:val="FF0000"/>
                <w:szCs w:val="24"/>
              </w:rPr>
              <w:t xml:space="preserve">Dimensão </w:t>
            </w:r>
            <w:proofErr w:type="spellStart"/>
            <w:r w:rsidRPr="00C66B6D">
              <w:rPr>
                <w:rStyle w:val="normaltextrun"/>
                <w:rFonts w:cs="Arial"/>
                <w:b/>
                <w:color w:val="FF0000"/>
                <w:szCs w:val="24"/>
              </w:rPr>
              <w:t>atitudinal</w:t>
            </w:r>
            <w:proofErr w:type="spellEnd"/>
            <w:r w:rsidRPr="00C66B6D">
              <w:rPr>
                <w:rStyle w:val="normaltextrun"/>
                <w:rFonts w:cs="Arial"/>
                <w:b/>
                <w:color w:val="FF0000"/>
                <w:szCs w:val="24"/>
              </w:rPr>
              <w:t>:</w:t>
            </w:r>
          </w:p>
          <w:p w:rsidR="00C66B6D" w:rsidRPr="00C66B6D" w:rsidRDefault="00C66B6D" w:rsidP="00C66B6D">
            <w:pPr>
              <w:spacing w:after="0" w:line="360" w:lineRule="auto"/>
              <w:jc w:val="both"/>
              <w:rPr>
                <w:rStyle w:val="normaltextrun"/>
                <w:rFonts w:cs="Arial"/>
                <w:b/>
                <w:color w:val="FF0000"/>
                <w:szCs w:val="24"/>
              </w:rPr>
            </w:pPr>
          </w:p>
          <w:p w:rsidR="00C66B6D" w:rsidRPr="00C66B6D" w:rsidRDefault="00C66B6D" w:rsidP="00C66B6D">
            <w:pPr>
              <w:pStyle w:val="PargrafodaLista"/>
              <w:numPr>
                <w:ilvl w:val="0"/>
                <w:numId w:val="6"/>
              </w:numPr>
              <w:ind w:left="851" w:firstLine="0"/>
              <w:rPr>
                <w:rStyle w:val="normaltextrun"/>
                <w:rFonts w:cs="Arial"/>
                <w:color w:val="FF0000"/>
                <w:szCs w:val="24"/>
              </w:rPr>
            </w:pPr>
            <w:r w:rsidRPr="00C66B6D">
              <w:rPr>
                <w:rStyle w:val="normaltextrun"/>
                <w:rFonts w:cs="Arial"/>
                <w:color w:val="FF0000"/>
                <w:szCs w:val="24"/>
              </w:rPr>
              <w:t xml:space="preserve">Realizar ações de preservação do meio ambiente, passando a ser um agente transmissor das boas práticas socioambientais. </w:t>
            </w:r>
          </w:p>
          <w:p w:rsidR="00C66B6D" w:rsidRPr="00C66B6D" w:rsidRDefault="00C66B6D" w:rsidP="00C66B6D">
            <w:pPr>
              <w:pStyle w:val="PargrafodaLista"/>
              <w:numPr>
                <w:ilvl w:val="0"/>
                <w:numId w:val="6"/>
              </w:numPr>
              <w:ind w:left="851" w:firstLine="0"/>
              <w:rPr>
                <w:rStyle w:val="normaltextrun"/>
                <w:rFonts w:cs="Arial"/>
                <w:color w:val="FF0000"/>
                <w:szCs w:val="24"/>
              </w:rPr>
            </w:pPr>
            <w:r w:rsidRPr="00C66B6D">
              <w:rPr>
                <w:rStyle w:val="normaltextrun"/>
                <w:rFonts w:cs="Arial"/>
                <w:color w:val="FF0000"/>
                <w:szCs w:val="24"/>
              </w:rPr>
              <w:t xml:space="preserve">Estabelecer uma relação homem x natureza e homem x sociedade harmoniosa. </w:t>
            </w:r>
          </w:p>
          <w:p w:rsidR="00C66B6D" w:rsidRPr="00C66B6D" w:rsidRDefault="00C66B6D" w:rsidP="00C66B6D">
            <w:pPr>
              <w:pStyle w:val="PargrafodaLista"/>
              <w:numPr>
                <w:ilvl w:val="0"/>
                <w:numId w:val="6"/>
              </w:numPr>
              <w:ind w:left="851" w:firstLine="0"/>
              <w:rPr>
                <w:rStyle w:val="normaltextrun"/>
                <w:rFonts w:cs="Arial"/>
                <w:color w:val="FF0000"/>
                <w:szCs w:val="24"/>
              </w:rPr>
            </w:pPr>
            <w:r w:rsidRPr="00C66B6D">
              <w:rPr>
                <w:rStyle w:val="normaltextrun"/>
                <w:rFonts w:cs="Arial"/>
                <w:color w:val="FF0000"/>
                <w:szCs w:val="24"/>
              </w:rPr>
              <w:t xml:space="preserve">Realizar os movimentos desportivos e </w:t>
            </w:r>
            <w:proofErr w:type="spellStart"/>
            <w:r w:rsidRPr="00C66B6D">
              <w:rPr>
                <w:rStyle w:val="normaltextrun"/>
                <w:rFonts w:cs="Arial"/>
                <w:color w:val="FF0000"/>
                <w:szCs w:val="24"/>
              </w:rPr>
              <w:t>consiguir</w:t>
            </w:r>
            <w:proofErr w:type="spellEnd"/>
            <w:r w:rsidRPr="00C66B6D">
              <w:rPr>
                <w:rStyle w:val="normaltextrun"/>
                <w:rFonts w:cs="Arial"/>
                <w:color w:val="FF0000"/>
                <w:szCs w:val="24"/>
              </w:rPr>
              <w:t xml:space="preserve"> entender o contexto sócio-histórico no qual o futebol está inserido.</w:t>
            </w:r>
          </w:p>
          <w:p w:rsidR="00C66B6D" w:rsidRPr="00C66B6D" w:rsidRDefault="00C66B6D" w:rsidP="00C66B6D">
            <w:pPr>
              <w:pStyle w:val="PargrafodaLista"/>
              <w:numPr>
                <w:ilvl w:val="0"/>
                <w:numId w:val="6"/>
              </w:numPr>
              <w:ind w:left="851" w:firstLine="0"/>
              <w:rPr>
                <w:rStyle w:val="normaltextrun"/>
                <w:rFonts w:cs="Arial"/>
                <w:color w:val="FF0000"/>
                <w:szCs w:val="24"/>
              </w:rPr>
            </w:pPr>
            <w:r w:rsidRPr="00C66B6D">
              <w:rPr>
                <w:rStyle w:val="normaltextrun"/>
                <w:rFonts w:cs="Arial"/>
                <w:color w:val="FF0000"/>
                <w:szCs w:val="24"/>
              </w:rPr>
              <w:t>Multiplicar na sociedade as práticas socioambientais corretas.</w:t>
            </w:r>
          </w:p>
          <w:p w:rsidR="00C66B6D" w:rsidRPr="00C66B6D" w:rsidRDefault="00C66B6D" w:rsidP="00C66B6D">
            <w:pPr>
              <w:spacing w:after="0" w:line="360" w:lineRule="auto"/>
              <w:ind w:left="851"/>
              <w:jc w:val="both"/>
              <w:rPr>
                <w:rFonts w:cs="Arial"/>
                <w:color w:val="FF0000"/>
                <w:szCs w:val="24"/>
              </w:rPr>
            </w:pPr>
          </w:p>
          <w:p w:rsidR="00C66B6D" w:rsidRPr="00C66B6D" w:rsidRDefault="00C66B6D" w:rsidP="00C66B6D">
            <w:pPr>
              <w:spacing w:after="0" w:line="360" w:lineRule="auto"/>
              <w:jc w:val="both"/>
              <w:rPr>
                <w:rFonts w:eastAsia="Times New Roman" w:cs="Arial"/>
                <w:b/>
                <w:color w:val="FF0000"/>
                <w:szCs w:val="24"/>
                <w:shd w:val="clear" w:color="auto" w:fill="FFFFFF"/>
              </w:rPr>
            </w:pPr>
            <w:r w:rsidRPr="00C66B6D">
              <w:rPr>
                <w:rFonts w:eastAsia="Times New Roman" w:cs="Arial"/>
                <w:b/>
                <w:color w:val="FF0000"/>
                <w:szCs w:val="24"/>
                <w:shd w:val="clear" w:color="auto" w:fill="FFFFFF"/>
              </w:rPr>
              <w:t>Indicadores de Avaliação:</w:t>
            </w:r>
          </w:p>
          <w:p w:rsidR="00C66B6D" w:rsidRPr="00C66B6D" w:rsidRDefault="00C66B6D" w:rsidP="00C66B6D">
            <w:pPr>
              <w:spacing w:after="0" w:line="360" w:lineRule="auto"/>
              <w:jc w:val="both"/>
              <w:rPr>
                <w:rFonts w:eastAsia="Times New Roman" w:cs="Arial"/>
                <w:b/>
                <w:color w:val="FF0000"/>
                <w:szCs w:val="24"/>
                <w:shd w:val="clear" w:color="auto" w:fill="FFFFFF"/>
              </w:rPr>
            </w:pPr>
          </w:p>
          <w:p w:rsidR="00C66B6D" w:rsidRPr="00C66B6D" w:rsidRDefault="00C66B6D" w:rsidP="00C66B6D">
            <w:pPr>
              <w:pStyle w:val="PargrafodaLista"/>
              <w:widowControl w:val="0"/>
              <w:numPr>
                <w:ilvl w:val="0"/>
                <w:numId w:val="10"/>
              </w:numPr>
              <w:tabs>
                <w:tab w:val="left" w:pos="284"/>
                <w:tab w:val="left" w:pos="426"/>
              </w:tabs>
              <w:suppressAutoHyphens/>
              <w:ind w:left="426" w:firstLine="0"/>
              <w:rPr>
                <w:rFonts w:eastAsia="Times New Roman" w:cs="Arial"/>
                <w:color w:val="FF0000"/>
                <w:szCs w:val="24"/>
                <w:shd w:val="clear" w:color="auto" w:fill="FFFFFF"/>
              </w:rPr>
            </w:pPr>
            <w:r w:rsidRPr="00C66B6D">
              <w:rPr>
                <w:rFonts w:eastAsia="Times New Roman" w:cs="Arial"/>
                <w:color w:val="FF0000"/>
                <w:szCs w:val="24"/>
                <w:shd w:val="clear" w:color="auto" w:fill="FFFFFF"/>
              </w:rPr>
              <w:t>Qualidade das respostas e intervenções ocorridas durante as rodas de conversas.</w:t>
            </w:r>
          </w:p>
          <w:p w:rsidR="00C66B6D" w:rsidRPr="00C66B6D" w:rsidRDefault="00C66B6D" w:rsidP="00C66B6D">
            <w:pPr>
              <w:pStyle w:val="PargrafodaLista"/>
              <w:widowControl w:val="0"/>
              <w:numPr>
                <w:ilvl w:val="0"/>
                <w:numId w:val="10"/>
              </w:numPr>
              <w:tabs>
                <w:tab w:val="left" w:pos="284"/>
                <w:tab w:val="left" w:pos="426"/>
              </w:tabs>
              <w:suppressAutoHyphens/>
              <w:ind w:left="426" w:firstLine="0"/>
              <w:rPr>
                <w:rFonts w:eastAsia="Times New Roman" w:cs="Arial"/>
                <w:color w:val="FF0000"/>
                <w:szCs w:val="24"/>
                <w:shd w:val="clear" w:color="auto" w:fill="FFFFFF"/>
              </w:rPr>
            </w:pPr>
            <w:r w:rsidRPr="00C66B6D">
              <w:rPr>
                <w:rFonts w:eastAsia="Times New Roman" w:cs="Arial"/>
                <w:color w:val="FF0000"/>
                <w:szCs w:val="24"/>
                <w:shd w:val="clear" w:color="auto" w:fill="FFFFFF"/>
              </w:rPr>
              <w:t>Número de alunos presentes nas aulas.</w:t>
            </w:r>
          </w:p>
          <w:p w:rsidR="00C66B6D" w:rsidRPr="00C66B6D" w:rsidRDefault="00C66B6D" w:rsidP="00C66B6D">
            <w:pPr>
              <w:pStyle w:val="PargrafodaLista"/>
              <w:numPr>
                <w:ilvl w:val="0"/>
                <w:numId w:val="10"/>
              </w:numPr>
              <w:tabs>
                <w:tab w:val="left" w:pos="284"/>
                <w:tab w:val="left" w:pos="426"/>
              </w:tabs>
              <w:ind w:left="426" w:firstLine="0"/>
              <w:rPr>
                <w:rFonts w:cs="Arial"/>
                <w:color w:val="FF0000"/>
                <w:szCs w:val="24"/>
              </w:rPr>
            </w:pPr>
            <w:r w:rsidRPr="00C66B6D">
              <w:rPr>
                <w:rFonts w:eastAsia="Times New Roman" w:cs="Arial"/>
                <w:color w:val="FF0000"/>
                <w:szCs w:val="24"/>
                <w:shd w:val="clear" w:color="auto" w:fill="FFFFFF"/>
              </w:rPr>
              <w:t xml:space="preserve">Qualidades </w:t>
            </w:r>
            <w:proofErr w:type="spellStart"/>
            <w:r w:rsidRPr="00C66B6D">
              <w:rPr>
                <w:rFonts w:eastAsia="Times New Roman" w:cs="Arial"/>
                <w:color w:val="FF0000"/>
                <w:szCs w:val="24"/>
                <w:shd w:val="clear" w:color="auto" w:fill="FFFFFF"/>
              </w:rPr>
              <w:t>atitudinais</w:t>
            </w:r>
            <w:proofErr w:type="spellEnd"/>
            <w:r w:rsidRPr="00C66B6D">
              <w:rPr>
                <w:rFonts w:eastAsia="Times New Roman" w:cs="Arial"/>
                <w:color w:val="FF0000"/>
                <w:szCs w:val="24"/>
                <w:shd w:val="clear" w:color="auto" w:fill="FFFFFF"/>
              </w:rPr>
              <w:t xml:space="preserve"> relacionadas às questões de convivência, homem x sociedade (relação com o colega de aula).</w:t>
            </w:r>
          </w:p>
          <w:p w:rsidR="00C66B6D" w:rsidRPr="00C66B6D" w:rsidRDefault="00C66B6D" w:rsidP="00C66B6D">
            <w:pPr>
              <w:pStyle w:val="PargrafodaLista"/>
              <w:numPr>
                <w:ilvl w:val="0"/>
                <w:numId w:val="10"/>
              </w:numPr>
              <w:tabs>
                <w:tab w:val="left" w:pos="284"/>
                <w:tab w:val="left" w:pos="426"/>
              </w:tabs>
              <w:ind w:left="426" w:firstLine="0"/>
              <w:rPr>
                <w:rFonts w:cs="Arial"/>
                <w:color w:val="FF0000"/>
                <w:szCs w:val="24"/>
              </w:rPr>
            </w:pPr>
            <w:r w:rsidRPr="00C66B6D">
              <w:rPr>
                <w:rFonts w:eastAsia="Times New Roman" w:cs="Arial"/>
                <w:color w:val="FF0000"/>
                <w:szCs w:val="24"/>
                <w:shd w:val="clear" w:color="auto" w:fill="FFFFFF"/>
              </w:rPr>
              <w:t>Observação das práticas sociais e ambientais.</w:t>
            </w:r>
          </w:p>
          <w:p w:rsidR="00C66B6D" w:rsidRPr="00C66B6D" w:rsidRDefault="00C66B6D" w:rsidP="00C66B6D">
            <w:pPr>
              <w:pStyle w:val="PargrafodaLista"/>
              <w:tabs>
                <w:tab w:val="left" w:pos="284"/>
              </w:tabs>
              <w:ind w:left="426"/>
              <w:rPr>
                <w:rFonts w:eastAsia="Times New Roman" w:cs="Arial"/>
                <w:color w:val="FF0000"/>
                <w:szCs w:val="24"/>
                <w:shd w:val="clear" w:color="auto" w:fill="FFFFFF"/>
              </w:rPr>
            </w:pPr>
          </w:p>
          <w:p w:rsidR="00C66B6D" w:rsidRPr="00C66B6D" w:rsidRDefault="00C66B6D" w:rsidP="00C66B6D">
            <w:pPr>
              <w:pStyle w:val="PargrafodaLista"/>
              <w:tabs>
                <w:tab w:val="left" w:pos="284"/>
              </w:tabs>
              <w:ind w:left="0"/>
              <w:rPr>
                <w:rFonts w:eastAsia="Times New Roman" w:cs="Arial"/>
                <w:b/>
                <w:color w:val="FF0000"/>
                <w:szCs w:val="24"/>
                <w:shd w:val="clear" w:color="auto" w:fill="FFFFFF"/>
              </w:rPr>
            </w:pPr>
            <w:r w:rsidRPr="00C66B6D">
              <w:rPr>
                <w:rFonts w:eastAsia="Times New Roman" w:cs="Arial"/>
                <w:b/>
                <w:color w:val="FF0000"/>
                <w:szCs w:val="24"/>
                <w:shd w:val="clear" w:color="auto" w:fill="FFFFFF"/>
              </w:rPr>
              <w:t>Instrumentos de Avaliação:</w:t>
            </w:r>
          </w:p>
          <w:p w:rsidR="00C66B6D" w:rsidRPr="00C66B6D" w:rsidRDefault="00C66B6D" w:rsidP="00C66B6D">
            <w:pPr>
              <w:pStyle w:val="PargrafodaLista"/>
              <w:tabs>
                <w:tab w:val="left" w:pos="284"/>
              </w:tabs>
              <w:ind w:left="0"/>
              <w:rPr>
                <w:rFonts w:cs="Arial"/>
                <w:color w:val="FF0000"/>
                <w:szCs w:val="24"/>
              </w:rPr>
            </w:pPr>
          </w:p>
          <w:p w:rsidR="00C66B6D" w:rsidRPr="00C66B6D" w:rsidRDefault="00C66B6D" w:rsidP="00C66B6D">
            <w:pPr>
              <w:pStyle w:val="PargrafodaLista"/>
              <w:numPr>
                <w:ilvl w:val="0"/>
                <w:numId w:val="9"/>
              </w:numPr>
              <w:tabs>
                <w:tab w:val="left" w:pos="284"/>
              </w:tabs>
              <w:ind w:left="426" w:firstLine="0"/>
              <w:rPr>
                <w:rFonts w:eastAsia="Times New Roman" w:cs="Arial"/>
                <w:color w:val="FF0000"/>
                <w:szCs w:val="24"/>
                <w:shd w:val="clear" w:color="auto" w:fill="FFFFFF"/>
              </w:rPr>
            </w:pPr>
            <w:r w:rsidRPr="00C66B6D">
              <w:rPr>
                <w:rFonts w:eastAsia="Times New Roman" w:cs="Arial"/>
                <w:color w:val="FF0000"/>
                <w:szCs w:val="24"/>
                <w:shd w:val="clear" w:color="auto" w:fill="FFFFFF"/>
              </w:rPr>
              <w:t>Lista de chamada.</w:t>
            </w:r>
          </w:p>
          <w:p w:rsidR="00C66B6D" w:rsidRPr="00C66B6D" w:rsidRDefault="00C66B6D" w:rsidP="00C66B6D">
            <w:pPr>
              <w:pStyle w:val="PargrafodaLista"/>
              <w:numPr>
                <w:ilvl w:val="0"/>
                <w:numId w:val="9"/>
              </w:numPr>
              <w:tabs>
                <w:tab w:val="left" w:pos="284"/>
              </w:tabs>
              <w:ind w:left="426" w:firstLine="0"/>
              <w:rPr>
                <w:rFonts w:eastAsia="Times New Roman" w:cs="Arial"/>
                <w:color w:val="FF0000"/>
                <w:szCs w:val="24"/>
                <w:shd w:val="clear" w:color="auto" w:fill="FFFFFF"/>
              </w:rPr>
            </w:pPr>
            <w:r w:rsidRPr="00C66B6D">
              <w:rPr>
                <w:rFonts w:eastAsia="Times New Roman" w:cs="Arial"/>
                <w:color w:val="FF0000"/>
                <w:szCs w:val="24"/>
                <w:shd w:val="clear" w:color="auto" w:fill="FFFFFF"/>
              </w:rPr>
              <w:t>Depoimento dos alunos.</w:t>
            </w:r>
          </w:p>
          <w:p w:rsidR="00C66B6D" w:rsidRPr="00C66B6D" w:rsidRDefault="00C66B6D" w:rsidP="00C66B6D">
            <w:pPr>
              <w:pStyle w:val="PargrafodaLista"/>
              <w:numPr>
                <w:ilvl w:val="0"/>
                <w:numId w:val="9"/>
              </w:numPr>
              <w:tabs>
                <w:tab w:val="left" w:pos="284"/>
              </w:tabs>
              <w:ind w:left="426" w:firstLine="0"/>
              <w:rPr>
                <w:rFonts w:eastAsia="Times New Roman" w:cs="Arial"/>
                <w:color w:val="FF0000"/>
                <w:szCs w:val="24"/>
                <w:shd w:val="clear" w:color="auto" w:fill="FFFFFF"/>
              </w:rPr>
            </w:pPr>
            <w:r w:rsidRPr="00C66B6D">
              <w:rPr>
                <w:rFonts w:eastAsia="Times New Roman" w:cs="Arial"/>
                <w:color w:val="FF0000"/>
                <w:szCs w:val="24"/>
                <w:shd w:val="clear" w:color="auto" w:fill="FFFFFF"/>
              </w:rPr>
              <w:t>Atitudes observadas durante as aulas.</w:t>
            </w:r>
          </w:p>
          <w:p w:rsidR="00C66B6D" w:rsidRPr="00C66B6D" w:rsidRDefault="00C66B6D" w:rsidP="00C66B6D">
            <w:pPr>
              <w:pStyle w:val="PargrafodaLista"/>
              <w:numPr>
                <w:ilvl w:val="0"/>
                <w:numId w:val="9"/>
              </w:numPr>
              <w:tabs>
                <w:tab w:val="left" w:pos="284"/>
              </w:tabs>
              <w:ind w:left="426" w:firstLine="0"/>
              <w:rPr>
                <w:rFonts w:eastAsia="Times New Roman" w:cs="Arial"/>
                <w:color w:val="FF0000"/>
                <w:szCs w:val="24"/>
                <w:shd w:val="clear" w:color="auto" w:fill="FFFFFF"/>
              </w:rPr>
            </w:pPr>
            <w:r w:rsidRPr="00C66B6D">
              <w:rPr>
                <w:rFonts w:eastAsia="Times New Roman" w:cs="Arial"/>
                <w:color w:val="FF0000"/>
                <w:szCs w:val="24"/>
                <w:shd w:val="clear" w:color="auto" w:fill="FFFFFF"/>
              </w:rPr>
              <w:t>Observações e anotações.</w:t>
            </w:r>
          </w:p>
          <w:p w:rsidR="00C66B6D" w:rsidRPr="00C66B6D" w:rsidRDefault="00C66B6D" w:rsidP="00C66B6D">
            <w:pPr>
              <w:pStyle w:val="PargrafodaLista"/>
              <w:numPr>
                <w:ilvl w:val="0"/>
                <w:numId w:val="9"/>
              </w:numPr>
              <w:tabs>
                <w:tab w:val="left" w:pos="284"/>
              </w:tabs>
              <w:ind w:left="426" w:firstLine="0"/>
              <w:rPr>
                <w:rFonts w:eastAsia="Times New Roman" w:cs="Arial"/>
                <w:color w:val="FF0000"/>
                <w:szCs w:val="24"/>
                <w:shd w:val="clear" w:color="auto" w:fill="FFFFFF"/>
              </w:rPr>
            </w:pPr>
            <w:r w:rsidRPr="00C66B6D">
              <w:rPr>
                <w:rFonts w:eastAsia="Times New Roman" w:cs="Arial"/>
                <w:color w:val="FF0000"/>
                <w:szCs w:val="24"/>
                <w:shd w:val="clear" w:color="auto" w:fill="FFFFFF"/>
              </w:rPr>
              <w:t>Fotos, vídeos.</w:t>
            </w:r>
          </w:p>
          <w:p w:rsidR="00C66B6D" w:rsidRPr="00C66B6D" w:rsidRDefault="00C66B6D" w:rsidP="00C66B6D">
            <w:pPr>
              <w:pStyle w:val="PargrafodaLista"/>
              <w:numPr>
                <w:ilvl w:val="0"/>
                <w:numId w:val="9"/>
              </w:numPr>
              <w:tabs>
                <w:tab w:val="left" w:pos="284"/>
              </w:tabs>
              <w:ind w:left="426" w:firstLine="0"/>
              <w:rPr>
                <w:rFonts w:eastAsia="Times New Roman" w:cs="Arial"/>
                <w:color w:val="FF0000"/>
                <w:szCs w:val="24"/>
                <w:shd w:val="clear" w:color="auto" w:fill="FFFFFF"/>
              </w:rPr>
            </w:pPr>
            <w:r w:rsidRPr="00C66B6D">
              <w:rPr>
                <w:rFonts w:eastAsia="Times New Roman" w:cs="Arial"/>
                <w:color w:val="FF0000"/>
                <w:szCs w:val="24"/>
                <w:shd w:val="clear" w:color="auto" w:fill="FFFFFF"/>
              </w:rPr>
              <w:t xml:space="preserve">Entrevista </w:t>
            </w:r>
          </w:p>
          <w:p w:rsidR="00C66B6D" w:rsidRPr="00C66B6D" w:rsidRDefault="00C66B6D" w:rsidP="00C66B6D">
            <w:pPr>
              <w:pStyle w:val="PargrafodaLista"/>
              <w:numPr>
                <w:ilvl w:val="0"/>
                <w:numId w:val="9"/>
              </w:numPr>
              <w:tabs>
                <w:tab w:val="left" w:pos="284"/>
              </w:tabs>
              <w:ind w:left="426" w:firstLine="0"/>
              <w:rPr>
                <w:rFonts w:eastAsia="Times New Roman" w:cs="Arial"/>
                <w:color w:val="FF0000"/>
                <w:szCs w:val="24"/>
                <w:shd w:val="clear" w:color="auto" w:fill="FFFFFF"/>
              </w:rPr>
            </w:pPr>
            <w:r w:rsidRPr="00C66B6D">
              <w:rPr>
                <w:rFonts w:eastAsia="Times New Roman" w:cs="Arial"/>
                <w:color w:val="FF0000"/>
                <w:szCs w:val="24"/>
                <w:shd w:val="clear" w:color="auto" w:fill="FFFFFF"/>
              </w:rPr>
              <w:t>Desenhos</w:t>
            </w:r>
          </w:p>
          <w:p w:rsidR="00C66B6D" w:rsidRPr="00C66B6D" w:rsidRDefault="00C66B6D" w:rsidP="00C66B6D">
            <w:pPr>
              <w:spacing w:after="0" w:line="360" w:lineRule="auto"/>
              <w:jc w:val="both"/>
              <w:rPr>
                <w:rFonts w:cs="Arial"/>
                <w:b/>
                <w:color w:val="FF0000"/>
              </w:rPr>
            </w:pPr>
            <w:r w:rsidRPr="00C66B6D">
              <w:rPr>
                <w:rFonts w:cs="Arial"/>
                <w:b/>
                <w:color w:val="FF0000"/>
              </w:rPr>
              <w:br w:type="page"/>
            </w:r>
          </w:p>
          <w:p w:rsidR="00C66B6D" w:rsidRPr="00C66B6D" w:rsidRDefault="00C66B6D" w:rsidP="00C66B6D">
            <w:pPr>
              <w:spacing w:after="0"/>
              <w:jc w:val="both"/>
              <w:rPr>
                <w:rFonts w:cs="Arial"/>
                <w:b/>
                <w:color w:val="FF0000"/>
                <w:sz w:val="20"/>
                <w:szCs w:val="20"/>
              </w:rPr>
            </w:pPr>
            <w:r w:rsidRPr="00C66B6D">
              <w:rPr>
                <w:rFonts w:cs="Arial"/>
                <w:b/>
                <w:color w:val="FF0000"/>
                <w:sz w:val="20"/>
                <w:szCs w:val="20"/>
              </w:rPr>
              <w:t xml:space="preserve">PLANO DE AULA </w:t>
            </w:r>
            <w:proofErr w:type="gramStart"/>
            <w:r w:rsidRPr="00C66B6D">
              <w:rPr>
                <w:rFonts w:cs="Arial"/>
                <w:b/>
                <w:color w:val="FF0000"/>
                <w:sz w:val="20"/>
                <w:szCs w:val="20"/>
              </w:rPr>
              <w:t>1</w:t>
            </w:r>
            <w:proofErr w:type="gramEnd"/>
          </w:p>
          <w:tbl>
            <w:tblPr>
              <w:tblpPr w:leftFromText="141" w:rightFromText="141" w:vertAnchor="text" w:horzAnchor="margin" w:tblpY="248"/>
              <w:tblW w:w="861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3537"/>
              <w:gridCol w:w="2405"/>
              <w:gridCol w:w="1842"/>
              <w:gridCol w:w="351"/>
              <w:gridCol w:w="484"/>
            </w:tblGrid>
            <w:tr w:rsidR="00C66B6D" w:rsidRPr="00C66B6D" w:rsidTr="00CB4359">
              <w:trPr>
                <w:cantSplit/>
                <w:trHeight w:val="820"/>
              </w:trPr>
              <w:tc>
                <w:tcPr>
                  <w:tcW w:w="3537" w:type="dxa"/>
                  <w:tcBorders>
                    <w:top w:val="double" w:sz="4" w:space="0" w:color="auto"/>
                    <w:left w:val="double" w:sz="4" w:space="0" w:color="auto"/>
                    <w:bottom w:val="double" w:sz="4" w:space="0" w:color="auto"/>
                    <w:right w:val="double" w:sz="4" w:space="0" w:color="auto"/>
                  </w:tcBorders>
                  <w:vAlign w:val="center"/>
                </w:tcPr>
                <w:p w:rsidR="00C66B6D" w:rsidRPr="00C66B6D" w:rsidRDefault="00C66B6D" w:rsidP="00C66B6D">
                  <w:pPr>
                    <w:pStyle w:val="Cabealho"/>
                    <w:spacing w:line="360" w:lineRule="auto"/>
                    <w:rPr>
                      <w:rFonts w:ascii="Arial" w:hAnsi="Arial" w:cs="Arial"/>
                      <w:b/>
                      <w:noProof/>
                      <w:color w:val="FF0000"/>
                      <w:sz w:val="20"/>
                      <w:szCs w:val="20"/>
                    </w:rPr>
                  </w:pPr>
                  <w:r w:rsidRPr="00C66B6D">
                    <w:rPr>
                      <w:rFonts w:ascii="Arial" w:hAnsi="Arial" w:cs="Arial"/>
                      <w:b/>
                      <w:noProof/>
                      <w:color w:val="FF0000"/>
                      <w:sz w:val="20"/>
                      <w:szCs w:val="20"/>
                    </w:rPr>
                    <w:t>Público / Faixa Etária: 9 a 16 anos</w:t>
                  </w:r>
                </w:p>
              </w:tc>
              <w:tc>
                <w:tcPr>
                  <w:tcW w:w="2405" w:type="dxa"/>
                  <w:tcBorders>
                    <w:top w:val="double" w:sz="4" w:space="0" w:color="auto"/>
                    <w:left w:val="double" w:sz="4" w:space="0" w:color="auto"/>
                    <w:bottom w:val="double" w:sz="4" w:space="0" w:color="auto"/>
                    <w:right w:val="double" w:sz="4" w:space="0" w:color="auto"/>
                  </w:tcBorders>
                  <w:vAlign w:val="center"/>
                </w:tcPr>
                <w:p w:rsidR="00C66B6D" w:rsidRPr="00C66B6D" w:rsidRDefault="00C66B6D" w:rsidP="00C66B6D">
                  <w:pPr>
                    <w:pStyle w:val="Cabealho"/>
                    <w:spacing w:line="360" w:lineRule="auto"/>
                    <w:rPr>
                      <w:rFonts w:ascii="Arial" w:hAnsi="Arial" w:cs="Arial"/>
                      <w:b/>
                      <w:noProof/>
                      <w:color w:val="FF0000"/>
                      <w:sz w:val="20"/>
                      <w:szCs w:val="20"/>
                    </w:rPr>
                  </w:pPr>
                  <w:r w:rsidRPr="00C66B6D">
                    <w:rPr>
                      <w:rFonts w:ascii="Arial" w:hAnsi="Arial" w:cs="Arial"/>
                      <w:b/>
                      <w:noProof/>
                      <w:color w:val="FF0000"/>
                      <w:sz w:val="20"/>
                      <w:szCs w:val="20"/>
                    </w:rPr>
                    <w:t>Modalidade: futebol</w:t>
                  </w:r>
                </w:p>
              </w:tc>
              <w:tc>
                <w:tcPr>
                  <w:tcW w:w="2677" w:type="dxa"/>
                  <w:gridSpan w:val="3"/>
                  <w:tcBorders>
                    <w:top w:val="double" w:sz="4" w:space="0" w:color="auto"/>
                    <w:left w:val="double" w:sz="4" w:space="0" w:color="auto"/>
                    <w:bottom w:val="double" w:sz="4" w:space="0" w:color="auto"/>
                    <w:right w:val="double" w:sz="4" w:space="0" w:color="auto"/>
                  </w:tcBorders>
                  <w:vAlign w:val="center"/>
                </w:tcPr>
                <w:p w:rsidR="00C66B6D" w:rsidRPr="00C66B6D" w:rsidRDefault="00C66B6D" w:rsidP="00C66B6D">
                  <w:pPr>
                    <w:pStyle w:val="Cabealho"/>
                    <w:spacing w:line="360" w:lineRule="auto"/>
                    <w:rPr>
                      <w:rFonts w:ascii="Arial" w:hAnsi="Arial" w:cs="Arial"/>
                      <w:b/>
                      <w:noProof/>
                      <w:color w:val="FF0000"/>
                      <w:sz w:val="20"/>
                      <w:szCs w:val="20"/>
                    </w:rPr>
                  </w:pPr>
                  <w:r w:rsidRPr="00C66B6D">
                    <w:rPr>
                      <w:rFonts w:ascii="Arial" w:hAnsi="Arial" w:cs="Arial"/>
                      <w:b/>
                      <w:noProof/>
                      <w:color w:val="FF0000"/>
                      <w:sz w:val="20"/>
                      <w:szCs w:val="20"/>
                    </w:rPr>
                    <w:t xml:space="preserve">Professor(a): </w:t>
                  </w:r>
                </w:p>
                <w:p w:rsidR="00C66B6D" w:rsidRPr="00C66B6D" w:rsidRDefault="00C66B6D" w:rsidP="00C66B6D">
                  <w:pPr>
                    <w:pStyle w:val="Cabealho"/>
                    <w:spacing w:line="360" w:lineRule="auto"/>
                    <w:rPr>
                      <w:rFonts w:ascii="Arial" w:hAnsi="Arial" w:cs="Arial"/>
                      <w:b/>
                      <w:noProof/>
                      <w:color w:val="FF0000"/>
                      <w:sz w:val="20"/>
                      <w:szCs w:val="20"/>
                    </w:rPr>
                  </w:pPr>
                  <w:r w:rsidRPr="00C66B6D">
                    <w:rPr>
                      <w:rFonts w:ascii="Arial" w:hAnsi="Arial" w:cs="Arial"/>
                      <w:b/>
                      <w:noProof/>
                      <w:color w:val="FF0000"/>
                      <w:sz w:val="20"/>
                      <w:szCs w:val="20"/>
                    </w:rPr>
                    <w:t>Nailton Cerqueira de Souza</w:t>
                  </w:r>
                </w:p>
              </w:tc>
            </w:tr>
            <w:tr w:rsidR="00C66B6D" w:rsidRPr="00C66B6D" w:rsidTr="00CB4359">
              <w:trPr>
                <w:cantSplit/>
                <w:trHeight w:val="877"/>
              </w:trPr>
              <w:tc>
                <w:tcPr>
                  <w:tcW w:w="5942" w:type="dxa"/>
                  <w:gridSpan w:val="2"/>
                  <w:tcBorders>
                    <w:top w:val="double" w:sz="4" w:space="0" w:color="auto"/>
                    <w:left w:val="double" w:sz="4" w:space="0" w:color="auto"/>
                    <w:bottom w:val="double" w:sz="4" w:space="0" w:color="auto"/>
                    <w:right w:val="double" w:sz="4" w:space="0" w:color="auto"/>
                  </w:tcBorders>
                  <w:vAlign w:val="center"/>
                </w:tcPr>
                <w:p w:rsidR="00C66B6D" w:rsidRPr="00C66B6D" w:rsidRDefault="00C66B6D" w:rsidP="00C66B6D">
                  <w:pPr>
                    <w:pStyle w:val="Cabealho"/>
                    <w:spacing w:line="360" w:lineRule="auto"/>
                    <w:rPr>
                      <w:rFonts w:ascii="Arial" w:hAnsi="Arial" w:cs="Arial"/>
                      <w:noProof/>
                      <w:color w:val="FF0000"/>
                      <w:sz w:val="20"/>
                      <w:szCs w:val="20"/>
                    </w:rPr>
                  </w:pPr>
                  <w:r w:rsidRPr="00C66B6D">
                    <w:rPr>
                      <w:rFonts w:ascii="Arial" w:hAnsi="Arial" w:cs="Arial"/>
                      <w:b/>
                      <w:noProof/>
                      <w:color w:val="FF0000"/>
                      <w:sz w:val="20"/>
                      <w:szCs w:val="20"/>
                    </w:rPr>
                    <w:t xml:space="preserve">Tema esportivo:  </w:t>
                  </w:r>
                  <w:r w:rsidRPr="00C66B6D">
                    <w:rPr>
                      <w:rFonts w:ascii="Arial" w:hAnsi="Arial" w:cs="Arial"/>
                      <w:noProof/>
                      <w:color w:val="FF0000"/>
                      <w:sz w:val="20"/>
                      <w:szCs w:val="20"/>
                    </w:rPr>
                    <w:t xml:space="preserve">Condução de bola. </w:t>
                  </w:r>
                </w:p>
                <w:p w:rsidR="00C66B6D" w:rsidRPr="00C66B6D" w:rsidRDefault="00C66B6D" w:rsidP="00C66B6D">
                  <w:pPr>
                    <w:pStyle w:val="Cabealho"/>
                    <w:spacing w:line="360" w:lineRule="auto"/>
                    <w:rPr>
                      <w:rFonts w:ascii="Arial" w:hAnsi="Arial" w:cs="Arial"/>
                      <w:b/>
                      <w:noProof/>
                      <w:color w:val="FF0000"/>
                      <w:sz w:val="20"/>
                      <w:szCs w:val="20"/>
                    </w:rPr>
                  </w:pPr>
                  <w:r w:rsidRPr="00C66B6D">
                    <w:rPr>
                      <w:rFonts w:ascii="Arial" w:hAnsi="Arial" w:cs="Arial"/>
                      <w:b/>
                      <w:noProof/>
                      <w:color w:val="FF0000"/>
                      <w:sz w:val="20"/>
                      <w:szCs w:val="20"/>
                    </w:rPr>
                    <w:t xml:space="preserve">Tema socioambiental: </w:t>
                  </w:r>
                  <w:r w:rsidRPr="00C66B6D">
                    <w:rPr>
                      <w:rFonts w:ascii="Arial" w:hAnsi="Arial" w:cs="Arial"/>
                      <w:noProof/>
                      <w:color w:val="FF0000"/>
                      <w:sz w:val="20"/>
                      <w:szCs w:val="20"/>
                    </w:rPr>
                    <w:t>Aproximação ao conceito de meio ambiente</w:t>
                  </w:r>
                  <w:r w:rsidRPr="00C66B6D">
                    <w:rPr>
                      <w:rFonts w:ascii="Arial" w:hAnsi="Arial" w:cs="Arial"/>
                      <w:b/>
                      <w:noProof/>
                      <w:color w:val="FF0000"/>
                      <w:sz w:val="20"/>
                      <w:szCs w:val="20"/>
                    </w:rPr>
                    <w:t>.</w:t>
                  </w:r>
                </w:p>
              </w:tc>
              <w:tc>
                <w:tcPr>
                  <w:tcW w:w="2677" w:type="dxa"/>
                  <w:gridSpan w:val="3"/>
                  <w:tcBorders>
                    <w:top w:val="double" w:sz="4" w:space="0" w:color="auto"/>
                    <w:left w:val="double" w:sz="4" w:space="0" w:color="auto"/>
                    <w:bottom w:val="double" w:sz="4" w:space="0" w:color="auto"/>
                    <w:right w:val="double" w:sz="4" w:space="0" w:color="auto"/>
                  </w:tcBorders>
                  <w:vAlign w:val="center"/>
                </w:tcPr>
                <w:p w:rsidR="00C66B6D" w:rsidRPr="00C66B6D" w:rsidRDefault="00C66B6D" w:rsidP="00C66B6D">
                  <w:pPr>
                    <w:pStyle w:val="Cabealho"/>
                    <w:spacing w:line="360" w:lineRule="auto"/>
                    <w:rPr>
                      <w:rFonts w:ascii="Arial" w:hAnsi="Arial" w:cs="Arial"/>
                      <w:b/>
                      <w:noProof/>
                      <w:color w:val="FF0000"/>
                      <w:sz w:val="20"/>
                      <w:szCs w:val="20"/>
                    </w:rPr>
                  </w:pPr>
                </w:p>
                <w:p w:rsidR="00C66B6D" w:rsidRPr="00C66B6D" w:rsidRDefault="00C66B6D" w:rsidP="00C66B6D">
                  <w:pPr>
                    <w:pStyle w:val="Cabealho"/>
                    <w:spacing w:line="360" w:lineRule="auto"/>
                    <w:rPr>
                      <w:rFonts w:ascii="Arial" w:hAnsi="Arial" w:cs="Arial"/>
                      <w:b/>
                      <w:noProof/>
                      <w:color w:val="FF0000"/>
                      <w:sz w:val="20"/>
                      <w:szCs w:val="20"/>
                    </w:rPr>
                  </w:pPr>
                  <w:r w:rsidRPr="00C66B6D">
                    <w:rPr>
                      <w:rFonts w:ascii="Arial" w:hAnsi="Arial" w:cs="Arial"/>
                      <w:b/>
                      <w:noProof/>
                      <w:color w:val="FF0000"/>
                      <w:sz w:val="20"/>
                      <w:szCs w:val="20"/>
                    </w:rPr>
                    <w:t xml:space="preserve">Tempo da aula: 90 min </w:t>
                  </w:r>
                </w:p>
                <w:p w:rsidR="00C66B6D" w:rsidRPr="00C66B6D" w:rsidRDefault="00C66B6D" w:rsidP="00C66B6D">
                  <w:pPr>
                    <w:pStyle w:val="Cabealho"/>
                    <w:spacing w:line="360" w:lineRule="auto"/>
                    <w:rPr>
                      <w:rFonts w:ascii="Arial" w:hAnsi="Arial" w:cs="Arial"/>
                      <w:b/>
                      <w:noProof/>
                      <w:color w:val="FF0000"/>
                      <w:sz w:val="20"/>
                      <w:szCs w:val="20"/>
                    </w:rPr>
                  </w:pPr>
                </w:p>
              </w:tc>
            </w:tr>
            <w:tr w:rsidR="00C66B6D" w:rsidRPr="00C66B6D" w:rsidTr="00CB4359">
              <w:trPr>
                <w:cantSplit/>
                <w:trHeight w:val="314"/>
              </w:trPr>
              <w:tc>
                <w:tcPr>
                  <w:tcW w:w="8619" w:type="dxa"/>
                  <w:gridSpan w:val="5"/>
                  <w:tcBorders>
                    <w:top w:val="double" w:sz="4" w:space="0" w:color="auto"/>
                    <w:left w:val="double" w:sz="4" w:space="0" w:color="auto"/>
                    <w:bottom w:val="double" w:sz="4" w:space="0" w:color="auto"/>
                    <w:right w:val="double" w:sz="4" w:space="0" w:color="auto"/>
                  </w:tcBorders>
                  <w:shd w:val="clear" w:color="auto" w:fill="D9D9D9"/>
                  <w:vAlign w:val="center"/>
                </w:tcPr>
                <w:p w:rsidR="00C66B6D" w:rsidRPr="00C66B6D" w:rsidRDefault="00C66B6D" w:rsidP="00C66B6D">
                  <w:pPr>
                    <w:pStyle w:val="Cabealho"/>
                    <w:spacing w:line="360" w:lineRule="auto"/>
                    <w:rPr>
                      <w:rFonts w:ascii="Arial" w:hAnsi="Arial" w:cs="Arial"/>
                      <w:b/>
                      <w:noProof/>
                      <w:color w:val="FF0000"/>
                      <w:sz w:val="20"/>
                      <w:szCs w:val="20"/>
                    </w:rPr>
                  </w:pPr>
                  <w:r w:rsidRPr="00C66B6D">
                    <w:rPr>
                      <w:rFonts w:ascii="Arial" w:hAnsi="Arial" w:cs="Arial"/>
                      <w:b/>
                      <w:noProof/>
                      <w:color w:val="FF0000"/>
                      <w:sz w:val="20"/>
                      <w:szCs w:val="20"/>
                    </w:rPr>
                    <w:t>OBJETIVO(S):</w:t>
                  </w:r>
                </w:p>
              </w:tc>
            </w:tr>
            <w:tr w:rsidR="00C66B6D" w:rsidRPr="00C66B6D" w:rsidTr="00CB4359">
              <w:trPr>
                <w:cantSplit/>
                <w:trHeight w:val="558"/>
              </w:trPr>
              <w:tc>
                <w:tcPr>
                  <w:tcW w:w="8619" w:type="dxa"/>
                  <w:gridSpan w:val="5"/>
                  <w:tcBorders>
                    <w:top w:val="double" w:sz="4" w:space="0" w:color="auto"/>
                    <w:left w:val="double" w:sz="4" w:space="0" w:color="auto"/>
                    <w:bottom w:val="double" w:sz="4" w:space="0" w:color="auto"/>
                    <w:right w:val="double" w:sz="4" w:space="0" w:color="auto"/>
                  </w:tcBorders>
                  <w:vAlign w:val="center"/>
                </w:tcPr>
                <w:p w:rsidR="00C66B6D" w:rsidRPr="00C66B6D" w:rsidRDefault="00C66B6D" w:rsidP="00C66B6D">
                  <w:pPr>
                    <w:pStyle w:val="Cabealho"/>
                    <w:spacing w:line="360" w:lineRule="auto"/>
                    <w:rPr>
                      <w:rFonts w:ascii="Arial" w:hAnsi="Arial" w:cs="Arial"/>
                      <w:noProof/>
                      <w:color w:val="FF0000"/>
                      <w:sz w:val="20"/>
                      <w:szCs w:val="20"/>
                    </w:rPr>
                  </w:pPr>
                  <w:r w:rsidRPr="00C66B6D">
                    <w:rPr>
                      <w:rFonts w:ascii="Arial" w:hAnsi="Arial" w:cs="Arial"/>
                      <w:b/>
                      <w:noProof/>
                      <w:color w:val="FF0000"/>
                      <w:sz w:val="20"/>
                      <w:szCs w:val="20"/>
                    </w:rPr>
                    <w:t xml:space="preserve">Esportivo: </w:t>
                  </w:r>
                  <w:r w:rsidRPr="00C66B6D">
                    <w:rPr>
                      <w:rFonts w:ascii="Arial" w:hAnsi="Arial" w:cs="Arial"/>
                      <w:noProof/>
                      <w:color w:val="FF0000"/>
                      <w:sz w:val="20"/>
                      <w:szCs w:val="20"/>
                    </w:rPr>
                    <w:t>Ampliar o repertorio motor desportivo do aluno em situações de condução de bola.</w:t>
                  </w:r>
                </w:p>
                <w:p w:rsidR="00C66B6D" w:rsidRPr="00C66B6D" w:rsidRDefault="00C66B6D" w:rsidP="00C66B6D">
                  <w:pPr>
                    <w:pStyle w:val="Cabealho"/>
                    <w:spacing w:line="360" w:lineRule="auto"/>
                    <w:rPr>
                      <w:rFonts w:ascii="Arial" w:hAnsi="Arial" w:cs="Arial"/>
                      <w:noProof/>
                      <w:color w:val="FF0000"/>
                      <w:sz w:val="20"/>
                      <w:szCs w:val="20"/>
                    </w:rPr>
                  </w:pPr>
                  <w:r w:rsidRPr="00C66B6D">
                    <w:rPr>
                      <w:rFonts w:ascii="Arial" w:hAnsi="Arial" w:cs="Arial"/>
                      <w:b/>
                      <w:noProof/>
                      <w:color w:val="FF0000"/>
                      <w:sz w:val="20"/>
                      <w:szCs w:val="20"/>
                    </w:rPr>
                    <w:t>Socioambiental</w:t>
                  </w:r>
                  <w:r w:rsidRPr="00C66B6D">
                    <w:rPr>
                      <w:rFonts w:ascii="Arial" w:hAnsi="Arial" w:cs="Arial"/>
                      <w:noProof/>
                      <w:color w:val="FF0000"/>
                      <w:sz w:val="20"/>
                      <w:szCs w:val="20"/>
                    </w:rPr>
                    <w:t>: Ofertar visões multiplas sobre o conceito e as possibilidades oferecidas pelo meio ambiente.</w:t>
                  </w:r>
                </w:p>
              </w:tc>
            </w:tr>
            <w:tr w:rsidR="00C66B6D" w:rsidRPr="00C66B6D" w:rsidTr="00CB4359">
              <w:trPr>
                <w:cantSplit/>
                <w:trHeight w:val="289"/>
              </w:trPr>
              <w:tc>
                <w:tcPr>
                  <w:tcW w:w="8619" w:type="dxa"/>
                  <w:gridSpan w:val="5"/>
                  <w:tcBorders>
                    <w:top w:val="double" w:sz="4" w:space="0" w:color="auto"/>
                    <w:left w:val="double" w:sz="4" w:space="0" w:color="auto"/>
                    <w:bottom w:val="double" w:sz="4" w:space="0" w:color="auto"/>
                    <w:right w:val="double" w:sz="4" w:space="0" w:color="auto"/>
                  </w:tcBorders>
                  <w:shd w:val="clear" w:color="auto" w:fill="D9D9D9"/>
                  <w:vAlign w:val="center"/>
                </w:tcPr>
                <w:p w:rsidR="00C66B6D" w:rsidRPr="00C66B6D" w:rsidRDefault="00C66B6D" w:rsidP="00C66B6D">
                  <w:pPr>
                    <w:pStyle w:val="Cabealho"/>
                    <w:spacing w:line="360" w:lineRule="auto"/>
                    <w:rPr>
                      <w:rFonts w:ascii="Arial" w:hAnsi="Arial" w:cs="Arial"/>
                      <w:b/>
                      <w:noProof/>
                      <w:color w:val="FF0000"/>
                      <w:sz w:val="20"/>
                      <w:szCs w:val="20"/>
                    </w:rPr>
                  </w:pPr>
                  <w:r w:rsidRPr="00C66B6D">
                    <w:rPr>
                      <w:rFonts w:ascii="Arial" w:hAnsi="Arial" w:cs="Arial"/>
                      <w:b/>
                      <w:noProof/>
                      <w:color w:val="FF0000"/>
                      <w:sz w:val="20"/>
                      <w:szCs w:val="20"/>
                    </w:rPr>
                    <w:t>DESCRIÇÃO DA AULA / SEQUÊNCIA DE ATIVIDADES:</w:t>
                  </w:r>
                </w:p>
              </w:tc>
            </w:tr>
            <w:tr w:rsidR="00C66B6D" w:rsidRPr="00C66B6D" w:rsidTr="00CB4359">
              <w:trPr>
                <w:cantSplit/>
                <w:trHeight w:val="1462"/>
              </w:trPr>
              <w:tc>
                <w:tcPr>
                  <w:tcW w:w="8619" w:type="dxa"/>
                  <w:gridSpan w:val="5"/>
                  <w:tcBorders>
                    <w:top w:val="double" w:sz="4" w:space="0" w:color="auto"/>
                    <w:left w:val="double" w:sz="4" w:space="0" w:color="auto"/>
                    <w:right w:val="double" w:sz="4" w:space="0" w:color="auto"/>
                  </w:tcBorders>
                  <w:vAlign w:val="center"/>
                </w:tcPr>
                <w:p w:rsidR="00C66B6D" w:rsidRPr="00C66B6D" w:rsidRDefault="00C66B6D" w:rsidP="00C66B6D">
                  <w:pPr>
                    <w:spacing w:after="0"/>
                    <w:rPr>
                      <w:rFonts w:cs="Arial"/>
                      <w:b/>
                      <w:noProof/>
                      <w:color w:val="FF0000"/>
                      <w:sz w:val="20"/>
                      <w:szCs w:val="20"/>
                    </w:rPr>
                  </w:pPr>
                  <w:r w:rsidRPr="00C66B6D">
                    <w:rPr>
                      <w:rFonts w:cs="Arial"/>
                      <w:b/>
                      <w:noProof/>
                      <w:color w:val="FF0000"/>
                      <w:sz w:val="20"/>
                      <w:szCs w:val="20"/>
                    </w:rPr>
                    <w:t xml:space="preserve">1º MOMENTO – “TEMPO LIVRE” </w:t>
                  </w:r>
                </w:p>
                <w:p w:rsidR="00C66B6D" w:rsidRPr="00C66B6D" w:rsidRDefault="00C66B6D" w:rsidP="00C66B6D">
                  <w:pPr>
                    <w:spacing w:after="0"/>
                    <w:rPr>
                      <w:rFonts w:cs="Arial"/>
                      <w:b/>
                      <w:noProof/>
                      <w:color w:val="FF0000"/>
                      <w:sz w:val="20"/>
                      <w:szCs w:val="20"/>
                    </w:rPr>
                  </w:pPr>
                  <w:r w:rsidRPr="00C66B6D">
                    <w:rPr>
                      <w:rFonts w:cs="Arial"/>
                      <w:b/>
                      <w:noProof/>
                      <w:color w:val="FF0000"/>
                      <w:sz w:val="20"/>
                      <w:szCs w:val="20"/>
                    </w:rPr>
                    <w:t xml:space="preserve">2º MOMENTO – RODA DE CONVERSAS                                                                                                            </w:t>
                  </w:r>
                </w:p>
                <w:p w:rsidR="00C66B6D" w:rsidRPr="00C66B6D" w:rsidRDefault="00C66B6D" w:rsidP="00C66B6D">
                  <w:pPr>
                    <w:spacing w:after="0"/>
                    <w:rPr>
                      <w:rFonts w:cs="Arial"/>
                      <w:color w:val="FF0000"/>
                      <w:sz w:val="20"/>
                      <w:szCs w:val="20"/>
                    </w:rPr>
                  </w:pPr>
                  <w:r w:rsidRPr="00C66B6D">
                    <w:rPr>
                      <w:rFonts w:cs="Arial"/>
                      <w:b/>
                      <w:noProof/>
                      <w:color w:val="FF0000"/>
                      <w:sz w:val="20"/>
                      <w:szCs w:val="20"/>
                    </w:rPr>
                    <w:t>3º MOMENTO – JOGO DESPORTIVO AMBIENTAL</w:t>
                  </w:r>
                </w:p>
                <w:p w:rsidR="00C66B6D" w:rsidRPr="00C66B6D" w:rsidRDefault="00C66B6D" w:rsidP="00C66B6D">
                  <w:pPr>
                    <w:spacing w:after="0"/>
                    <w:rPr>
                      <w:rFonts w:cs="Arial"/>
                      <w:color w:val="FF0000"/>
                      <w:sz w:val="20"/>
                      <w:szCs w:val="20"/>
                    </w:rPr>
                  </w:pPr>
                  <w:r w:rsidRPr="00C66B6D">
                    <w:rPr>
                      <w:rFonts w:cs="Arial"/>
                      <w:b/>
                      <w:noProof/>
                      <w:color w:val="FF0000"/>
                      <w:sz w:val="20"/>
                      <w:szCs w:val="20"/>
                    </w:rPr>
                    <w:t xml:space="preserve">4º MOMENTO – AULA ESPECÍFICA                                                         </w:t>
                  </w:r>
                </w:p>
                <w:p w:rsidR="00C66B6D" w:rsidRPr="00C66B6D" w:rsidRDefault="00C66B6D" w:rsidP="00C66B6D">
                  <w:pPr>
                    <w:spacing w:after="0"/>
                    <w:rPr>
                      <w:rFonts w:cs="Arial"/>
                      <w:color w:val="FF0000"/>
                      <w:sz w:val="20"/>
                      <w:szCs w:val="20"/>
                    </w:rPr>
                  </w:pPr>
                  <w:r w:rsidRPr="00C66B6D">
                    <w:rPr>
                      <w:rFonts w:cs="Arial"/>
                      <w:b/>
                      <w:noProof/>
                      <w:color w:val="FF0000"/>
                      <w:sz w:val="20"/>
                      <w:szCs w:val="20"/>
                    </w:rPr>
                    <w:t>5º MOMENTO – PRATICA ESPORTIVA</w:t>
                  </w:r>
                </w:p>
                <w:p w:rsidR="00C66B6D" w:rsidRPr="00C66B6D" w:rsidRDefault="00C66B6D" w:rsidP="00C66B6D">
                  <w:pPr>
                    <w:spacing w:after="0"/>
                    <w:rPr>
                      <w:rFonts w:cs="Arial"/>
                      <w:b/>
                      <w:noProof/>
                      <w:color w:val="FF0000"/>
                      <w:sz w:val="20"/>
                      <w:szCs w:val="20"/>
                    </w:rPr>
                  </w:pPr>
                  <w:r w:rsidRPr="00C66B6D">
                    <w:rPr>
                      <w:rFonts w:cs="Arial"/>
                      <w:b/>
                      <w:noProof/>
                      <w:color w:val="FF0000"/>
                      <w:sz w:val="20"/>
                      <w:szCs w:val="20"/>
                    </w:rPr>
                    <w:t xml:space="preserve">6º MOMENTO – FINAL                                                             </w:t>
                  </w:r>
                </w:p>
              </w:tc>
            </w:tr>
            <w:tr w:rsidR="00C66B6D" w:rsidRPr="00C66B6D" w:rsidTr="00CB4359">
              <w:trPr>
                <w:cantSplit/>
                <w:trHeight w:val="343"/>
              </w:trPr>
              <w:tc>
                <w:tcPr>
                  <w:tcW w:w="8135" w:type="dxa"/>
                  <w:gridSpan w:val="4"/>
                  <w:tcBorders>
                    <w:top w:val="double" w:sz="4" w:space="0" w:color="auto"/>
                    <w:left w:val="double" w:sz="4" w:space="0" w:color="auto"/>
                    <w:bottom w:val="double" w:sz="4" w:space="0" w:color="auto"/>
                    <w:right w:val="double" w:sz="4" w:space="0" w:color="auto"/>
                  </w:tcBorders>
                  <w:vAlign w:val="center"/>
                </w:tcPr>
                <w:p w:rsidR="00C66B6D" w:rsidRPr="00C66B6D" w:rsidRDefault="00C66B6D" w:rsidP="00C66B6D">
                  <w:pPr>
                    <w:pStyle w:val="Cabealho"/>
                    <w:spacing w:line="360" w:lineRule="auto"/>
                    <w:rPr>
                      <w:rFonts w:ascii="Arial" w:hAnsi="Arial" w:cs="Arial"/>
                      <w:noProof/>
                      <w:color w:val="FF0000"/>
                      <w:sz w:val="20"/>
                      <w:szCs w:val="20"/>
                    </w:rPr>
                  </w:pPr>
                  <w:r w:rsidRPr="00C66B6D">
                    <w:rPr>
                      <w:rFonts w:ascii="Arial" w:hAnsi="Arial" w:cs="Arial"/>
                      <w:b/>
                      <w:noProof/>
                      <w:color w:val="FF0000"/>
                      <w:sz w:val="20"/>
                      <w:szCs w:val="20"/>
                    </w:rPr>
                    <w:t>RECURSOS NECESSÁRIOS:</w:t>
                  </w:r>
                </w:p>
              </w:tc>
              <w:tc>
                <w:tcPr>
                  <w:tcW w:w="484" w:type="dxa"/>
                  <w:tcBorders>
                    <w:top w:val="double" w:sz="4" w:space="0" w:color="auto"/>
                    <w:left w:val="double" w:sz="4" w:space="0" w:color="auto"/>
                    <w:bottom w:val="double" w:sz="4" w:space="0" w:color="auto"/>
                    <w:right w:val="double" w:sz="4" w:space="0" w:color="auto"/>
                  </w:tcBorders>
                  <w:vAlign w:val="center"/>
                </w:tcPr>
                <w:p w:rsidR="00C66B6D" w:rsidRPr="00C66B6D" w:rsidRDefault="00C66B6D" w:rsidP="00C66B6D">
                  <w:pPr>
                    <w:pStyle w:val="Cabealho"/>
                    <w:spacing w:line="360" w:lineRule="auto"/>
                    <w:rPr>
                      <w:rFonts w:ascii="Arial" w:hAnsi="Arial" w:cs="Arial"/>
                      <w:b/>
                      <w:noProof/>
                      <w:color w:val="FF0000"/>
                      <w:sz w:val="20"/>
                      <w:szCs w:val="20"/>
                    </w:rPr>
                  </w:pPr>
                </w:p>
              </w:tc>
            </w:tr>
            <w:tr w:rsidR="00C66B6D" w:rsidRPr="00C66B6D" w:rsidTr="00CB4359">
              <w:trPr>
                <w:cantSplit/>
                <w:trHeight w:val="343"/>
              </w:trPr>
              <w:tc>
                <w:tcPr>
                  <w:tcW w:w="8135" w:type="dxa"/>
                  <w:gridSpan w:val="4"/>
                  <w:tcBorders>
                    <w:top w:val="double" w:sz="4" w:space="0" w:color="auto"/>
                    <w:left w:val="double" w:sz="4" w:space="0" w:color="auto"/>
                    <w:bottom w:val="double" w:sz="4" w:space="0" w:color="auto"/>
                    <w:right w:val="double" w:sz="4" w:space="0" w:color="auto"/>
                  </w:tcBorders>
                  <w:vAlign w:val="center"/>
                </w:tcPr>
                <w:p w:rsidR="00C66B6D" w:rsidRPr="00C66B6D" w:rsidRDefault="00C66B6D" w:rsidP="00C66B6D">
                  <w:pPr>
                    <w:pStyle w:val="Cabealho"/>
                    <w:spacing w:line="360" w:lineRule="auto"/>
                    <w:rPr>
                      <w:rFonts w:ascii="Arial" w:hAnsi="Arial" w:cs="Arial"/>
                      <w:noProof/>
                      <w:color w:val="FF0000"/>
                      <w:sz w:val="20"/>
                      <w:szCs w:val="20"/>
                    </w:rPr>
                  </w:pPr>
                  <w:r w:rsidRPr="00C66B6D">
                    <w:rPr>
                      <w:rFonts w:ascii="Arial" w:hAnsi="Arial" w:cs="Arial"/>
                      <w:noProof/>
                      <w:color w:val="FF0000"/>
                      <w:sz w:val="20"/>
                      <w:szCs w:val="20"/>
                    </w:rPr>
                    <w:t>10 bolas de futebol.</w:t>
                  </w:r>
                </w:p>
                <w:p w:rsidR="00C66B6D" w:rsidRPr="00C66B6D" w:rsidRDefault="00C66B6D" w:rsidP="00C66B6D">
                  <w:pPr>
                    <w:pStyle w:val="Cabealho"/>
                    <w:spacing w:line="360" w:lineRule="auto"/>
                    <w:rPr>
                      <w:rFonts w:ascii="Arial" w:hAnsi="Arial" w:cs="Arial"/>
                      <w:noProof/>
                      <w:color w:val="FF0000"/>
                      <w:sz w:val="20"/>
                      <w:szCs w:val="20"/>
                    </w:rPr>
                  </w:pPr>
                  <w:r w:rsidRPr="00C66B6D">
                    <w:rPr>
                      <w:rFonts w:ascii="Arial" w:hAnsi="Arial" w:cs="Arial"/>
                      <w:noProof/>
                      <w:color w:val="FF0000"/>
                      <w:sz w:val="20"/>
                      <w:szCs w:val="20"/>
                    </w:rPr>
                    <w:t>10 cones.</w:t>
                  </w:r>
                </w:p>
              </w:tc>
              <w:tc>
                <w:tcPr>
                  <w:tcW w:w="484" w:type="dxa"/>
                  <w:tcBorders>
                    <w:top w:val="double" w:sz="4" w:space="0" w:color="auto"/>
                    <w:left w:val="double" w:sz="4" w:space="0" w:color="auto"/>
                    <w:bottom w:val="double" w:sz="4" w:space="0" w:color="auto"/>
                    <w:right w:val="double" w:sz="4" w:space="0" w:color="auto"/>
                  </w:tcBorders>
                  <w:vAlign w:val="center"/>
                </w:tcPr>
                <w:p w:rsidR="00C66B6D" w:rsidRPr="00C66B6D" w:rsidRDefault="00C66B6D" w:rsidP="00C66B6D">
                  <w:pPr>
                    <w:pStyle w:val="Cabealho"/>
                    <w:spacing w:line="360" w:lineRule="auto"/>
                    <w:rPr>
                      <w:rFonts w:ascii="Arial" w:hAnsi="Arial" w:cs="Arial"/>
                      <w:b/>
                      <w:noProof/>
                      <w:color w:val="FF0000"/>
                      <w:sz w:val="20"/>
                      <w:szCs w:val="20"/>
                    </w:rPr>
                  </w:pPr>
                </w:p>
              </w:tc>
            </w:tr>
            <w:tr w:rsidR="00C66B6D" w:rsidRPr="00C66B6D" w:rsidTr="00CB4359">
              <w:trPr>
                <w:cantSplit/>
                <w:trHeight w:val="343"/>
              </w:trPr>
              <w:tc>
                <w:tcPr>
                  <w:tcW w:w="8135" w:type="dxa"/>
                  <w:gridSpan w:val="4"/>
                  <w:tcBorders>
                    <w:top w:val="double" w:sz="4" w:space="0" w:color="auto"/>
                    <w:left w:val="double" w:sz="4" w:space="0" w:color="auto"/>
                    <w:bottom w:val="double" w:sz="4" w:space="0" w:color="auto"/>
                    <w:right w:val="double" w:sz="4" w:space="0" w:color="auto"/>
                  </w:tcBorders>
                  <w:vAlign w:val="center"/>
                </w:tcPr>
                <w:p w:rsidR="00C66B6D" w:rsidRPr="00C66B6D" w:rsidRDefault="00C66B6D" w:rsidP="00C66B6D">
                  <w:pPr>
                    <w:pStyle w:val="Cabealho"/>
                    <w:spacing w:line="360" w:lineRule="auto"/>
                    <w:rPr>
                      <w:rFonts w:ascii="Arial" w:hAnsi="Arial" w:cs="Arial"/>
                      <w:b/>
                      <w:noProof/>
                      <w:color w:val="FF0000"/>
                      <w:sz w:val="20"/>
                      <w:szCs w:val="20"/>
                    </w:rPr>
                  </w:pPr>
                  <w:r w:rsidRPr="00C66B6D">
                    <w:rPr>
                      <w:rFonts w:ascii="Arial" w:hAnsi="Arial" w:cs="Arial"/>
                      <w:b/>
                      <w:noProof/>
                      <w:color w:val="FF0000"/>
                      <w:sz w:val="20"/>
                      <w:szCs w:val="20"/>
                    </w:rPr>
                    <w:t xml:space="preserve">1º MOMENTO – “TEMPO LIVRE”                                                            </w:t>
                  </w:r>
                </w:p>
              </w:tc>
              <w:tc>
                <w:tcPr>
                  <w:tcW w:w="484" w:type="dxa"/>
                  <w:tcBorders>
                    <w:top w:val="double" w:sz="4" w:space="0" w:color="auto"/>
                    <w:left w:val="double" w:sz="4" w:space="0" w:color="auto"/>
                    <w:bottom w:val="double" w:sz="4" w:space="0" w:color="auto"/>
                    <w:right w:val="double" w:sz="4" w:space="0" w:color="auto"/>
                  </w:tcBorders>
                  <w:vAlign w:val="center"/>
                </w:tcPr>
                <w:p w:rsidR="00C66B6D" w:rsidRPr="00C66B6D" w:rsidRDefault="00C66B6D" w:rsidP="00C66B6D">
                  <w:pPr>
                    <w:pStyle w:val="Cabealho"/>
                    <w:spacing w:line="360" w:lineRule="auto"/>
                    <w:rPr>
                      <w:rFonts w:ascii="Arial" w:hAnsi="Arial" w:cs="Arial"/>
                      <w:b/>
                      <w:noProof/>
                      <w:color w:val="FF0000"/>
                      <w:sz w:val="20"/>
                      <w:szCs w:val="20"/>
                    </w:rPr>
                  </w:pPr>
                  <w:r w:rsidRPr="00C66B6D">
                    <w:rPr>
                      <w:rFonts w:ascii="Arial" w:hAnsi="Arial" w:cs="Arial"/>
                      <w:b/>
                      <w:noProof/>
                      <w:color w:val="FF0000"/>
                      <w:sz w:val="20"/>
                      <w:szCs w:val="20"/>
                    </w:rPr>
                    <w:t xml:space="preserve">                                                                                       </w:t>
                  </w:r>
                </w:p>
              </w:tc>
            </w:tr>
            <w:tr w:rsidR="00C66B6D" w:rsidRPr="00C66B6D" w:rsidTr="00CB4359">
              <w:trPr>
                <w:cantSplit/>
                <w:trHeight w:val="590"/>
              </w:trPr>
              <w:tc>
                <w:tcPr>
                  <w:tcW w:w="8619" w:type="dxa"/>
                  <w:gridSpan w:val="5"/>
                  <w:tcBorders>
                    <w:top w:val="double" w:sz="4" w:space="0" w:color="auto"/>
                    <w:left w:val="double" w:sz="4" w:space="0" w:color="auto"/>
                    <w:bottom w:val="double" w:sz="4" w:space="0" w:color="auto"/>
                    <w:right w:val="double" w:sz="4" w:space="0" w:color="auto"/>
                  </w:tcBorders>
                  <w:vAlign w:val="center"/>
                </w:tcPr>
                <w:p w:rsidR="00C66B6D" w:rsidRPr="00C66B6D" w:rsidRDefault="00C66B6D" w:rsidP="00C66B6D">
                  <w:pPr>
                    <w:spacing w:after="0"/>
                    <w:rPr>
                      <w:rFonts w:cs="Arial"/>
                      <w:noProof/>
                      <w:color w:val="FF0000"/>
                      <w:sz w:val="20"/>
                      <w:szCs w:val="20"/>
                    </w:rPr>
                  </w:pPr>
                  <w:r w:rsidRPr="00C66B6D">
                    <w:rPr>
                      <w:rFonts w:cs="Arial"/>
                      <w:noProof/>
                      <w:color w:val="FF0000"/>
                      <w:sz w:val="20"/>
                      <w:szCs w:val="20"/>
                    </w:rPr>
                    <w:t>Momento durante o qual o professor deve observar a interação entre os alunos, ( formação de grupos, exclusão ou inclusão de alunos, participação de todos,  etc).</w:t>
                  </w:r>
                </w:p>
              </w:tc>
            </w:tr>
            <w:tr w:rsidR="00C66B6D" w:rsidRPr="00C66B6D" w:rsidTr="00CB4359">
              <w:trPr>
                <w:cantSplit/>
                <w:trHeight w:val="385"/>
              </w:trPr>
              <w:tc>
                <w:tcPr>
                  <w:tcW w:w="8135" w:type="dxa"/>
                  <w:gridSpan w:val="4"/>
                  <w:tcBorders>
                    <w:top w:val="double" w:sz="4" w:space="0" w:color="auto"/>
                    <w:left w:val="double" w:sz="4" w:space="0" w:color="auto"/>
                    <w:bottom w:val="double" w:sz="4" w:space="0" w:color="auto"/>
                    <w:right w:val="double" w:sz="4" w:space="0" w:color="auto"/>
                  </w:tcBorders>
                  <w:vAlign w:val="center"/>
                </w:tcPr>
                <w:p w:rsidR="00C66B6D" w:rsidRPr="00C66B6D" w:rsidRDefault="00C66B6D" w:rsidP="00C66B6D">
                  <w:pPr>
                    <w:pStyle w:val="Cabealho"/>
                    <w:spacing w:line="360" w:lineRule="auto"/>
                    <w:rPr>
                      <w:rFonts w:ascii="Arial" w:hAnsi="Arial" w:cs="Arial"/>
                      <w:b/>
                      <w:noProof/>
                      <w:color w:val="FF0000"/>
                      <w:sz w:val="20"/>
                      <w:szCs w:val="20"/>
                    </w:rPr>
                  </w:pPr>
                  <w:r w:rsidRPr="00C66B6D">
                    <w:rPr>
                      <w:rFonts w:ascii="Arial" w:hAnsi="Arial" w:cs="Arial"/>
                      <w:b/>
                      <w:noProof/>
                      <w:color w:val="FF0000"/>
                      <w:sz w:val="20"/>
                      <w:szCs w:val="20"/>
                    </w:rPr>
                    <w:t xml:space="preserve">2º MOMENTO – RODA DE CONVERSAS                                                       </w:t>
                  </w:r>
                </w:p>
              </w:tc>
              <w:tc>
                <w:tcPr>
                  <w:tcW w:w="484" w:type="dxa"/>
                  <w:tcBorders>
                    <w:top w:val="double" w:sz="4" w:space="0" w:color="auto"/>
                    <w:left w:val="double" w:sz="4" w:space="0" w:color="auto"/>
                    <w:bottom w:val="double" w:sz="4" w:space="0" w:color="auto"/>
                    <w:right w:val="double" w:sz="4" w:space="0" w:color="auto"/>
                  </w:tcBorders>
                  <w:vAlign w:val="center"/>
                </w:tcPr>
                <w:p w:rsidR="00C66B6D" w:rsidRPr="00C66B6D" w:rsidRDefault="00C66B6D" w:rsidP="00C66B6D">
                  <w:pPr>
                    <w:pStyle w:val="Cabealho"/>
                    <w:spacing w:line="360" w:lineRule="auto"/>
                    <w:rPr>
                      <w:rFonts w:ascii="Arial" w:hAnsi="Arial" w:cs="Arial"/>
                      <w:b/>
                      <w:noProof/>
                      <w:color w:val="FF0000"/>
                      <w:sz w:val="20"/>
                      <w:szCs w:val="20"/>
                    </w:rPr>
                  </w:pPr>
                </w:p>
              </w:tc>
            </w:tr>
            <w:tr w:rsidR="00C66B6D" w:rsidRPr="00C66B6D" w:rsidTr="00CB4359">
              <w:trPr>
                <w:cantSplit/>
                <w:trHeight w:val="869"/>
              </w:trPr>
              <w:tc>
                <w:tcPr>
                  <w:tcW w:w="8619" w:type="dxa"/>
                  <w:gridSpan w:val="5"/>
                  <w:tcBorders>
                    <w:top w:val="double" w:sz="4" w:space="0" w:color="auto"/>
                    <w:left w:val="double" w:sz="4" w:space="0" w:color="auto"/>
                    <w:bottom w:val="double" w:sz="4" w:space="0" w:color="auto"/>
                    <w:right w:val="double" w:sz="4" w:space="0" w:color="auto"/>
                  </w:tcBorders>
                  <w:vAlign w:val="center"/>
                </w:tcPr>
                <w:p w:rsidR="00C66B6D" w:rsidRPr="00C66B6D" w:rsidRDefault="00C66B6D" w:rsidP="00C66B6D">
                  <w:pPr>
                    <w:spacing w:after="0"/>
                    <w:rPr>
                      <w:rFonts w:cs="Arial"/>
                      <w:noProof/>
                      <w:color w:val="FF0000"/>
                      <w:sz w:val="20"/>
                      <w:szCs w:val="20"/>
                    </w:rPr>
                  </w:pPr>
                  <w:r w:rsidRPr="00C66B6D">
                    <w:rPr>
                      <w:rFonts w:cs="Arial"/>
                      <w:noProof/>
                      <w:color w:val="FF0000"/>
                      <w:sz w:val="20"/>
                      <w:szCs w:val="20"/>
                    </w:rPr>
                    <w:t>Conceito de meio ambiente.</w:t>
                  </w:r>
                </w:p>
                <w:p w:rsidR="00C66B6D" w:rsidRPr="00C66B6D" w:rsidRDefault="00C66B6D" w:rsidP="00C66B6D">
                  <w:pPr>
                    <w:spacing w:after="0"/>
                    <w:rPr>
                      <w:rFonts w:cs="Arial"/>
                      <w:b/>
                      <w:noProof/>
                      <w:color w:val="FF0000"/>
                      <w:sz w:val="20"/>
                      <w:szCs w:val="20"/>
                    </w:rPr>
                  </w:pPr>
                  <w:r w:rsidRPr="00C66B6D">
                    <w:rPr>
                      <w:rFonts w:cs="Arial"/>
                      <w:noProof/>
                      <w:color w:val="FF0000"/>
                      <w:sz w:val="20"/>
                      <w:szCs w:val="20"/>
                    </w:rPr>
                    <w:t>(Os estudantes devem ser questionados sobre o conceito de meio ambiente, na visão deles; o professor deve oferecer caminhos para que o sujeito pense em novas possibilidades no que diz respeito ao meio ambiente)</w:t>
                  </w:r>
                  <w:r w:rsidRPr="00C66B6D">
                    <w:rPr>
                      <w:rFonts w:cs="Arial"/>
                      <w:b/>
                      <w:noProof/>
                      <w:color w:val="FF0000"/>
                      <w:sz w:val="20"/>
                      <w:szCs w:val="20"/>
                    </w:rPr>
                    <w:t xml:space="preserve"> </w:t>
                  </w:r>
                </w:p>
              </w:tc>
            </w:tr>
            <w:tr w:rsidR="00C66B6D" w:rsidRPr="00C66B6D" w:rsidTr="00CB4359">
              <w:trPr>
                <w:cantSplit/>
                <w:trHeight w:val="333"/>
              </w:trPr>
              <w:tc>
                <w:tcPr>
                  <w:tcW w:w="8135" w:type="dxa"/>
                  <w:gridSpan w:val="4"/>
                  <w:tcBorders>
                    <w:top w:val="double" w:sz="4" w:space="0" w:color="auto"/>
                    <w:left w:val="double" w:sz="4" w:space="0" w:color="auto"/>
                    <w:bottom w:val="double" w:sz="4" w:space="0" w:color="auto"/>
                    <w:right w:val="double" w:sz="4" w:space="0" w:color="auto"/>
                  </w:tcBorders>
                  <w:vAlign w:val="center"/>
                </w:tcPr>
                <w:p w:rsidR="00C66B6D" w:rsidRPr="00C66B6D" w:rsidRDefault="00C66B6D" w:rsidP="00C66B6D">
                  <w:pPr>
                    <w:spacing w:after="0"/>
                    <w:rPr>
                      <w:rFonts w:cs="Arial"/>
                      <w:color w:val="FF0000"/>
                      <w:sz w:val="20"/>
                      <w:szCs w:val="20"/>
                    </w:rPr>
                  </w:pPr>
                  <w:r w:rsidRPr="00C66B6D">
                    <w:rPr>
                      <w:rFonts w:cs="Arial"/>
                      <w:b/>
                      <w:noProof/>
                      <w:color w:val="FF0000"/>
                      <w:sz w:val="20"/>
                      <w:szCs w:val="20"/>
                    </w:rPr>
                    <w:t>3º MOMENTO – JOGO DESPORTIVO AMBIENTAL</w:t>
                  </w:r>
                </w:p>
              </w:tc>
              <w:tc>
                <w:tcPr>
                  <w:tcW w:w="484" w:type="dxa"/>
                  <w:tcBorders>
                    <w:top w:val="double" w:sz="4" w:space="0" w:color="auto"/>
                    <w:left w:val="double" w:sz="4" w:space="0" w:color="auto"/>
                    <w:bottom w:val="double" w:sz="4" w:space="0" w:color="auto"/>
                    <w:right w:val="double" w:sz="4" w:space="0" w:color="auto"/>
                  </w:tcBorders>
                  <w:vAlign w:val="center"/>
                </w:tcPr>
                <w:p w:rsidR="00C66B6D" w:rsidRPr="00C66B6D" w:rsidRDefault="00C66B6D" w:rsidP="00C66B6D">
                  <w:pPr>
                    <w:pStyle w:val="Cabealho"/>
                    <w:spacing w:line="360" w:lineRule="auto"/>
                    <w:rPr>
                      <w:rFonts w:ascii="Arial" w:hAnsi="Arial" w:cs="Arial"/>
                      <w:b/>
                      <w:noProof/>
                      <w:color w:val="FF0000"/>
                      <w:sz w:val="20"/>
                      <w:szCs w:val="20"/>
                    </w:rPr>
                  </w:pPr>
                </w:p>
              </w:tc>
            </w:tr>
            <w:tr w:rsidR="00C66B6D" w:rsidRPr="00C66B6D" w:rsidTr="00CB4359">
              <w:trPr>
                <w:cantSplit/>
                <w:trHeight w:val="676"/>
              </w:trPr>
              <w:tc>
                <w:tcPr>
                  <w:tcW w:w="8619" w:type="dxa"/>
                  <w:gridSpan w:val="5"/>
                  <w:tcBorders>
                    <w:top w:val="double" w:sz="4" w:space="0" w:color="auto"/>
                    <w:left w:val="double" w:sz="4" w:space="0" w:color="auto"/>
                    <w:bottom w:val="double" w:sz="4" w:space="0" w:color="auto"/>
                    <w:right w:val="double" w:sz="4" w:space="0" w:color="auto"/>
                  </w:tcBorders>
                  <w:vAlign w:val="center"/>
                </w:tcPr>
                <w:p w:rsidR="00C66B6D" w:rsidRPr="00C66B6D" w:rsidRDefault="00C66B6D" w:rsidP="00C66B6D">
                  <w:pPr>
                    <w:pStyle w:val="Cabealho"/>
                    <w:spacing w:line="360" w:lineRule="auto"/>
                    <w:rPr>
                      <w:rFonts w:ascii="Arial" w:hAnsi="Arial" w:cs="Arial"/>
                      <w:b/>
                      <w:noProof/>
                      <w:color w:val="FF0000"/>
                      <w:sz w:val="20"/>
                      <w:szCs w:val="20"/>
                    </w:rPr>
                  </w:pPr>
                  <w:r w:rsidRPr="00C66B6D">
                    <w:rPr>
                      <w:rFonts w:ascii="Arial" w:hAnsi="Arial" w:cs="Arial"/>
                      <w:b/>
                      <w:noProof/>
                      <w:color w:val="FF0000"/>
                      <w:sz w:val="20"/>
                      <w:szCs w:val="20"/>
                    </w:rPr>
                    <w:t xml:space="preserve">Jogo: Pega pega socioambiental </w:t>
                  </w:r>
                </w:p>
                <w:p w:rsidR="00C66B6D" w:rsidRPr="00C66B6D" w:rsidRDefault="00C66B6D" w:rsidP="00C66B6D">
                  <w:pPr>
                    <w:pStyle w:val="Cabealho"/>
                    <w:spacing w:line="360" w:lineRule="auto"/>
                    <w:rPr>
                      <w:rFonts w:ascii="Arial" w:hAnsi="Arial" w:cs="Arial"/>
                      <w:noProof/>
                      <w:color w:val="FF0000"/>
                      <w:sz w:val="20"/>
                      <w:szCs w:val="20"/>
                    </w:rPr>
                  </w:pPr>
                  <w:r w:rsidRPr="00C66B6D">
                    <w:rPr>
                      <w:rFonts w:ascii="Arial" w:hAnsi="Arial" w:cs="Arial"/>
                      <w:noProof/>
                      <w:color w:val="FF0000"/>
                      <w:sz w:val="20"/>
                      <w:szCs w:val="20"/>
                    </w:rPr>
                    <w:t>Os alunos serão divididos em duas equipes, ao som do comando do professor a equipe terá que realizar uma tarefa em no maxímo 3 min. Cada tarefa vale um ponto.</w:t>
                  </w:r>
                </w:p>
                <w:p w:rsidR="00C66B6D" w:rsidRPr="00C66B6D" w:rsidRDefault="00C66B6D" w:rsidP="00C66B6D">
                  <w:pPr>
                    <w:pStyle w:val="Cabealho"/>
                    <w:numPr>
                      <w:ilvl w:val="0"/>
                      <w:numId w:val="3"/>
                    </w:numPr>
                    <w:spacing w:line="360" w:lineRule="auto"/>
                    <w:rPr>
                      <w:rFonts w:ascii="Arial" w:hAnsi="Arial" w:cs="Arial"/>
                      <w:noProof/>
                      <w:color w:val="FF0000"/>
                      <w:sz w:val="20"/>
                      <w:szCs w:val="20"/>
                    </w:rPr>
                  </w:pPr>
                  <w:r w:rsidRPr="00C66B6D">
                    <w:rPr>
                      <w:rFonts w:ascii="Arial" w:hAnsi="Arial" w:cs="Arial"/>
                      <w:noProof/>
                      <w:color w:val="FF0000"/>
                      <w:sz w:val="20"/>
                      <w:szCs w:val="20"/>
                    </w:rPr>
                    <w:t>Tarefa 1: Trazer a maior quantidades de elementos contidos no ambiente natural (lembrando que não pode arrancar flores e outros, porém pode-se pegar uma reprezentação da mesma que esteja no chão.)</w:t>
                  </w:r>
                </w:p>
                <w:p w:rsidR="00C66B6D" w:rsidRPr="00C66B6D" w:rsidRDefault="00C66B6D" w:rsidP="00C66B6D">
                  <w:pPr>
                    <w:pStyle w:val="Cabealho"/>
                    <w:numPr>
                      <w:ilvl w:val="0"/>
                      <w:numId w:val="3"/>
                    </w:numPr>
                    <w:spacing w:line="360" w:lineRule="auto"/>
                    <w:rPr>
                      <w:rFonts w:ascii="Arial" w:hAnsi="Arial" w:cs="Arial"/>
                      <w:noProof/>
                      <w:color w:val="FF0000"/>
                      <w:sz w:val="20"/>
                      <w:szCs w:val="20"/>
                    </w:rPr>
                  </w:pPr>
                  <w:r w:rsidRPr="00C66B6D">
                    <w:rPr>
                      <w:rFonts w:ascii="Arial" w:hAnsi="Arial" w:cs="Arial"/>
                      <w:noProof/>
                      <w:color w:val="FF0000"/>
                      <w:sz w:val="20"/>
                      <w:szCs w:val="20"/>
                    </w:rPr>
                    <w:t>Tarefa 2. Trazer a maior quantidade de elementos contidos no ambiente artificial.</w:t>
                  </w:r>
                </w:p>
                <w:p w:rsidR="00C66B6D" w:rsidRPr="00C66B6D" w:rsidRDefault="00C66B6D" w:rsidP="00C66B6D">
                  <w:pPr>
                    <w:pStyle w:val="Cabealho"/>
                    <w:numPr>
                      <w:ilvl w:val="0"/>
                      <w:numId w:val="3"/>
                    </w:numPr>
                    <w:spacing w:line="360" w:lineRule="auto"/>
                    <w:rPr>
                      <w:rFonts w:ascii="Arial" w:hAnsi="Arial" w:cs="Arial"/>
                      <w:noProof/>
                      <w:color w:val="FF0000"/>
                      <w:sz w:val="20"/>
                      <w:szCs w:val="20"/>
                    </w:rPr>
                  </w:pPr>
                  <w:r w:rsidRPr="00C66B6D">
                    <w:rPr>
                      <w:rFonts w:ascii="Arial" w:hAnsi="Arial" w:cs="Arial"/>
                      <w:noProof/>
                      <w:color w:val="FF0000"/>
                      <w:sz w:val="20"/>
                      <w:szCs w:val="20"/>
                    </w:rPr>
                    <w:t>Tarefa 3. Trazer a maior quantidade de elementos que podem ser reciclados.</w:t>
                  </w:r>
                </w:p>
                <w:p w:rsidR="00C66B6D" w:rsidRPr="00C66B6D" w:rsidRDefault="00C66B6D" w:rsidP="00C66B6D">
                  <w:pPr>
                    <w:pStyle w:val="Cabealho"/>
                    <w:numPr>
                      <w:ilvl w:val="0"/>
                      <w:numId w:val="3"/>
                    </w:numPr>
                    <w:spacing w:line="360" w:lineRule="auto"/>
                    <w:rPr>
                      <w:rFonts w:ascii="Arial" w:hAnsi="Arial" w:cs="Arial"/>
                      <w:noProof/>
                      <w:color w:val="FF0000"/>
                      <w:sz w:val="20"/>
                      <w:szCs w:val="20"/>
                    </w:rPr>
                  </w:pPr>
                  <w:r w:rsidRPr="00C66B6D">
                    <w:rPr>
                      <w:rFonts w:ascii="Arial" w:hAnsi="Arial" w:cs="Arial"/>
                      <w:noProof/>
                      <w:color w:val="FF0000"/>
                      <w:sz w:val="20"/>
                      <w:szCs w:val="20"/>
                    </w:rPr>
                    <w:t>Tarefa 4. Responder 5 perguntas sobre o meio ambiente (a equipe que acertar mais pontua)</w:t>
                  </w:r>
                </w:p>
                <w:p w:rsidR="00C66B6D" w:rsidRPr="00C66B6D" w:rsidRDefault="00C66B6D" w:rsidP="00C66B6D">
                  <w:pPr>
                    <w:pStyle w:val="Cabealho"/>
                    <w:numPr>
                      <w:ilvl w:val="0"/>
                      <w:numId w:val="3"/>
                    </w:numPr>
                    <w:spacing w:line="360" w:lineRule="auto"/>
                    <w:rPr>
                      <w:rFonts w:ascii="Arial" w:hAnsi="Arial" w:cs="Arial"/>
                      <w:noProof/>
                      <w:color w:val="FF0000"/>
                      <w:sz w:val="20"/>
                      <w:szCs w:val="20"/>
                    </w:rPr>
                  </w:pPr>
                  <w:r w:rsidRPr="00C66B6D">
                    <w:rPr>
                      <w:rFonts w:ascii="Arial" w:hAnsi="Arial" w:cs="Arial"/>
                      <w:noProof/>
                      <w:color w:val="FF0000"/>
                      <w:sz w:val="20"/>
                      <w:szCs w:val="20"/>
                    </w:rPr>
                    <w:t>Ao final da atividade o professor deve fazer uma análise dos elementos escolhidos pelos alunos com a participação da maioria.</w:t>
                  </w:r>
                </w:p>
              </w:tc>
            </w:tr>
            <w:tr w:rsidR="00C66B6D" w:rsidRPr="00C66B6D" w:rsidTr="00CB4359">
              <w:trPr>
                <w:cantSplit/>
                <w:trHeight w:val="190"/>
              </w:trPr>
              <w:tc>
                <w:tcPr>
                  <w:tcW w:w="8135" w:type="dxa"/>
                  <w:gridSpan w:val="4"/>
                  <w:tcBorders>
                    <w:top w:val="double" w:sz="4" w:space="0" w:color="auto"/>
                    <w:left w:val="double" w:sz="4" w:space="0" w:color="auto"/>
                    <w:bottom w:val="double" w:sz="4" w:space="0" w:color="auto"/>
                    <w:right w:val="double" w:sz="4" w:space="0" w:color="auto"/>
                  </w:tcBorders>
                  <w:vAlign w:val="center"/>
                </w:tcPr>
                <w:p w:rsidR="00C66B6D" w:rsidRPr="00C66B6D" w:rsidRDefault="00C66B6D" w:rsidP="00C66B6D">
                  <w:pPr>
                    <w:pStyle w:val="Cabealho"/>
                    <w:spacing w:line="360" w:lineRule="auto"/>
                    <w:rPr>
                      <w:rFonts w:ascii="Arial" w:hAnsi="Arial" w:cs="Arial"/>
                      <w:b/>
                      <w:noProof/>
                      <w:color w:val="FF0000"/>
                      <w:sz w:val="20"/>
                      <w:szCs w:val="20"/>
                    </w:rPr>
                  </w:pPr>
                  <w:r w:rsidRPr="00C66B6D">
                    <w:rPr>
                      <w:rFonts w:ascii="Arial" w:hAnsi="Arial" w:cs="Arial"/>
                      <w:b/>
                      <w:noProof/>
                      <w:color w:val="FF0000"/>
                      <w:sz w:val="20"/>
                      <w:szCs w:val="20"/>
                    </w:rPr>
                    <w:t xml:space="preserve">4º MOMENTO – AULA ESPECÍFICA                                                        </w:t>
                  </w:r>
                </w:p>
              </w:tc>
              <w:tc>
                <w:tcPr>
                  <w:tcW w:w="484" w:type="dxa"/>
                  <w:tcBorders>
                    <w:top w:val="double" w:sz="4" w:space="0" w:color="auto"/>
                    <w:left w:val="double" w:sz="4" w:space="0" w:color="auto"/>
                    <w:bottom w:val="double" w:sz="4" w:space="0" w:color="auto"/>
                    <w:right w:val="double" w:sz="4" w:space="0" w:color="auto"/>
                  </w:tcBorders>
                  <w:vAlign w:val="center"/>
                </w:tcPr>
                <w:p w:rsidR="00C66B6D" w:rsidRPr="00C66B6D" w:rsidRDefault="00C66B6D" w:rsidP="00C66B6D">
                  <w:pPr>
                    <w:pStyle w:val="Cabealho"/>
                    <w:spacing w:line="360" w:lineRule="auto"/>
                    <w:rPr>
                      <w:rFonts w:ascii="Arial" w:hAnsi="Arial" w:cs="Arial"/>
                      <w:b/>
                      <w:noProof/>
                      <w:color w:val="FF0000"/>
                      <w:sz w:val="20"/>
                      <w:szCs w:val="20"/>
                    </w:rPr>
                  </w:pPr>
                </w:p>
              </w:tc>
            </w:tr>
            <w:tr w:rsidR="00C66B6D" w:rsidRPr="00C66B6D" w:rsidTr="00CB4359">
              <w:trPr>
                <w:cantSplit/>
                <w:trHeight w:val="2370"/>
              </w:trPr>
              <w:tc>
                <w:tcPr>
                  <w:tcW w:w="8619" w:type="dxa"/>
                  <w:gridSpan w:val="5"/>
                  <w:tcBorders>
                    <w:top w:val="double" w:sz="4" w:space="0" w:color="auto"/>
                    <w:left w:val="double" w:sz="4" w:space="0" w:color="auto"/>
                    <w:bottom w:val="double" w:sz="4" w:space="0" w:color="auto"/>
                    <w:right w:val="double" w:sz="4" w:space="0" w:color="auto"/>
                  </w:tcBorders>
                  <w:vAlign w:val="center"/>
                </w:tcPr>
                <w:p w:rsidR="00C66B6D" w:rsidRPr="00C66B6D" w:rsidRDefault="00C66B6D" w:rsidP="00C66B6D">
                  <w:pPr>
                    <w:pStyle w:val="PargrafodaLista"/>
                    <w:numPr>
                      <w:ilvl w:val="0"/>
                      <w:numId w:val="4"/>
                    </w:numPr>
                    <w:rPr>
                      <w:rFonts w:cs="Arial"/>
                      <w:color w:val="FF0000"/>
                      <w:sz w:val="20"/>
                      <w:szCs w:val="20"/>
                    </w:rPr>
                  </w:pPr>
                  <w:r w:rsidRPr="00C66B6D">
                    <w:rPr>
                      <w:rFonts w:cs="Arial"/>
                      <w:color w:val="FF0000"/>
                      <w:sz w:val="20"/>
                      <w:szCs w:val="20"/>
                    </w:rPr>
                    <w:t xml:space="preserve">Atividade </w:t>
                  </w:r>
                  <w:proofErr w:type="gramStart"/>
                  <w:r w:rsidRPr="00C66B6D">
                    <w:rPr>
                      <w:rFonts w:cs="Arial"/>
                      <w:color w:val="FF0000"/>
                      <w:sz w:val="20"/>
                      <w:szCs w:val="20"/>
                    </w:rPr>
                    <w:t>1</w:t>
                  </w:r>
                  <w:proofErr w:type="gramEnd"/>
                  <w:r w:rsidRPr="00C66B6D">
                    <w:rPr>
                      <w:rFonts w:cs="Arial"/>
                      <w:color w:val="FF0000"/>
                      <w:sz w:val="20"/>
                      <w:szCs w:val="20"/>
                    </w:rPr>
                    <w:t>: Distribuição de 10 cones na quadra em locais diferentes; o aluno terá que conduzir a bola e passar pelos 10 cones; ao passar por cada um deles, ele terá que fazer uma volta completa no cone conduzindo o instrumento do jogo.</w:t>
                  </w:r>
                </w:p>
                <w:p w:rsidR="00C66B6D" w:rsidRPr="00C66B6D" w:rsidRDefault="00C66B6D" w:rsidP="00C66B6D">
                  <w:pPr>
                    <w:pStyle w:val="PargrafodaLista"/>
                    <w:numPr>
                      <w:ilvl w:val="0"/>
                      <w:numId w:val="4"/>
                    </w:numPr>
                    <w:rPr>
                      <w:rFonts w:cs="Arial"/>
                      <w:color w:val="FF0000"/>
                      <w:sz w:val="20"/>
                      <w:szCs w:val="20"/>
                    </w:rPr>
                  </w:pPr>
                  <w:r w:rsidRPr="00C66B6D">
                    <w:rPr>
                      <w:rFonts w:cs="Arial"/>
                      <w:color w:val="FF0000"/>
                      <w:sz w:val="20"/>
                      <w:szCs w:val="20"/>
                    </w:rPr>
                    <w:t xml:space="preserve">Atividade </w:t>
                  </w:r>
                  <w:proofErr w:type="gramStart"/>
                  <w:r w:rsidRPr="00C66B6D">
                    <w:rPr>
                      <w:rFonts w:cs="Arial"/>
                      <w:color w:val="FF0000"/>
                      <w:sz w:val="20"/>
                      <w:szCs w:val="20"/>
                    </w:rPr>
                    <w:t>2</w:t>
                  </w:r>
                  <w:proofErr w:type="gramEnd"/>
                  <w:r w:rsidRPr="00C66B6D">
                    <w:rPr>
                      <w:rFonts w:cs="Arial"/>
                      <w:color w:val="FF0000"/>
                      <w:sz w:val="20"/>
                      <w:szCs w:val="20"/>
                    </w:rPr>
                    <w:t>: Condução de bola livre, o indivíduo terá 5 minutos para conduzir a bola da forma que o mesmo desejar (o jovem deve ser estimulado a realizar movimento que ainda não tentou ou que deseja aprender)</w:t>
                  </w:r>
                </w:p>
                <w:p w:rsidR="00C66B6D" w:rsidRPr="00C66B6D" w:rsidRDefault="00C66B6D" w:rsidP="00C66B6D">
                  <w:pPr>
                    <w:pStyle w:val="PargrafodaLista"/>
                    <w:numPr>
                      <w:ilvl w:val="0"/>
                      <w:numId w:val="4"/>
                    </w:numPr>
                    <w:rPr>
                      <w:rFonts w:cs="Arial"/>
                      <w:color w:val="FF0000"/>
                      <w:sz w:val="20"/>
                      <w:szCs w:val="20"/>
                    </w:rPr>
                  </w:pPr>
                  <w:r w:rsidRPr="00C66B6D">
                    <w:rPr>
                      <w:rFonts w:cs="Arial"/>
                      <w:color w:val="FF0000"/>
                      <w:sz w:val="20"/>
                      <w:szCs w:val="20"/>
                    </w:rPr>
                    <w:t xml:space="preserve">Atividade </w:t>
                  </w:r>
                  <w:proofErr w:type="gramStart"/>
                  <w:r w:rsidRPr="00C66B6D">
                    <w:rPr>
                      <w:rFonts w:cs="Arial"/>
                      <w:color w:val="FF0000"/>
                      <w:sz w:val="20"/>
                      <w:szCs w:val="20"/>
                    </w:rPr>
                    <w:t>3</w:t>
                  </w:r>
                  <w:proofErr w:type="gramEnd"/>
                  <w:r w:rsidRPr="00C66B6D">
                    <w:rPr>
                      <w:rFonts w:cs="Arial"/>
                      <w:color w:val="FF0000"/>
                      <w:sz w:val="20"/>
                      <w:szCs w:val="20"/>
                    </w:rPr>
                    <w:t>: Atividade que inclua o movimento de condução de bola (o professor deve nortear a atividade pensando no fundamento de condução de bola e suas possibilidades numa partida de futebol)</w:t>
                  </w:r>
                </w:p>
              </w:tc>
            </w:tr>
            <w:tr w:rsidR="00C66B6D" w:rsidRPr="00C66B6D" w:rsidTr="00CB4359">
              <w:trPr>
                <w:cantSplit/>
                <w:trHeight w:val="273"/>
              </w:trPr>
              <w:tc>
                <w:tcPr>
                  <w:tcW w:w="7784" w:type="dxa"/>
                  <w:gridSpan w:val="3"/>
                  <w:tcBorders>
                    <w:top w:val="double" w:sz="4" w:space="0" w:color="auto"/>
                    <w:left w:val="double" w:sz="4" w:space="0" w:color="auto"/>
                    <w:bottom w:val="double" w:sz="4" w:space="0" w:color="auto"/>
                    <w:right w:val="double" w:sz="4" w:space="0" w:color="auto"/>
                  </w:tcBorders>
                  <w:vAlign w:val="center"/>
                </w:tcPr>
                <w:p w:rsidR="00C66B6D" w:rsidRPr="00C66B6D" w:rsidRDefault="00C66B6D" w:rsidP="00C66B6D">
                  <w:pPr>
                    <w:pStyle w:val="Cabealho"/>
                    <w:spacing w:line="360" w:lineRule="auto"/>
                    <w:rPr>
                      <w:rFonts w:ascii="Arial" w:hAnsi="Arial" w:cs="Arial"/>
                      <w:b/>
                      <w:noProof/>
                      <w:color w:val="FF0000"/>
                      <w:sz w:val="20"/>
                      <w:szCs w:val="20"/>
                    </w:rPr>
                  </w:pPr>
                  <w:r w:rsidRPr="00C66B6D">
                    <w:rPr>
                      <w:rFonts w:ascii="Arial" w:hAnsi="Arial" w:cs="Arial"/>
                      <w:b/>
                      <w:noProof/>
                      <w:color w:val="FF0000"/>
                      <w:sz w:val="20"/>
                      <w:szCs w:val="20"/>
                    </w:rPr>
                    <w:t>5º MOMENTO – COLETIVO</w:t>
                  </w:r>
                </w:p>
              </w:tc>
              <w:tc>
                <w:tcPr>
                  <w:tcW w:w="835" w:type="dxa"/>
                  <w:gridSpan w:val="2"/>
                  <w:tcBorders>
                    <w:top w:val="double" w:sz="4" w:space="0" w:color="auto"/>
                    <w:left w:val="double" w:sz="4" w:space="0" w:color="auto"/>
                    <w:bottom w:val="double" w:sz="4" w:space="0" w:color="auto"/>
                    <w:right w:val="double" w:sz="4" w:space="0" w:color="auto"/>
                  </w:tcBorders>
                  <w:vAlign w:val="center"/>
                </w:tcPr>
                <w:p w:rsidR="00C66B6D" w:rsidRPr="00C66B6D" w:rsidRDefault="00C66B6D" w:rsidP="00C66B6D">
                  <w:pPr>
                    <w:pStyle w:val="Cabealho"/>
                    <w:spacing w:line="360" w:lineRule="auto"/>
                    <w:rPr>
                      <w:rFonts w:ascii="Arial" w:hAnsi="Arial" w:cs="Arial"/>
                      <w:b/>
                      <w:noProof/>
                      <w:color w:val="FF0000"/>
                      <w:sz w:val="20"/>
                      <w:szCs w:val="20"/>
                    </w:rPr>
                  </w:pPr>
                  <w:r w:rsidRPr="00C66B6D">
                    <w:rPr>
                      <w:rFonts w:ascii="Arial" w:hAnsi="Arial" w:cs="Arial"/>
                      <w:b/>
                      <w:noProof/>
                      <w:color w:val="FF0000"/>
                      <w:sz w:val="20"/>
                      <w:szCs w:val="20"/>
                    </w:rPr>
                    <w:t>20 min</w:t>
                  </w:r>
                </w:p>
              </w:tc>
            </w:tr>
            <w:tr w:rsidR="00C66B6D" w:rsidRPr="00C66B6D" w:rsidTr="00CB4359">
              <w:trPr>
                <w:cantSplit/>
                <w:trHeight w:val="343"/>
              </w:trPr>
              <w:tc>
                <w:tcPr>
                  <w:tcW w:w="8619" w:type="dxa"/>
                  <w:gridSpan w:val="5"/>
                  <w:tcBorders>
                    <w:top w:val="double" w:sz="4" w:space="0" w:color="auto"/>
                    <w:left w:val="double" w:sz="4" w:space="0" w:color="auto"/>
                    <w:bottom w:val="double" w:sz="4" w:space="0" w:color="auto"/>
                    <w:right w:val="double" w:sz="4" w:space="0" w:color="auto"/>
                  </w:tcBorders>
                  <w:vAlign w:val="center"/>
                </w:tcPr>
                <w:p w:rsidR="00C66B6D" w:rsidRPr="00C66B6D" w:rsidRDefault="00C66B6D" w:rsidP="00C66B6D">
                  <w:pPr>
                    <w:pStyle w:val="Cabealho"/>
                    <w:spacing w:line="360" w:lineRule="auto"/>
                    <w:rPr>
                      <w:rFonts w:ascii="Arial" w:hAnsi="Arial" w:cs="Arial"/>
                      <w:noProof/>
                      <w:color w:val="FF0000"/>
                      <w:sz w:val="20"/>
                      <w:szCs w:val="20"/>
                    </w:rPr>
                  </w:pPr>
                  <w:r w:rsidRPr="00C66B6D">
                    <w:rPr>
                      <w:rFonts w:ascii="Arial" w:hAnsi="Arial" w:cs="Arial"/>
                      <w:noProof/>
                      <w:color w:val="FF0000"/>
                      <w:sz w:val="20"/>
                      <w:szCs w:val="20"/>
                    </w:rPr>
                    <w:t>Coletivo (execução do esporte com regras definidas).</w:t>
                  </w:r>
                </w:p>
              </w:tc>
            </w:tr>
            <w:tr w:rsidR="00C66B6D" w:rsidRPr="00C66B6D" w:rsidTr="00CB4359">
              <w:trPr>
                <w:cantSplit/>
                <w:trHeight w:val="359"/>
              </w:trPr>
              <w:tc>
                <w:tcPr>
                  <w:tcW w:w="8619" w:type="dxa"/>
                  <w:gridSpan w:val="5"/>
                  <w:tcBorders>
                    <w:top w:val="double" w:sz="4" w:space="0" w:color="auto"/>
                    <w:left w:val="double" w:sz="4" w:space="0" w:color="auto"/>
                    <w:bottom w:val="double" w:sz="4" w:space="0" w:color="auto"/>
                    <w:right w:val="double" w:sz="4" w:space="0" w:color="auto"/>
                  </w:tcBorders>
                  <w:vAlign w:val="center"/>
                </w:tcPr>
                <w:p w:rsidR="00C66B6D" w:rsidRPr="00C66B6D" w:rsidRDefault="00C66B6D" w:rsidP="00C66B6D">
                  <w:pPr>
                    <w:pStyle w:val="Cabealho"/>
                    <w:spacing w:line="360" w:lineRule="auto"/>
                    <w:rPr>
                      <w:rFonts w:ascii="Arial" w:hAnsi="Arial" w:cs="Arial"/>
                      <w:b/>
                      <w:noProof/>
                      <w:color w:val="FF0000"/>
                      <w:sz w:val="20"/>
                      <w:szCs w:val="20"/>
                    </w:rPr>
                  </w:pPr>
                  <w:r w:rsidRPr="00C66B6D">
                    <w:rPr>
                      <w:rFonts w:ascii="Arial" w:hAnsi="Arial" w:cs="Arial"/>
                      <w:b/>
                      <w:noProof/>
                      <w:color w:val="FF0000"/>
                      <w:sz w:val="20"/>
                      <w:szCs w:val="20"/>
                    </w:rPr>
                    <w:t xml:space="preserve">6º MOMENTO – FINAL                                                                    </w:t>
                  </w:r>
                </w:p>
              </w:tc>
            </w:tr>
            <w:tr w:rsidR="00C66B6D" w:rsidRPr="00C66B6D" w:rsidTr="00CB4359">
              <w:trPr>
                <w:cantSplit/>
                <w:trHeight w:val="654"/>
              </w:trPr>
              <w:tc>
                <w:tcPr>
                  <w:tcW w:w="8619" w:type="dxa"/>
                  <w:gridSpan w:val="5"/>
                  <w:tcBorders>
                    <w:top w:val="double" w:sz="4" w:space="0" w:color="auto"/>
                    <w:left w:val="double" w:sz="4" w:space="0" w:color="auto"/>
                    <w:bottom w:val="double" w:sz="4" w:space="0" w:color="auto"/>
                    <w:right w:val="double" w:sz="4" w:space="0" w:color="auto"/>
                  </w:tcBorders>
                  <w:vAlign w:val="center"/>
                </w:tcPr>
                <w:p w:rsidR="00C66B6D" w:rsidRPr="00C66B6D" w:rsidRDefault="00C66B6D" w:rsidP="00C66B6D">
                  <w:pPr>
                    <w:pStyle w:val="Cabealho"/>
                    <w:spacing w:line="360" w:lineRule="auto"/>
                    <w:rPr>
                      <w:rFonts w:ascii="Arial" w:hAnsi="Arial" w:cs="Arial"/>
                      <w:noProof/>
                      <w:color w:val="FF0000"/>
                      <w:sz w:val="20"/>
                      <w:szCs w:val="20"/>
                    </w:rPr>
                  </w:pPr>
                  <w:r w:rsidRPr="00C66B6D">
                    <w:rPr>
                      <w:rFonts w:ascii="Arial" w:hAnsi="Arial" w:cs="Arial"/>
                      <w:noProof/>
                      <w:color w:val="FF0000"/>
                      <w:sz w:val="20"/>
                      <w:szCs w:val="20"/>
                    </w:rPr>
                    <w:t>Momento para os alunos conversarem à vontade ( o professor deve perguntar rapidamente qual foi o aprendizado da aula).</w:t>
                  </w:r>
                </w:p>
              </w:tc>
            </w:tr>
          </w:tbl>
          <w:p w:rsidR="00C66B6D" w:rsidRPr="00C66B6D" w:rsidRDefault="00C66B6D" w:rsidP="00C66B6D">
            <w:pPr>
              <w:spacing w:after="0"/>
              <w:jc w:val="both"/>
              <w:rPr>
                <w:rFonts w:cs="Arial"/>
                <w:b/>
                <w:color w:val="FF0000"/>
                <w:sz w:val="20"/>
                <w:szCs w:val="20"/>
              </w:rPr>
            </w:pPr>
          </w:p>
          <w:p w:rsidR="00C66B6D" w:rsidRPr="00C66B6D" w:rsidRDefault="00C66B6D" w:rsidP="00C66B6D">
            <w:pPr>
              <w:spacing w:after="0"/>
              <w:jc w:val="both"/>
              <w:rPr>
                <w:rFonts w:cs="Arial"/>
                <w:b/>
                <w:color w:val="FF0000"/>
                <w:sz w:val="20"/>
                <w:szCs w:val="20"/>
              </w:rPr>
            </w:pPr>
          </w:p>
          <w:p w:rsidR="00C66B6D" w:rsidRPr="00C66B6D" w:rsidRDefault="00C66B6D" w:rsidP="00C66B6D">
            <w:pPr>
              <w:spacing w:after="0"/>
              <w:jc w:val="both"/>
              <w:rPr>
                <w:rFonts w:cs="Arial"/>
                <w:b/>
                <w:color w:val="FF0000"/>
                <w:sz w:val="20"/>
                <w:szCs w:val="20"/>
              </w:rPr>
            </w:pPr>
          </w:p>
          <w:p w:rsidR="00C66B6D" w:rsidRPr="00C66B6D" w:rsidRDefault="00C66B6D" w:rsidP="00C66B6D">
            <w:pPr>
              <w:spacing w:after="0" w:line="360" w:lineRule="auto"/>
              <w:jc w:val="both"/>
              <w:rPr>
                <w:rFonts w:cs="Arial"/>
                <w:b/>
                <w:color w:val="FF0000"/>
                <w:sz w:val="20"/>
                <w:szCs w:val="20"/>
              </w:rPr>
            </w:pPr>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3884"/>
              <w:gridCol w:w="2643"/>
              <w:gridCol w:w="2022"/>
              <w:gridCol w:w="523"/>
            </w:tblGrid>
            <w:tr w:rsidR="00C66B6D" w:rsidRPr="00C66B6D" w:rsidTr="00CB4359">
              <w:trPr>
                <w:cantSplit/>
                <w:trHeight w:val="803"/>
              </w:trPr>
              <w:tc>
                <w:tcPr>
                  <w:tcW w:w="3884" w:type="dxa"/>
                  <w:tcBorders>
                    <w:top w:val="double" w:sz="4" w:space="0" w:color="auto"/>
                    <w:left w:val="double" w:sz="4" w:space="0" w:color="auto"/>
                    <w:bottom w:val="double" w:sz="4" w:space="0" w:color="auto"/>
                    <w:right w:val="double" w:sz="4" w:space="0" w:color="auto"/>
                  </w:tcBorders>
                  <w:vAlign w:val="center"/>
                </w:tcPr>
                <w:p w:rsidR="00C66B6D" w:rsidRPr="00C66B6D" w:rsidRDefault="00C66B6D" w:rsidP="00CB4359">
                  <w:pPr>
                    <w:pStyle w:val="Cabealho"/>
                    <w:spacing w:line="360" w:lineRule="auto"/>
                    <w:rPr>
                      <w:rFonts w:ascii="Arial" w:hAnsi="Arial" w:cs="Arial"/>
                      <w:b/>
                      <w:noProof/>
                      <w:color w:val="FF0000"/>
                      <w:sz w:val="20"/>
                      <w:szCs w:val="20"/>
                    </w:rPr>
                  </w:pPr>
                  <w:r w:rsidRPr="00C66B6D">
                    <w:rPr>
                      <w:rFonts w:ascii="Arial" w:hAnsi="Arial" w:cs="Arial"/>
                      <w:b/>
                      <w:noProof/>
                      <w:color w:val="FF0000"/>
                      <w:sz w:val="20"/>
                      <w:szCs w:val="20"/>
                    </w:rPr>
                    <w:t>Público / Faixa Etária: 9 a 16 anos</w:t>
                  </w:r>
                </w:p>
              </w:tc>
              <w:tc>
                <w:tcPr>
                  <w:tcW w:w="2643" w:type="dxa"/>
                  <w:tcBorders>
                    <w:top w:val="double" w:sz="4" w:space="0" w:color="auto"/>
                    <w:left w:val="double" w:sz="4" w:space="0" w:color="auto"/>
                    <w:bottom w:val="double" w:sz="4" w:space="0" w:color="auto"/>
                    <w:right w:val="double" w:sz="4" w:space="0" w:color="auto"/>
                  </w:tcBorders>
                  <w:vAlign w:val="center"/>
                </w:tcPr>
                <w:p w:rsidR="00C66B6D" w:rsidRPr="00C66B6D" w:rsidRDefault="00C66B6D" w:rsidP="00CB4359">
                  <w:pPr>
                    <w:pStyle w:val="Cabealho"/>
                    <w:spacing w:line="360" w:lineRule="auto"/>
                    <w:rPr>
                      <w:rFonts w:ascii="Arial" w:hAnsi="Arial" w:cs="Arial"/>
                      <w:b/>
                      <w:noProof/>
                      <w:color w:val="FF0000"/>
                      <w:sz w:val="20"/>
                      <w:szCs w:val="20"/>
                    </w:rPr>
                  </w:pPr>
                  <w:r w:rsidRPr="00C66B6D">
                    <w:rPr>
                      <w:rFonts w:ascii="Arial" w:hAnsi="Arial" w:cs="Arial"/>
                      <w:b/>
                      <w:noProof/>
                      <w:color w:val="FF0000"/>
                      <w:sz w:val="20"/>
                      <w:szCs w:val="20"/>
                    </w:rPr>
                    <w:t>Modalidade: futebol</w:t>
                  </w:r>
                </w:p>
              </w:tc>
              <w:tc>
                <w:tcPr>
                  <w:tcW w:w="2545" w:type="dxa"/>
                  <w:gridSpan w:val="2"/>
                  <w:tcBorders>
                    <w:top w:val="double" w:sz="4" w:space="0" w:color="auto"/>
                    <w:left w:val="double" w:sz="4" w:space="0" w:color="auto"/>
                    <w:bottom w:val="double" w:sz="4" w:space="0" w:color="auto"/>
                    <w:right w:val="double" w:sz="4" w:space="0" w:color="auto"/>
                  </w:tcBorders>
                  <w:vAlign w:val="center"/>
                </w:tcPr>
                <w:p w:rsidR="00C66B6D" w:rsidRPr="00C66B6D" w:rsidRDefault="00C66B6D" w:rsidP="00CB4359">
                  <w:pPr>
                    <w:pStyle w:val="Cabealho"/>
                    <w:spacing w:line="360" w:lineRule="auto"/>
                    <w:rPr>
                      <w:rFonts w:ascii="Arial" w:hAnsi="Arial" w:cs="Arial"/>
                      <w:b/>
                      <w:noProof/>
                      <w:color w:val="FF0000"/>
                      <w:sz w:val="20"/>
                      <w:szCs w:val="20"/>
                    </w:rPr>
                  </w:pPr>
                  <w:r w:rsidRPr="00C66B6D">
                    <w:rPr>
                      <w:rFonts w:ascii="Arial" w:hAnsi="Arial" w:cs="Arial"/>
                      <w:b/>
                      <w:noProof/>
                      <w:color w:val="FF0000"/>
                      <w:sz w:val="20"/>
                      <w:szCs w:val="20"/>
                    </w:rPr>
                    <w:t xml:space="preserve">Professor(a): </w:t>
                  </w:r>
                </w:p>
                <w:p w:rsidR="00C66B6D" w:rsidRPr="00C66B6D" w:rsidRDefault="00C66B6D" w:rsidP="00CB4359">
                  <w:pPr>
                    <w:pStyle w:val="Cabealho"/>
                    <w:spacing w:line="360" w:lineRule="auto"/>
                    <w:rPr>
                      <w:rFonts w:ascii="Arial" w:hAnsi="Arial" w:cs="Arial"/>
                      <w:b/>
                      <w:noProof/>
                      <w:color w:val="FF0000"/>
                      <w:sz w:val="20"/>
                      <w:szCs w:val="20"/>
                    </w:rPr>
                  </w:pPr>
                  <w:r w:rsidRPr="00C66B6D">
                    <w:rPr>
                      <w:rFonts w:ascii="Arial" w:hAnsi="Arial" w:cs="Arial"/>
                      <w:b/>
                      <w:noProof/>
                      <w:color w:val="FF0000"/>
                      <w:sz w:val="20"/>
                      <w:szCs w:val="20"/>
                    </w:rPr>
                    <w:t>Nailton Cerqueira de Souza</w:t>
                  </w:r>
                </w:p>
              </w:tc>
            </w:tr>
            <w:tr w:rsidR="00C66B6D" w:rsidRPr="00C66B6D" w:rsidTr="00CB4359">
              <w:trPr>
                <w:cantSplit/>
                <w:trHeight w:val="577"/>
              </w:trPr>
              <w:tc>
                <w:tcPr>
                  <w:tcW w:w="6527" w:type="dxa"/>
                  <w:gridSpan w:val="2"/>
                  <w:tcBorders>
                    <w:top w:val="double" w:sz="4" w:space="0" w:color="auto"/>
                    <w:left w:val="double" w:sz="4" w:space="0" w:color="auto"/>
                    <w:bottom w:val="double" w:sz="4" w:space="0" w:color="auto"/>
                    <w:right w:val="double" w:sz="4" w:space="0" w:color="auto"/>
                  </w:tcBorders>
                  <w:vAlign w:val="center"/>
                </w:tcPr>
                <w:p w:rsidR="00C66B6D" w:rsidRPr="00C66B6D" w:rsidRDefault="00C66B6D" w:rsidP="00CB4359">
                  <w:pPr>
                    <w:spacing w:after="0"/>
                    <w:rPr>
                      <w:rFonts w:cs="Arial"/>
                      <w:color w:val="FF0000"/>
                      <w:sz w:val="20"/>
                      <w:szCs w:val="20"/>
                    </w:rPr>
                  </w:pPr>
                  <w:r w:rsidRPr="00C66B6D">
                    <w:rPr>
                      <w:rFonts w:cs="Arial"/>
                      <w:b/>
                      <w:noProof/>
                      <w:color w:val="FF0000"/>
                      <w:sz w:val="20"/>
                      <w:szCs w:val="20"/>
                    </w:rPr>
                    <w:t xml:space="preserve">Tema socioambiental: </w:t>
                  </w:r>
                  <w:r w:rsidRPr="00C66B6D">
                    <w:rPr>
                      <w:rFonts w:cs="Arial"/>
                      <w:noProof/>
                      <w:color w:val="FF0000"/>
                      <w:sz w:val="20"/>
                      <w:szCs w:val="20"/>
                    </w:rPr>
                    <w:t>Ações socioambientalmente corretas.</w:t>
                  </w:r>
                </w:p>
              </w:tc>
              <w:tc>
                <w:tcPr>
                  <w:tcW w:w="2545" w:type="dxa"/>
                  <w:gridSpan w:val="2"/>
                  <w:tcBorders>
                    <w:top w:val="double" w:sz="4" w:space="0" w:color="auto"/>
                    <w:left w:val="double" w:sz="4" w:space="0" w:color="auto"/>
                    <w:bottom w:val="double" w:sz="4" w:space="0" w:color="auto"/>
                    <w:right w:val="double" w:sz="4" w:space="0" w:color="auto"/>
                  </w:tcBorders>
                  <w:vAlign w:val="center"/>
                </w:tcPr>
                <w:p w:rsidR="00C66B6D" w:rsidRPr="00C66B6D" w:rsidRDefault="00C66B6D" w:rsidP="00CB4359">
                  <w:pPr>
                    <w:pStyle w:val="Cabealho"/>
                    <w:spacing w:line="360" w:lineRule="auto"/>
                    <w:rPr>
                      <w:rFonts w:ascii="Arial" w:hAnsi="Arial" w:cs="Arial"/>
                      <w:b/>
                      <w:noProof/>
                      <w:color w:val="FF0000"/>
                      <w:sz w:val="20"/>
                      <w:szCs w:val="20"/>
                    </w:rPr>
                  </w:pPr>
                  <w:r w:rsidRPr="00C66B6D">
                    <w:rPr>
                      <w:rFonts w:ascii="Arial" w:hAnsi="Arial" w:cs="Arial"/>
                      <w:b/>
                      <w:noProof/>
                      <w:color w:val="FF0000"/>
                      <w:sz w:val="20"/>
                      <w:szCs w:val="20"/>
                    </w:rPr>
                    <w:t xml:space="preserve">Tempo da aula: 90 min </w:t>
                  </w:r>
                </w:p>
              </w:tc>
            </w:tr>
            <w:tr w:rsidR="00C66B6D" w:rsidRPr="00C66B6D" w:rsidTr="00CB4359">
              <w:trPr>
                <w:cantSplit/>
                <w:trHeight w:val="191"/>
              </w:trPr>
              <w:tc>
                <w:tcPr>
                  <w:tcW w:w="9072" w:type="dxa"/>
                  <w:gridSpan w:val="4"/>
                  <w:tcBorders>
                    <w:top w:val="double" w:sz="4" w:space="0" w:color="auto"/>
                    <w:left w:val="double" w:sz="4" w:space="0" w:color="auto"/>
                    <w:bottom w:val="double" w:sz="4" w:space="0" w:color="auto"/>
                    <w:right w:val="double" w:sz="4" w:space="0" w:color="auto"/>
                  </w:tcBorders>
                  <w:shd w:val="clear" w:color="auto" w:fill="D9D9D9"/>
                  <w:vAlign w:val="center"/>
                </w:tcPr>
                <w:p w:rsidR="00C66B6D" w:rsidRPr="00C66B6D" w:rsidRDefault="00C66B6D" w:rsidP="00CB4359">
                  <w:pPr>
                    <w:pStyle w:val="Cabealho"/>
                    <w:spacing w:line="360" w:lineRule="auto"/>
                    <w:rPr>
                      <w:rFonts w:ascii="Arial" w:hAnsi="Arial" w:cs="Arial"/>
                      <w:b/>
                      <w:noProof/>
                      <w:color w:val="FF0000"/>
                      <w:sz w:val="20"/>
                      <w:szCs w:val="20"/>
                    </w:rPr>
                  </w:pPr>
                  <w:r w:rsidRPr="00C66B6D">
                    <w:rPr>
                      <w:rFonts w:ascii="Arial" w:hAnsi="Arial" w:cs="Arial"/>
                      <w:b/>
                      <w:noProof/>
                      <w:color w:val="FF0000"/>
                      <w:sz w:val="20"/>
                      <w:szCs w:val="20"/>
                    </w:rPr>
                    <w:t>OBJETIVO(S):</w:t>
                  </w:r>
                </w:p>
              </w:tc>
            </w:tr>
            <w:tr w:rsidR="00C66B6D" w:rsidRPr="00C66B6D" w:rsidTr="00CB4359">
              <w:trPr>
                <w:cantSplit/>
                <w:trHeight w:val="732"/>
              </w:trPr>
              <w:tc>
                <w:tcPr>
                  <w:tcW w:w="9072" w:type="dxa"/>
                  <w:gridSpan w:val="4"/>
                  <w:tcBorders>
                    <w:top w:val="double" w:sz="4" w:space="0" w:color="auto"/>
                    <w:left w:val="double" w:sz="4" w:space="0" w:color="auto"/>
                    <w:bottom w:val="double" w:sz="4" w:space="0" w:color="auto"/>
                    <w:right w:val="double" w:sz="4" w:space="0" w:color="auto"/>
                  </w:tcBorders>
                  <w:vAlign w:val="center"/>
                </w:tcPr>
                <w:p w:rsidR="00C66B6D" w:rsidRPr="00C66B6D" w:rsidRDefault="00C66B6D" w:rsidP="00CB4359">
                  <w:pPr>
                    <w:spacing w:after="0"/>
                    <w:rPr>
                      <w:rFonts w:cs="Arial"/>
                      <w:color w:val="FF0000"/>
                      <w:sz w:val="20"/>
                      <w:szCs w:val="20"/>
                    </w:rPr>
                  </w:pPr>
                  <w:r w:rsidRPr="00C66B6D">
                    <w:rPr>
                      <w:rFonts w:cs="Arial"/>
                      <w:color w:val="FF0000"/>
                      <w:sz w:val="20"/>
                      <w:szCs w:val="20"/>
                    </w:rPr>
                    <w:t>Esportivo: proporcionar aos alunos conhecimentos e vivências sobre um torneio de futebol.</w:t>
                  </w:r>
                </w:p>
                <w:p w:rsidR="00C66B6D" w:rsidRPr="00C66B6D" w:rsidRDefault="00C66B6D" w:rsidP="00CB4359">
                  <w:pPr>
                    <w:spacing w:after="0"/>
                    <w:rPr>
                      <w:rFonts w:cs="Arial"/>
                      <w:color w:val="FF0000"/>
                      <w:sz w:val="20"/>
                      <w:szCs w:val="20"/>
                    </w:rPr>
                  </w:pPr>
                  <w:r w:rsidRPr="00C66B6D">
                    <w:rPr>
                      <w:rFonts w:cs="Arial"/>
                      <w:color w:val="FF0000"/>
                      <w:sz w:val="20"/>
                      <w:szCs w:val="20"/>
                    </w:rPr>
                    <w:t xml:space="preserve">Ambiental: oportunizar aos jovens </w:t>
                  </w:r>
                  <w:proofErr w:type="gramStart"/>
                  <w:r w:rsidRPr="00C66B6D">
                    <w:rPr>
                      <w:rFonts w:cs="Arial"/>
                      <w:color w:val="FF0000"/>
                      <w:sz w:val="20"/>
                      <w:szCs w:val="20"/>
                    </w:rPr>
                    <w:t>vivencias</w:t>
                  </w:r>
                  <w:proofErr w:type="gramEnd"/>
                  <w:r w:rsidRPr="00C66B6D">
                    <w:rPr>
                      <w:rFonts w:cs="Arial"/>
                      <w:color w:val="FF0000"/>
                      <w:sz w:val="20"/>
                      <w:szCs w:val="20"/>
                    </w:rPr>
                    <w:t xml:space="preserve"> práticas de exploração e bons tratos ambientais.  </w:t>
                  </w:r>
                </w:p>
              </w:tc>
            </w:tr>
            <w:tr w:rsidR="00C66B6D" w:rsidRPr="00C66B6D" w:rsidTr="00CB4359">
              <w:trPr>
                <w:cantSplit/>
                <w:trHeight w:val="298"/>
              </w:trPr>
              <w:tc>
                <w:tcPr>
                  <w:tcW w:w="9072" w:type="dxa"/>
                  <w:gridSpan w:val="4"/>
                  <w:tcBorders>
                    <w:top w:val="double" w:sz="4" w:space="0" w:color="auto"/>
                    <w:left w:val="double" w:sz="4" w:space="0" w:color="auto"/>
                    <w:bottom w:val="double" w:sz="4" w:space="0" w:color="auto"/>
                    <w:right w:val="double" w:sz="4" w:space="0" w:color="auto"/>
                  </w:tcBorders>
                  <w:shd w:val="clear" w:color="auto" w:fill="D9D9D9"/>
                  <w:vAlign w:val="center"/>
                </w:tcPr>
                <w:p w:rsidR="00C66B6D" w:rsidRPr="00C66B6D" w:rsidRDefault="00C66B6D" w:rsidP="00CB4359">
                  <w:pPr>
                    <w:pStyle w:val="Cabealho"/>
                    <w:spacing w:line="360" w:lineRule="auto"/>
                    <w:rPr>
                      <w:rFonts w:ascii="Arial" w:hAnsi="Arial" w:cs="Arial"/>
                      <w:b/>
                      <w:noProof/>
                      <w:color w:val="FF0000"/>
                      <w:sz w:val="20"/>
                      <w:szCs w:val="20"/>
                    </w:rPr>
                  </w:pPr>
                  <w:r w:rsidRPr="00C66B6D">
                    <w:rPr>
                      <w:rFonts w:ascii="Arial" w:hAnsi="Arial" w:cs="Arial"/>
                      <w:b/>
                      <w:noProof/>
                      <w:color w:val="FF0000"/>
                      <w:sz w:val="20"/>
                      <w:szCs w:val="20"/>
                    </w:rPr>
                    <w:t>DESCRIÇÃO DA AULA / SEQUÊNCIA DE ATIVIDADES:</w:t>
                  </w:r>
                </w:p>
              </w:tc>
            </w:tr>
            <w:tr w:rsidR="00C66B6D" w:rsidRPr="00C66B6D" w:rsidTr="00CB4359">
              <w:trPr>
                <w:cantSplit/>
                <w:trHeight w:val="1159"/>
              </w:trPr>
              <w:tc>
                <w:tcPr>
                  <w:tcW w:w="9072" w:type="dxa"/>
                  <w:gridSpan w:val="4"/>
                  <w:tcBorders>
                    <w:top w:val="double" w:sz="4" w:space="0" w:color="auto"/>
                    <w:left w:val="double" w:sz="4" w:space="0" w:color="auto"/>
                    <w:right w:val="double" w:sz="4" w:space="0" w:color="auto"/>
                  </w:tcBorders>
                  <w:vAlign w:val="center"/>
                </w:tcPr>
                <w:p w:rsidR="00C66B6D" w:rsidRPr="00C66B6D" w:rsidRDefault="00C66B6D" w:rsidP="00CB4359">
                  <w:pPr>
                    <w:spacing w:after="0"/>
                    <w:rPr>
                      <w:rFonts w:cs="Arial"/>
                      <w:b/>
                      <w:noProof/>
                      <w:color w:val="FF0000"/>
                      <w:sz w:val="20"/>
                      <w:szCs w:val="20"/>
                    </w:rPr>
                  </w:pPr>
                  <w:r w:rsidRPr="00C66B6D">
                    <w:rPr>
                      <w:rFonts w:cs="Arial"/>
                      <w:b/>
                      <w:noProof/>
                      <w:color w:val="FF0000"/>
                      <w:sz w:val="20"/>
                      <w:szCs w:val="20"/>
                    </w:rPr>
                    <w:t xml:space="preserve">1º MOMENTO – “TEMPO LIVRE” </w:t>
                  </w:r>
                </w:p>
                <w:p w:rsidR="00C66B6D" w:rsidRPr="00C66B6D" w:rsidRDefault="00C66B6D" w:rsidP="00CB4359">
                  <w:pPr>
                    <w:spacing w:after="0"/>
                    <w:rPr>
                      <w:rFonts w:cs="Arial"/>
                      <w:b/>
                      <w:noProof/>
                      <w:color w:val="FF0000"/>
                      <w:sz w:val="20"/>
                      <w:szCs w:val="20"/>
                    </w:rPr>
                  </w:pPr>
                  <w:r w:rsidRPr="00C66B6D">
                    <w:rPr>
                      <w:rFonts w:cs="Arial"/>
                      <w:b/>
                      <w:noProof/>
                      <w:color w:val="FF0000"/>
                      <w:sz w:val="20"/>
                      <w:szCs w:val="20"/>
                    </w:rPr>
                    <w:t xml:space="preserve">2º MOMENTO – RODA DE CONVERSAS                                                                                                            </w:t>
                  </w:r>
                </w:p>
                <w:p w:rsidR="00C66B6D" w:rsidRPr="00C66B6D" w:rsidRDefault="00C66B6D" w:rsidP="00CB4359">
                  <w:pPr>
                    <w:spacing w:after="0"/>
                    <w:rPr>
                      <w:rFonts w:cs="Arial"/>
                      <w:color w:val="FF0000"/>
                      <w:sz w:val="20"/>
                      <w:szCs w:val="20"/>
                    </w:rPr>
                  </w:pPr>
                  <w:r w:rsidRPr="00C66B6D">
                    <w:rPr>
                      <w:rFonts w:cs="Arial"/>
                      <w:b/>
                      <w:noProof/>
                      <w:color w:val="FF0000"/>
                      <w:sz w:val="20"/>
                      <w:szCs w:val="20"/>
                    </w:rPr>
                    <w:t>3º MOMENTO – JOGO DESPORTIVO AMBIENTAL</w:t>
                  </w:r>
                </w:p>
                <w:p w:rsidR="00C66B6D" w:rsidRPr="00C66B6D" w:rsidRDefault="00C66B6D" w:rsidP="00CB4359">
                  <w:pPr>
                    <w:spacing w:after="0"/>
                    <w:rPr>
                      <w:rFonts w:cs="Arial"/>
                      <w:color w:val="FF0000"/>
                      <w:sz w:val="20"/>
                      <w:szCs w:val="20"/>
                    </w:rPr>
                  </w:pPr>
                  <w:r w:rsidRPr="00C66B6D">
                    <w:rPr>
                      <w:rFonts w:cs="Arial"/>
                      <w:b/>
                      <w:noProof/>
                      <w:color w:val="FF0000"/>
                      <w:sz w:val="20"/>
                      <w:szCs w:val="20"/>
                    </w:rPr>
                    <w:t xml:space="preserve">4º MOMENTO – FINAL                                                                     </w:t>
                  </w:r>
                </w:p>
              </w:tc>
            </w:tr>
            <w:tr w:rsidR="00C66B6D" w:rsidRPr="00C66B6D" w:rsidTr="00CB4359">
              <w:trPr>
                <w:cantSplit/>
                <w:trHeight w:val="355"/>
              </w:trPr>
              <w:tc>
                <w:tcPr>
                  <w:tcW w:w="8549" w:type="dxa"/>
                  <w:gridSpan w:val="3"/>
                  <w:tcBorders>
                    <w:top w:val="double" w:sz="4" w:space="0" w:color="auto"/>
                    <w:left w:val="double" w:sz="4" w:space="0" w:color="auto"/>
                    <w:bottom w:val="double" w:sz="4" w:space="0" w:color="auto"/>
                    <w:right w:val="double" w:sz="4" w:space="0" w:color="auto"/>
                  </w:tcBorders>
                  <w:vAlign w:val="center"/>
                </w:tcPr>
                <w:p w:rsidR="00C66B6D" w:rsidRPr="00C66B6D" w:rsidRDefault="00C66B6D" w:rsidP="00CB4359">
                  <w:pPr>
                    <w:pStyle w:val="Cabealho"/>
                    <w:spacing w:line="360" w:lineRule="auto"/>
                    <w:rPr>
                      <w:rFonts w:ascii="Arial" w:hAnsi="Arial" w:cs="Arial"/>
                      <w:noProof/>
                      <w:color w:val="FF0000"/>
                      <w:sz w:val="20"/>
                      <w:szCs w:val="20"/>
                    </w:rPr>
                  </w:pPr>
                  <w:r w:rsidRPr="00C66B6D">
                    <w:rPr>
                      <w:rFonts w:ascii="Arial" w:hAnsi="Arial" w:cs="Arial"/>
                      <w:b/>
                      <w:noProof/>
                      <w:color w:val="FF0000"/>
                      <w:sz w:val="20"/>
                      <w:szCs w:val="20"/>
                    </w:rPr>
                    <w:t>RECURSOS NECESSÁRIOS:</w:t>
                  </w:r>
                </w:p>
              </w:tc>
              <w:tc>
                <w:tcPr>
                  <w:tcW w:w="523" w:type="dxa"/>
                  <w:tcBorders>
                    <w:top w:val="double" w:sz="4" w:space="0" w:color="auto"/>
                    <w:left w:val="double" w:sz="4" w:space="0" w:color="auto"/>
                    <w:bottom w:val="double" w:sz="4" w:space="0" w:color="auto"/>
                    <w:right w:val="double" w:sz="4" w:space="0" w:color="auto"/>
                  </w:tcBorders>
                  <w:vAlign w:val="center"/>
                </w:tcPr>
                <w:p w:rsidR="00C66B6D" w:rsidRPr="00C66B6D" w:rsidRDefault="00C66B6D" w:rsidP="00CB4359">
                  <w:pPr>
                    <w:pStyle w:val="Cabealho"/>
                    <w:spacing w:line="360" w:lineRule="auto"/>
                    <w:rPr>
                      <w:rFonts w:ascii="Arial" w:hAnsi="Arial" w:cs="Arial"/>
                      <w:b/>
                      <w:noProof/>
                      <w:color w:val="FF0000"/>
                      <w:sz w:val="20"/>
                      <w:szCs w:val="20"/>
                    </w:rPr>
                  </w:pPr>
                </w:p>
              </w:tc>
            </w:tr>
            <w:tr w:rsidR="00C66B6D" w:rsidRPr="00C66B6D" w:rsidTr="00CB4359">
              <w:trPr>
                <w:cantSplit/>
                <w:trHeight w:val="355"/>
              </w:trPr>
              <w:tc>
                <w:tcPr>
                  <w:tcW w:w="8549" w:type="dxa"/>
                  <w:gridSpan w:val="3"/>
                  <w:tcBorders>
                    <w:top w:val="double" w:sz="4" w:space="0" w:color="auto"/>
                    <w:left w:val="double" w:sz="4" w:space="0" w:color="auto"/>
                    <w:bottom w:val="double" w:sz="4" w:space="0" w:color="auto"/>
                    <w:right w:val="double" w:sz="4" w:space="0" w:color="auto"/>
                  </w:tcBorders>
                  <w:vAlign w:val="center"/>
                </w:tcPr>
                <w:p w:rsidR="00C66B6D" w:rsidRPr="00C66B6D" w:rsidRDefault="00C66B6D" w:rsidP="00CB4359">
                  <w:pPr>
                    <w:spacing w:after="0"/>
                    <w:rPr>
                      <w:rFonts w:cs="Arial"/>
                      <w:color w:val="FF0000"/>
                      <w:sz w:val="20"/>
                      <w:szCs w:val="20"/>
                    </w:rPr>
                  </w:pPr>
                  <w:r w:rsidRPr="00C66B6D">
                    <w:rPr>
                      <w:rFonts w:cs="Arial"/>
                      <w:color w:val="FF0000"/>
                      <w:sz w:val="20"/>
                      <w:szCs w:val="20"/>
                    </w:rPr>
                    <w:t xml:space="preserve">Materiais de primeiros socorros </w:t>
                  </w:r>
                </w:p>
              </w:tc>
              <w:tc>
                <w:tcPr>
                  <w:tcW w:w="523" w:type="dxa"/>
                  <w:tcBorders>
                    <w:top w:val="double" w:sz="4" w:space="0" w:color="auto"/>
                    <w:left w:val="double" w:sz="4" w:space="0" w:color="auto"/>
                    <w:bottom w:val="double" w:sz="4" w:space="0" w:color="auto"/>
                    <w:right w:val="double" w:sz="4" w:space="0" w:color="auto"/>
                  </w:tcBorders>
                  <w:vAlign w:val="center"/>
                </w:tcPr>
                <w:p w:rsidR="00C66B6D" w:rsidRPr="00C66B6D" w:rsidRDefault="00C66B6D" w:rsidP="00CB4359">
                  <w:pPr>
                    <w:pStyle w:val="Cabealho"/>
                    <w:spacing w:line="360" w:lineRule="auto"/>
                    <w:rPr>
                      <w:rFonts w:ascii="Arial" w:hAnsi="Arial" w:cs="Arial"/>
                      <w:b/>
                      <w:noProof/>
                      <w:color w:val="FF0000"/>
                      <w:sz w:val="20"/>
                      <w:szCs w:val="20"/>
                    </w:rPr>
                  </w:pPr>
                </w:p>
              </w:tc>
            </w:tr>
            <w:tr w:rsidR="00C66B6D" w:rsidRPr="00C66B6D" w:rsidTr="00CB4359">
              <w:trPr>
                <w:cantSplit/>
                <w:trHeight w:val="355"/>
              </w:trPr>
              <w:tc>
                <w:tcPr>
                  <w:tcW w:w="8549" w:type="dxa"/>
                  <w:gridSpan w:val="3"/>
                  <w:tcBorders>
                    <w:top w:val="double" w:sz="4" w:space="0" w:color="auto"/>
                    <w:left w:val="double" w:sz="4" w:space="0" w:color="auto"/>
                    <w:bottom w:val="double" w:sz="4" w:space="0" w:color="auto"/>
                    <w:right w:val="double" w:sz="4" w:space="0" w:color="auto"/>
                  </w:tcBorders>
                  <w:vAlign w:val="center"/>
                </w:tcPr>
                <w:p w:rsidR="00C66B6D" w:rsidRPr="00C66B6D" w:rsidRDefault="00C66B6D" w:rsidP="00CB4359">
                  <w:pPr>
                    <w:pStyle w:val="Cabealho"/>
                    <w:spacing w:line="360" w:lineRule="auto"/>
                    <w:rPr>
                      <w:rFonts w:ascii="Arial" w:hAnsi="Arial" w:cs="Arial"/>
                      <w:b/>
                      <w:noProof/>
                      <w:color w:val="FF0000"/>
                      <w:sz w:val="20"/>
                      <w:szCs w:val="20"/>
                    </w:rPr>
                  </w:pPr>
                  <w:r w:rsidRPr="00C66B6D">
                    <w:rPr>
                      <w:rFonts w:ascii="Arial" w:hAnsi="Arial" w:cs="Arial"/>
                      <w:b/>
                      <w:noProof/>
                      <w:color w:val="FF0000"/>
                      <w:sz w:val="20"/>
                      <w:szCs w:val="20"/>
                    </w:rPr>
                    <w:t xml:space="preserve">1º MOMENTO – “TEMPO LIVRE”                                                            </w:t>
                  </w:r>
                </w:p>
              </w:tc>
              <w:tc>
                <w:tcPr>
                  <w:tcW w:w="523" w:type="dxa"/>
                  <w:tcBorders>
                    <w:top w:val="double" w:sz="4" w:space="0" w:color="auto"/>
                    <w:left w:val="double" w:sz="4" w:space="0" w:color="auto"/>
                    <w:bottom w:val="double" w:sz="4" w:space="0" w:color="auto"/>
                    <w:right w:val="double" w:sz="4" w:space="0" w:color="auto"/>
                  </w:tcBorders>
                  <w:vAlign w:val="center"/>
                </w:tcPr>
                <w:p w:rsidR="00C66B6D" w:rsidRPr="00C66B6D" w:rsidRDefault="00C66B6D" w:rsidP="00CB4359">
                  <w:pPr>
                    <w:pStyle w:val="Cabealho"/>
                    <w:spacing w:line="360" w:lineRule="auto"/>
                    <w:rPr>
                      <w:rFonts w:ascii="Arial" w:hAnsi="Arial" w:cs="Arial"/>
                      <w:b/>
                      <w:noProof/>
                      <w:color w:val="FF0000"/>
                      <w:sz w:val="20"/>
                      <w:szCs w:val="20"/>
                    </w:rPr>
                  </w:pPr>
                </w:p>
              </w:tc>
            </w:tr>
            <w:tr w:rsidR="00C66B6D" w:rsidRPr="00C66B6D" w:rsidTr="00CB4359">
              <w:trPr>
                <w:cantSplit/>
                <w:trHeight w:val="655"/>
              </w:trPr>
              <w:tc>
                <w:tcPr>
                  <w:tcW w:w="9072" w:type="dxa"/>
                  <w:gridSpan w:val="4"/>
                  <w:tcBorders>
                    <w:top w:val="double" w:sz="4" w:space="0" w:color="auto"/>
                    <w:left w:val="double" w:sz="4" w:space="0" w:color="auto"/>
                    <w:bottom w:val="double" w:sz="4" w:space="0" w:color="auto"/>
                    <w:right w:val="double" w:sz="4" w:space="0" w:color="auto"/>
                  </w:tcBorders>
                  <w:vAlign w:val="center"/>
                </w:tcPr>
                <w:p w:rsidR="00C66B6D" w:rsidRPr="00C66B6D" w:rsidRDefault="00C66B6D" w:rsidP="00CB4359">
                  <w:pPr>
                    <w:spacing w:after="0"/>
                    <w:rPr>
                      <w:rFonts w:cs="Arial"/>
                      <w:color w:val="FF0000"/>
                      <w:sz w:val="20"/>
                      <w:szCs w:val="20"/>
                    </w:rPr>
                  </w:pPr>
                  <w:r w:rsidRPr="00C66B6D">
                    <w:rPr>
                      <w:rFonts w:cs="Arial"/>
                      <w:noProof/>
                      <w:color w:val="FF0000"/>
                      <w:sz w:val="20"/>
                      <w:szCs w:val="20"/>
                    </w:rPr>
                    <w:t>Momento durante o qual o professor deve observar a interação entre os alunos, (formação de grupos, exclusão ou inclusão de alunos, participação de todos,  etc).</w:t>
                  </w:r>
                </w:p>
              </w:tc>
            </w:tr>
            <w:tr w:rsidR="00C66B6D" w:rsidRPr="00C66B6D" w:rsidTr="00CB4359">
              <w:trPr>
                <w:cantSplit/>
                <w:trHeight w:val="361"/>
              </w:trPr>
              <w:tc>
                <w:tcPr>
                  <w:tcW w:w="8549" w:type="dxa"/>
                  <w:gridSpan w:val="3"/>
                  <w:tcBorders>
                    <w:top w:val="double" w:sz="4" w:space="0" w:color="auto"/>
                    <w:left w:val="double" w:sz="4" w:space="0" w:color="auto"/>
                    <w:bottom w:val="double" w:sz="4" w:space="0" w:color="auto"/>
                    <w:right w:val="double" w:sz="4" w:space="0" w:color="auto"/>
                  </w:tcBorders>
                  <w:vAlign w:val="center"/>
                </w:tcPr>
                <w:p w:rsidR="00C66B6D" w:rsidRPr="00C66B6D" w:rsidRDefault="00C66B6D" w:rsidP="00CB4359">
                  <w:pPr>
                    <w:spacing w:after="0"/>
                    <w:rPr>
                      <w:rFonts w:cs="Arial"/>
                      <w:b/>
                      <w:noProof/>
                      <w:color w:val="FF0000"/>
                      <w:sz w:val="20"/>
                      <w:szCs w:val="20"/>
                    </w:rPr>
                  </w:pPr>
                  <w:r w:rsidRPr="00C66B6D">
                    <w:rPr>
                      <w:rFonts w:cs="Arial"/>
                      <w:b/>
                      <w:noProof/>
                      <w:color w:val="FF0000"/>
                      <w:sz w:val="20"/>
                      <w:szCs w:val="20"/>
                    </w:rPr>
                    <w:t>3º MOMENTO – SOCIOAMBIENTAL</w:t>
                  </w:r>
                </w:p>
              </w:tc>
              <w:tc>
                <w:tcPr>
                  <w:tcW w:w="523" w:type="dxa"/>
                  <w:tcBorders>
                    <w:top w:val="double" w:sz="4" w:space="0" w:color="auto"/>
                    <w:left w:val="double" w:sz="4" w:space="0" w:color="auto"/>
                    <w:bottom w:val="double" w:sz="4" w:space="0" w:color="auto"/>
                    <w:right w:val="double" w:sz="4" w:space="0" w:color="auto"/>
                  </w:tcBorders>
                  <w:vAlign w:val="center"/>
                </w:tcPr>
                <w:p w:rsidR="00C66B6D" w:rsidRPr="00C66B6D" w:rsidRDefault="00C66B6D" w:rsidP="00CB4359">
                  <w:pPr>
                    <w:pStyle w:val="Cabealho"/>
                    <w:spacing w:line="360" w:lineRule="auto"/>
                    <w:rPr>
                      <w:rFonts w:ascii="Arial" w:hAnsi="Arial" w:cs="Arial"/>
                      <w:b/>
                      <w:noProof/>
                      <w:color w:val="FF0000"/>
                      <w:sz w:val="20"/>
                      <w:szCs w:val="20"/>
                    </w:rPr>
                  </w:pPr>
                </w:p>
              </w:tc>
            </w:tr>
            <w:tr w:rsidR="00C66B6D" w:rsidRPr="00C66B6D" w:rsidTr="00CB4359">
              <w:trPr>
                <w:cantSplit/>
                <w:trHeight w:val="1379"/>
              </w:trPr>
              <w:tc>
                <w:tcPr>
                  <w:tcW w:w="9072" w:type="dxa"/>
                  <w:gridSpan w:val="4"/>
                  <w:tcBorders>
                    <w:top w:val="double" w:sz="4" w:space="0" w:color="auto"/>
                    <w:left w:val="double" w:sz="4" w:space="0" w:color="auto"/>
                    <w:bottom w:val="double" w:sz="4" w:space="0" w:color="auto"/>
                    <w:right w:val="double" w:sz="4" w:space="0" w:color="auto"/>
                  </w:tcBorders>
                  <w:vAlign w:val="center"/>
                </w:tcPr>
                <w:p w:rsidR="00C66B6D" w:rsidRPr="00C66B6D" w:rsidRDefault="00C66B6D" w:rsidP="00CB4359">
                  <w:pPr>
                    <w:spacing w:after="0"/>
                    <w:rPr>
                      <w:rFonts w:cs="Arial"/>
                      <w:color w:val="FF0000"/>
                      <w:sz w:val="20"/>
                      <w:szCs w:val="20"/>
                    </w:rPr>
                  </w:pPr>
                  <w:r w:rsidRPr="00C66B6D">
                    <w:rPr>
                      <w:rFonts w:cs="Arial"/>
                      <w:color w:val="FF0000"/>
                      <w:sz w:val="20"/>
                      <w:szCs w:val="20"/>
                    </w:rPr>
                    <w:t xml:space="preserve">Atividade </w:t>
                  </w:r>
                  <w:proofErr w:type="gramStart"/>
                  <w:r w:rsidRPr="00C66B6D">
                    <w:rPr>
                      <w:rFonts w:cs="Arial"/>
                      <w:color w:val="FF0000"/>
                      <w:sz w:val="20"/>
                      <w:szCs w:val="20"/>
                    </w:rPr>
                    <w:t>1</w:t>
                  </w:r>
                  <w:proofErr w:type="gramEnd"/>
                </w:p>
                <w:p w:rsidR="00C66B6D" w:rsidRPr="00C66B6D" w:rsidRDefault="00C66B6D" w:rsidP="00CB4359">
                  <w:pPr>
                    <w:spacing w:after="0"/>
                    <w:rPr>
                      <w:rFonts w:cs="Arial"/>
                      <w:color w:val="FF0000"/>
                      <w:sz w:val="20"/>
                      <w:szCs w:val="20"/>
                    </w:rPr>
                  </w:pPr>
                  <w:r w:rsidRPr="00C66B6D">
                    <w:rPr>
                      <w:rFonts w:cs="Arial"/>
                      <w:color w:val="FF0000"/>
                      <w:sz w:val="20"/>
                      <w:szCs w:val="20"/>
                    </w:rPr>
                    <w:t>Trilha ecológica (o professor percorrerá uma trilha com os jovens, para que possam ver e tocar elementos da natureza).</w:t>
                  </w:r>
                </w:p>
                <w:p w:rsidR="00C66B6D" w:rsidRPr="00C66B6D" w:rsidRDefault="00C66B6D" w:rsidP="00CB4359">
                  <w:pPr>
                    <w:spacing w:after="0"/>
                    <w:rPr>
                      <w:rFonts w:cs="Arial"/>
                      <w:color w:val="FF0000"/>
                      <w:sz w:val="20"/>
                      <w:szCs w:val="20"/>
                    </w:rPr>
                  </w:pPr>
                  <w:r w:rsidRPr="00C66B6D">
                    <w:rPr>
                      <w:rFonts w:cs="Arial"/>
                      <w:color w:val="FF0000"/>
                      <w:sz w:val="20"/>
                      <w:szCs w:val="20"/>
                    </w:rPr>
                    <w:t xml:space="preserve">Atividade </w:t>
                  </w:r>
                  <w:proofErr w:type="gramStart"/>
                  <w:r w:rsidRPr="00C66B6D">
                    <w:rPr>
                      <w:rFonts w:cs="Arial"/>
                      <w:color w:val="FF0000"/>
                      <w:sz w:val="20"/>
                      <w:szCs w:val="20"/>
                    </w:rPr>
                    <w:t>2</w:t>
                  </w:r>
                  <w:proofErr w:type="gramEnd"/>
                </w:p>
                <w:p w:rsidR="00C66B6D" w:rsidRPr="00C66B6D" w:rsidRDefault="00C66B6D" w:rsidP="00CB4359">
                  <w:pPr>
                    <w:spacing w:after="0"/>
                    <w:rPr>
                      <w:rFonts w:cs="Arial"/>
                      <w:color w:val="FF0000"/>
                      <w:sz w:val="20"/>
                      <w:szCs w:val="20"/>
                    </w:rPr>
                  </w:pPr>
                  <w:r w:rsidRPr="00C66B6D">
                    <w:rPr>
                      <w:rFonts w:cs="Arial"/>
                      <w:color w:val="FF0000"/>
                      <w:sz w:val="20"/>
                      <w:szCs w:val="20"/>
                    </w:rPr>
                    <w:t xml:space="preserve">O professor norteará uma atividade de plantio de árvores e plantas em um espaço ao </w:t>
                  </w:r>
                  <w:proofErr w:type="gramStart"/>
                  <w:r w:rsidRPr="00C66B6D">
                    <w:rPr>
                      <w:rFonts w:cs="Arial"/>
                      <w:color w:val="FF0000"/>
                      <w:sz w:val="20"/>
                      <w:szCs w:val="20"/>
                    </w:rPr>
                    <w:t>qual os</w:t>
                  </w:r>
                  <w:proofErr w:type="gramEnd"/>
                  <w:r w:rsidRPr="00C66B6D">
                    <w:rPr>
                      <w:rFonts w:cs="Arial"/>
                      <w:color w:val="FF0000"/>
                      <w:sz w:val="20"/>
                      <w:szCs w:val="20"/>
                    </w:rPr>
                    <w:t xml:space="preserve"> alunos darão um nome. </w:t>
                  </w:r>
                </w:p>
              </w:tc>
            </w:tr>
            <w:tr w:rsidR="00C66B6D" w:rsidRPr="00C66B6D" w:rsidTr="00CB4359">
              <w:trPr>
                <w:cantSplit/>
                <w:trHeight w:val="373"/>
              </w:trPr>
              <w:tc>
                <w:tcPr>
                  <w:tcW w:w="9072" w:type="dxa"/>
                  <w:gridSpan w:val="4"/>
                  <w:tcBorders>
                    <w:top w:val="double" w:sz="4" w:space="0" w:color="auto"/>
                    <w:left w:val="double" w:sz="4" w:space="0" w:color="auto"/>
                    <w:bottom w:val="double" w:sz="4" w:space="0" w:color="auto"/>
                    <w:right w:val="double" w:sz="4" w:space="0" w:color="auto"/>
                  </w:tcBorders>
                  <w:vAlign w:val="center"/>
                </w:tcPr>
                <w:p w:rsidR="00C66B6D" w:rsidRPr="00C66B6D" w:rsidRDefault="00C66B6D" w:rsidP="00CB4359">
                  <w:pPr>
                    <w:pStyle w:val="Cabealho"/>
                    <w:spacing w:line="360" w:lineRule="auto"/>
                    <w:rPr>
                      <w:rFonts w:ascii="Arial" w:hAnsi="Arial" w:cs="Arial"/>
                      <w:b/>
                      <w:noProof/>
                      <w:color w:val="FF0000"/>
                      <w:sz w:val="20"/>
                      <w:szCs w:val="20"/>
                    </w:rPr>
                  </w:pPr>
                  <w:r w:rsidRPr="00C66B6D">
                    <w:rPr>
                      <w:rFonts w:ascii="Arial" w:hAnsi="Arial" w:cs="Arial"/>
                      <w:b/>
                      <w:noProof/>
                      <w:color w:val="FF0000"/>
                      <w:sz w:val="20"/>
                      <w:szCs w:val="20"/>
                    </w:rPr>
                    <w:t xml:space="preserve">4º MOMENTO – FINAL                                                                   </w:t>
                  </w:r>
                </w:p>
              </w:tc>
            </w:tr>
            <w:tr w:rsidR="00C66B6D" w:rsidRPr="00C66B6D" w:rsidTr="00CB4359">
              <w:trPr>
                <w:cantSplit/>
                <w:trHeight w:val="485"/>
              </w:trPr>
              <w:tc>
                <w:tcPr>
                  <w:tcW w:w="9072" w:type="dxa"/>
                  <w:gridSpan w:val="4"/>
                  <w:tcBorders>
                    <w:top w:val="double" w:sz="4" w:space="0" w:color="auto"/>
                    <w:left w:val="double" w:sz="4" w:space="0" w:color="auto"/>
                    <w:bottom w:val="double" w:sz="4" w:space="0" w:color="auto"/>
                    <w:right w:val="double" w:sz="4" w:space="0" w:color="auto"/>
                  </w:tcBorders>
                  <w:vAlign w:val="center"/>
                </w:tcPr>
                <w:p w:rsidR="00C66B6D" w:rsidRPr="00C66B6D" w:rsidRDefault="00C66B6D" w:rsidP="00CB4359">
                  <w:pPr>
                    <w:pStyle w:val="Cabealho"/>
                    <w:spacing w:line="360" w:lineRule="auto"/>
                    <w:rPr>
                      <w:rFonts w:ascii="Arial" w:hAnsi="Arial" w:cs="Arial"/>
                      <w:noProof/>
                      <w:color w:val="FF0000"/>
                      <w:sz w:val="20"/>
                      <w:szCs w:val="20"/>
                    </w:rPr>
                  </w:pPr>
                  <w:r w:rsidRPr="00C66B6D">
                    <w:rPr>
                      <w:rFonts w:ascii="Arial" w:hAnsi="Arial" w:cs="Arial"/>
                      <w:noProof/>
                      <w:color w:val="FF0000"/>
                      <w:sz w:val="20"/>
                      <w:szCs w:val="20"/>
                    </w:rPr>
                    <w:t>Momento para os alunos conversarem à vontade (o professor deve perguntar rapidamente qual foi o aprendizado da aula)</w:t>
                  </w:r>
                </w:p>
              </w:tc>
            </w:tr>
          </w:tbl>
          <w:p w:rsidR="00C66B6D" w:rsidRPr="00C66B6D" w:rsidRDefault="00C66B6D" w:rsidP="00C66B6D">
            <w:pPr>
              <w:spacing w:after="0"/>
              <w:jc w:val="both"/>
              <w:rPr>
                <w:rFonts w:cs="Arial"/>
                <w:b/>
                <w:color w:val="FF0000"/>
                <w:sz w:val="20"/>
                <w:szCs w:val="20"/>
              </w:rPr>
            </w:pPr>
          </w:p>
          <w:p w:rsidR="00C66B6D" w:rsidRPr="00C66B6D" w:rsidRDefault="00C66B6D" w:rsidP="00C66B6D">
            <w:pPr>
              <w:spacing w:after="0"/>
              <w:jc w:val="both"/>
              <w:rPr>
                <w:rFonts w:cs="Arial"/>
                <w:b/>
                <w:color w:val="FF0000"/>
                <w:sz w:val="20"/>
                <w:szCs w:val="20"/>
              </w:rPr>
            </w:pPr>
          </w:p>
          <w:p w:rsidR="00C66B6D" w:rsidRPr="00C66B6D" w:rsidRDefault="00C66B6D" w:rsidP="00C66B6D">
            <w:pPr>
              <w:spacing w:after="0"/>
              <w:jc w:val="both"/>
              <w:rPr>
                <w:rFonts w:cs="Arial"/>
                <w:b/>
                <w:color w:val="FF0000"/>
                <w:sz w:val="20"/>
                <w:szCs w:val="20"/>
              </w:rPr>
            </w:pPr>
            <w:r w:rsidRPr="00C66B6D">
              <w:rPr>
                <w:rFonts w:cs="Arial"/>
                <w:b/>
                <w:color w:val="FF0000"/>
                <w:sz w:val="20"/>
                <w:szCs w:val="20"/>
              </w:rPr>
              <w:t xml:space="preserve">PLANO DE AULA </w:t>
            </w:r>
            <w:proofErr w:type="gramStart"/>
            <w:r w:rsidRPr="00C66B6D">
              <w:rPr>
                <w:rFonts w:cs="Arial"/>
                <w:b/>
                <w:color w:val="FF0000"/>
                <w:sz w:val="20"/>
                <w:szCs w:val="20"/>
              </w:rPr>
              <w:t>3</w:t>
            </w:r>
            <w:proofErr w:type="gramEnd"/>
          </w:p>
          <w:p w:rsidR="00C66B6D" w:rsidRPr="00C66B6D" w:rsidRDefault="00C66B6D" w:rsidP="00C66B6D">
            <w:pPr>
              <w:spacing w:after="0"/>
              <w:jc w:val="both"/>
              <w:rPr>
                <w:rFonts w:cs="Arial"/>
                <w:b/>
                <w:color w:val="FF0000"/>
                <w:sz w:val="20"/>
                <w:szCs w:val="20"/>
              </w:rPr>
            </w:pPr>
          </w:p>
          <w:tbl>
            <w:tblPr>
              <w:tblW w:w="893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3386"/>
              <w:gridCol w:w="2364"/>
              <w:gridCol w:w="1763"/>
              <w:gridCol w:w="1418"/>
            </w:tblGrid>
            <w:tr w:rsidR="00C66B6D" w:rsidRPr="00C66B6D" w:rsidTr="00CB4359">
              <w:trPr>
                <w:cantSplit/>
                <w:trHeight w:val="1050"/>
              </w:trPr>
              <w:tc>
                <w:tcPr>
                  <w:tcW w:w="3386" w:type="dxa"/>
                  <w:tcBorders>
                    <w:top w:val="double" w:sz="4" w:space="0" w:color="auto"/>
                    <w:left w:val="double" w:sz="4" w:space="0" w:color="auto"/>
                    <w:bottom w:val="double" w:sz="4" w:space="0" w:color="auto"/>
                    <w:right w:val="double" w:sz="4" w:space="0" w:color="auto"/>
                  </w:tcBorders>
                  <w:vAlign w:val="center"/>
                </w:tcPr>
                <w:p w:rsidR="00C66B6D" w:rsidRPr="00C66B6D" w:rsidRDefault="00C66B6D" w:rsidP="00CB4359">
                  <w:pPr>
                    <w:pStyle w:val="Cabealho"/>
                    <w:spacing w:line="360" w:lineRule="auto"/>
                    <w:rPr>
                      <w:rFonts w:ascii="Arial" w:hAnsi="Arial" w:cs="Arial"/>
                      <w:b/>
                      <w:noProof/>
                      <w:color w:val="FF0000"/>
                      <w:sz w:val="20"/>
                      <w:szCs w:val="20"/>
                    </w:rPr>
                  </w:pPr>
                  <w:r w:rsidRPr="00C66B6D">
                    <w:rPr>
                      <w:rFonts w:ascii="Arial" w:hAnsi="Arial" w:cs="Arial"/>
                      <w:b/>
                      <w:noProof/>
                      <w:color w:val="FF0000"/>
                      <w:sz w:val="20"/>
                      <w:szCs w:val="20"/>
                    </w:rPr>
                    <w:t>Público / Faixa Etária: 9 a 16 anos</w:t>
                  </w:r>
                </w:p>
              </w:tc>
              <w:tc>
                <w:tcPr>
                  <w:tcW w:w="2364" w:type="dxa"/>
                  <w:tcBorders>
                    <w:top w:val="double" w:sz="4" w:space="0" w:color="auto"/>
                    <w:left w:val="double" w:sz="4" w:space="0" w:color="auto"/>
                    <w:bottom w:val="double" w:sz="4" w:space="0" w:color="auto"/>
                    <w:right w:val="double" w:sz="4" w:space="0" w:color="auto"/>
                  </w:tcBorders>
                  <w:vAlign w:val="center"/>
                </w:tcPr>
                <w:p w:rsidR="00C66B6D" w:rsidRPr="00C66B6D" w:rsidRDefault="00C66B6D" w:rsidP="00CB4359">
                  <w:pPr>
                    <w:pStyle w:val="Cabealho"/>
                    <w:spacing w:line="360" w:lineRule="auto"/>
                    <w:rPr>
                      <w:rFonts w:ascii="Arial" w:hAnsi="Arial" w:cs="Arial"/>
                      <w:b/>
                      <w:noProof/>
                      <w:color w:val="FF0000"/>
                      <w:sz w:val="20"/>
                      <w:szCs w:val="20"/>
                    </w:rPr>
                  </w:pPr>
                  <w:r w:rsidRPr="00C66B6D">
                    <w:rPr>
                      <w:rFonts w:ascii="Arial" w:hAnsi="Arial" w:cs="Arial"/>
                      <w:b/>
                      <w:noProof/>
                      <w:color w:val="FF0000"/>
                      <w:sz w:val="20"/>
                      <w:szCs w:val="20"/>
                    </w:rPr>
                    <w:t>Modalidade: futebol</w:t>
                  </w:r>
                </w:p>
                <w:p w:rsidR="00C66B6D" w:rsidRPr="00C66B6D" w:rsidRDefault="00C66B6D" w:rsidP="00CB4359">
                  <w:pPr>
                    <w:pStyle w:val="Cabealho"/>
                    <w:spacing w:line="360" w:lineRule="auto"/>
                    <w:rPr>
                      <w:rFonts w:ascii="Arial" w:hAnsi="Arial" w:cs="Arial"/>
                      <w:b/>
                      <w:noProof/>
                      <w:color w:val="FF0000"/>
                      <w:sz w:val="20"/>
                      <w:szCs w:val="20"/>
                    </w:rPr>
                  </w:pPr>
                </w:p>
              </w:tc>
              <w:tc>
                <w:tcPr>
                  <w:tcW w:w="3181" w:type="dxa"/>
                  <w:gridSpan w:val="2"/>
                  <w:tcBorders>
                    <w:top w:val="double" w:sz="4" w:space="0" w:color="auto"/>
                    <w:left w:val="double" w:sz="4" w:space="0" w:color="auto"/>
                    <w:bottom w:val="double" w:sz="4" w:space="0" w:color="auto"/>
                    <w:right w:val="double" w:sz="4" w:space="0" w:color="auto"/>
                  </w:tcBorders>
                  <w:vAlign w:val="center"/>
                </w:tcPr>
                <w:p w:rsidR="00C66B6D" w:rsidRPr="00C66B6D" w:rsidRDefault="00C66B6D" w:rsidP="00CB4359">
                  <w:pPr>
                    <w:pStyle w:val="Cabealho"/>
                    <w:spacing w:line="360" w:lineRule="auto"/>
                    <w:rPr>
                      <w:rFonts w:ascii="Arial" w:hAnsi="Arial" w:cs="Arial"/>
                      <w:b/>
                      <w:noProof/>
                      <w:color w:val="FF0000"/>
                      <w:sz w:val="20"/>
                      <w:szCs w:val="20"/>
                    </w:rPr>
                  </w:pPr>
                  <w:r w:rsidRPr="00C66B6D">
                    <w:rPr>
                      <w:rFonts w:ascii="Arial" w:hAnsi="Arial" w:cs="Arial"/>
                      <w:b/>
                      <w:noProof/>
                      <w:color w:val="FF0000"/>
                      <w:sz w:val="20"/>
                      <w:szCs w:val="20"/>
                    </w:rPr>
                    <w:t xml:space="preserve">Professor(a): </w:t>
                  </w:r>
                </w:p>
                <w:p w:rsidR="00C66B6D" w:rsidRPr="00C66B6D" w:rsidRDefault="00C66B6D" w:rsidP="00CB4359">
                  <w:pPr>
                    <w:pStyle w:val="Cabealho"/>
                    <w:spacing w:line="360" w:lineRule="auto"/>
                    <w:rPr>
                      <w:rFonts w:ascii="Arial" w:hAnsi="Arial" w:cs="Arial"/>
                      <w:b/>
                      <w:noProof/>
                      <w:color w:val="FF0000"/>
                      <w:sz w:val="20"/>
                      <w:szCs w:val="20"/>
                    </w:rPr>
                  </w:pPr>
                  <w:r w:rsidRPr="00C66B6D">
                    <w:rPr>
                      <w:rFonts w:ascii="Arial" w:hAnsi="Arial" w:cs="Arial"/>
                      <w:b/>
                      <w:noProof/>
                      <w:color w:val="FF0000"/>
                      <w:sz w:val="20"/>
                      <w:szCs w:val="20"/>
                    </w:rPr>
                    <w:t>Nailton Cerqueira de Souza</w:t>
                  </w:r>
                </w:p>
              </w:tc>
            </w:tr>
            <w:tr w:rsidR="00C66B6D" w:rsidRPr="00C66B6D" w:rsidTr="00CB4359">
              <w:trPr>
                <w:cantSplit/>
                <w:trHeight w:val="763"/>
              </w:trPr>
              <w:tc>
                <w:tcPr>
                  <w:tcW w:w="5750" w:type="dxa"/>
                  <w:gridSpan w:val="2"/>
                  <w:tcBorders>
                    <w:top w:val="double" w:sz="4" w:space="0" w:color="auto"/>
                    <w:left w:val="double" w:sz="4" w:space="0" w:color="auto"/>
                    <w:bottom w:val="double" w:sz="4" w:space="0" w:color="auto"/>
                    <w:right w:val="double" w:sz="4" w:space="0" w:color="auto"/>
                  </w:tcBorders>
                  <w:vAlign w:val="center"/>
                </w:tcPr>
                <w:p w:rsidR="00C66B6D" w:rsidRPr="00C66B6D" w:rsidRDefault="00C66B6D" w:rsidP="00CB4359">
                  <w:pPr>
                    <w:pStyle w:val="Cabealho"/>
                    <w:spacing w:line="360" w:lineRule="auto"/>
                    <w:rPr>
                      <w:rFonts w:ascii="Arial" w:hAnsi="Arial" w:cs="Arial"/>
                      <w:noProof/>
                      <w:color w:val="FF0000"/>
                      <w:sz w:val="20"/>
                      <w:szCs w:val="20"/>
                    </w:rPr>
                  </w:pPr>
                  <w:r w:rsidRPr="00C66B6D">
                    <w:rPr>
                      <w:rFonts w:ascii="Arial" w:hAnsi="Arial" w:cs="Arial"/>
                      <w:b/>
                      <w:noProof/>
                      <w:color w:val="FF0000"/>
                      <w:sz w:val="20"/>
                      <w:szCs w:val="20"/>
                    </w:rPr>
                    <w:t xml:space="preserve">Tema esportivo:  </w:t>
                  </w:r>
                  <w:r w:rsidRPr="00C66B6D">
                    <w:rPr>
                      <w:rFonts w:ascii="Arial" w:hAnsi="Arial" w:cs="Arial"/>
                      <w:noProof/>
                      <w:color w:val="FF0000"/>
                      <w:sz w:val="20"/>
                      <w:szCs w:val="20"/>
                    </w:rPr>
                    <w:t xml:space="preserve">Fundamentos básicos do futebol. </w:t>
                  </w:r>
                </w:p>
                <w:p w:rsidR="00C66B6D" w:rsidRPr="00C66B6D" w:rsidRDefault="00C66B6D" w:rsidP="00CB4359">
                  <w:pPr>
                    <w:pStyle w:val="Cabealho"/>
                    <w:spacing w:line="360" w:lineRule="auto"/>
                    <w:rPr>
                      <w:rFonts w:ascii="Arial" w:hAnsi="Arial" w:cs="Arial"/>
                      <w:noProof/>
                      <w:color w:val="FF0000"/>
                      <w:sz w:val="20"/>
                      <w:szCs w:val="20"/>
                    </w:rPr>
                  </w:pPr>
                  <w:r w:rsidRPr="00C66B6D">
                    <w:rPr>
                      <w:rFonts w:ascii="Arial" w:hAnsi="Arial" w:cs="Arial"/>
                      <w:b/>
                      <w:noProof/>
                      <w:color w:val="FF0000"/>
                      <w:sz w:val="20"/>
                      <w:szCs w:val="20"/>
                    </w:rPr>
                    <w:t xml:space="preserve">Tema socioambiental: </w:t>
                  </w:r>
                  <w:r w:rsidRPr="00C66B6D">
                    <w:rPr>
                      <w:rFonts w:ascii="Arial" w:hAnsi="Arial" w:cs="Arial"/>
                      <w:noProof/>
                      <w:color w:val="FF0000"/>
                      <w:sz w:val="20"/>
                      <w:szCs w:val="20"/>
                    </w:rPr>
                    <w:t>Proteção aos animais, um ato de cidadania.</w:t>
                  </w:r>
                </w:p>
              </w:tc>
              <w:tc>
                <w:tcPr>
                  <w:tcW w:w="3181" w:type="dxa"/>
                  <w:gridSpan w:val="2"/>
                  <w:tcBorders>
                    <w:top w:val="double" w:sz="4" w:space="0" w:color="auto"/>
                    <w:left w:val="double" w:sz="4" w:space="0" w:color="auto"/>
                    <w:bottom w:val="double" w:sz="4" w:space="0" w:color="auto"/>
                    <w:right w:val="double" w:sz="4" w:space="0" w:color="auto"/>
                  </w:tcBorders>
                  <w:vAlign w:val="center"/>
                </w:tcPr>
                <w:p w:rsidR="00C66B6D" w:rsidRPr="00C66B6D" w:rsidRDefault="00C66B6D" w:rsidP="00CB4359">
                  <w:pPr>
                    <w:pStyle w:val="Cabealho"/>
                    <w:spacing w:line="360" w:lineRule="auto"/>
                    <w:rPr>
                      <w:rFonts w:ascii="Arial" w:hAnsi="Arial" w:cs="Arial"/>
                      <w:b/>
                      <w:noProof/>
                      <w:color w:val="FF0000"/>
                      <w:sz w:val="20"/>
                      <w:szCs w:val="20"/>
                    </w:rPr>
                  </w:pPr>
                </w:p>
                <w:p w:rsidR="00C66B6D" w:rsidRPr="00C66B6D" w:rsidRDefault="00C66B6D" w:rsidP="00CB4359">
                  <w:pPr>
                    <w:pStyle w:val="Cabealho"/>
                    <w:spacing w:line="360" w:lineRule="auto"/>
                    <w:ind w:right="345"/>
                    <w:rPr>
                      <w:rFonts w:ascii="Arial" w:hAnsi="Arial" w:cs="Arial"/>
                      <w:b/>
                      <w:noProof/>
                      <w:color w:val="FF0000"/>
                      <w:sz w:val="20"/>
                      <w:szCs w:val="20"/>
                    </w:rPr>
                  </w:pPr>
                  <w:r w:rsidRPr="00C66B6D">
                    <w:rPr>
                      <w:rFonts w:ascii="Arial" w:hAnsi="Arial" w:cs="Arial"/>
                      <w:b/>
                      <w:noProof/>
                      <w:color w:val="FF0000"/>
                      <w:sz w:val="20"/>
                      <w:szCs w:val="20"/>
                    </w:rPr>
                    <w:t xml:space="preserve">Tempo da aula: 90 min </w:t>
                  </w:r>
                </w:p>
                <w:p w:rsidR="00C66B6D" w:rsidRPr="00C66B6D" w:rsidRDefault="00C66B6D" w:rsidP="00CB4359">
                  <w:pPr>
                    <w:pStyle w:val="Cabealho"/>
                    <w:spacing w:line="360" w:lineRule="auto"/>
                    <w:rPr>
                      <w:rFonts w:ascii="Arial" w:hAnsi="Arial" w:cs="Arial"/>
                      <w:b/>
                      <w:noProof/>
                      <w:color w:val="FF0000"/>
                      <w:sz w:val="20"/>
                      <w:szCs w:val="20"/>
                    </w:rPr>
                  </w:pPr>
                </w:p>
              </w:tc>
            </w:tr>
            <w:tr w:rsidR="00C66B6D" w:rsidRPr="00C66B6D" w:rsidTr="00CB4359">
              <w:trPr>
                <w:cantSplit/>
                <w:trHeight w:val="97"/>
              </w:trPr>
              <w:tc>
                <w:tcPr>
                  <w:tcW w:w="8931" w:type="dxa"/>
                  <w:gridSpan w:val="4"/>
                  <w:tcBorders>
                    <w:top w:val="double" w:sz="4" w:space="0" w:color="auto"/>
                    <w:left w:val="double" w:sz="4" w:space="0" w:color="auto"/>
                    <w:bottom w:val="double" w:sz="4" w:space="0" w:color="auto"/>
                    <w:right w:val="double" w:sz="4" w:space="0" w:color="auto"/>
                  </w:tcBorders>
                  <w:shd w:val="clear" w:color="auto" w:fill="D9D9D9"/>
                  <w:vAlign w:val="center"/>
                </w:tcPr>
                <w:p w:rsidR="00C66B6D" w:rsidRPr="00C66B6D" w:rsidRDefault="00C66B6D" w:rsidP="00CB4359">
                  <w:pPr>
                    <w:pStyle w:val="Cabealho"/>
                    <w:spacing w:line="360" w:lineRule="auto"/>
                    <w:rPr>
                      <w:rFonts w:ascii="Arial" w:hAnsi="Arial" w:cs="Arial"/>
                      <w:b/>
                      <w:noProof/>
                      <w:color w:val="FF0000"/>
                      <w:sz w:val="20"/>
                      <w:szCs w:val="20"/>
                    </w:rPr>
                  </w:pPr>
                  <w:r w:rsidRPr="00C66B6D">
                    <w:rPr>
                      <w:rFonts w:ascii="Arial" w:hAnsi="Arial" w:cs="Arial"/>
                      <w:b/>
                      <w:noProof/>
                      <w:color w:val="FF0000"/>
                      <w:sz w:val="20"/>
                      <w:szCs w:val="20"/>
                    </w:rPr>
                    <w:t>OBJETIVO(S):</w:t>
                  </w:r>
                </w:p>
              </w:tc>
            </w:tr>
            <w:tr w:rsidR="00C66B6D" w:rsidRPr="00C66B6D" w:rsidTr="00CB4359">
              <w:trPr>
                <w:cantSplit/>
                <w:trHeight w:val="897"/>
              </w:trPr>
              <w:tc>
                <w:tcPr>
                  <w:tcW w:w="8931" w:type="dxa"/>
                  <w:gridSpan w:val="4"/>
                  <w:tcBorders>
                    <w:top w:val="double" w:sz="4" w:space="0" w:color="auto"/>
                    <w:left w:val="double" w:sz="4" w:space="0" w:color="auto"/>
                    <w:bottom w:val="double" w:sz="4" w:space="0" w:color="auto"/>
                    <w:right w:val="double" w:sz="4" w:space="0" w:color="auto"/>
                  </w:tcBorders>
                  <w:vAlign w:val="center"/>
                </w:tcPr>
                <w:p w:rsidR="00C66B6D" w:rsidRPr="00C66B6D" w:rsidRDefault="00C66B6D" w:rsidP="00CB4359">
                  <w:pPr>
                    <w:pStyle w:val="Cabealho"/>
                    <w:spacing w:line="360" w:lineRule="auto"/>
                    <w:rPr>
                      <w:rFonts w:ascii="Arial" w:hAnsi="Arial" w:cs="Arial"/>
                      <w:noProof/>
                      <w:color w:val="FF0000"/>
                      <w:sz w:val="20"/>
                      <w:szCs w:val="20"/>
                    </w:rPr>
                  </w:pPr>
                  <w:r w:rsidRPr="00C66B6D">
                    <w:rPr>
                      <w:rFonts w:ascii="Arial" w:hAnsi="Arial" w:cs="Arial"/>
                      <w:noProof/>
                      <w:color w:val="FF0000"/>
                      <w:sz w:val="20"/>
                      <w:szCs w:val="20"/>
                    </w:rPr>
                    <w:t>Melhorar os fundamentos de dominio e passe de bola durante uma partida de futebol.</w:t>
                  </w:r>
                </w:p>
                <w:p w:rsidR="00C66B6D" w:rsidRPr="00C66B6D" w:rsidRDefault="00C66B6D" w:rsidP="00CB4359">
                  <w:pPr>
                    <w:pStyle w:val="Ttulo3"/>
                    <w:jc w:val="both"/>
                    <w:rPr>
                      <w:rFonts w:ascii="Arial" w:hAnsi="Arial" w:cs="Arial"/>
                      <w:b w:val="0"/>
                      <w:color w:val="FF0000"/>
                      <w:sz w:val="20"/>
                      <w:szCs w:val="20"/>
                    </w:rPr>
                  </w:pPr>
                  <w:r w:rsidRPr="00C66B6D">
                    <w:rPr>
                      <w:rFonts w:ascii="Arial" w:hAnsi="Arial" w:cs="Arial"/>
                      <w:b w:val="0"/>
                      <w:noProof/>
                      <w:color w:val="FF0000"/>
                      <w:sz w:val="20"/>
                      <w:szCs w:val="20"/>
                    </w:rPr>
                    <w:t>Concientizar os jovem sobre a importância de proteger os animais: um ato</w:t>
                  </w:r>
                  <w:r w:rsidRPr="00C66B6D">
                    <w:rPr>
                      <w:rFonts w:ascii="Arial" w:hAnsi="Arial" w:cs="Arial"/>
                      <w:b w:val="0"/>
                      <w:color w:val="FF0000"/>
                      <w:sz w:val="20"/>
                      <w:szCs w:val="20"/>
                    </w:rPr>
                    <w:t xml:space="preserve"> de cidadania e consciência ambiental. </w:t>
                  </w:r>
                </w:p>
              </w:tc>
            </w:tr>
            <w:tr w:rsidR="00C66B6D" w:rsidRPr="00C66B6D" w:rsidTr="00CB4359">
              <w:trPr>
                <w:cantSplit/>
                <w:trHeight w:val="152"/>
              </w:trPr>
              <w:tc>
                <w:tcPr>
                  <w:tcW w:w="8931" w:type="dxa"/>
                  <w:gridSpan w:val="4"/>
                  <w:tcBorders>
                    <w:top w:val="double" w:sz="4" w:space="0" w:color="auto"/>
                    <w:left w:val="double" w:sz="4" w:space="0" w:color="auto"/>
                    <w:bottom w:val="double" w:sz="4" w:space="0" w:color="auto"/>
                    <w:right w:val="double" w:sz="4" w:space="0" w:color="auto"/>
                  </w:tcBorders>
                  <w:shd w:val="clear" w:color="auto" w:fill="D9D9D9"/>
                  <w:vAlign w:val="center"/>
                </w:tcPr>
                <w:p w:rsidR="00C66B6D" w:rsidRPr="00C66B6D" w:rsidRDefault="00C66B6D" w:rsidP="00CB4359">
                  <w:pPr>
                    <w:pStyle w:val="Cabealho"/>
                    <w:spacing w:line="360" w:lineRule="auto"/>
                    <w:rPr>
                      <w:rFonts w:ascii="Arial" w:hAnsi="Arial" w:cs="Arial"/>
                      <w:b/>
                      <w:noProof/>
                      <w:color w:val="FF0000"/>
                      <w:sz w:val="20"/>
                      <w:szCs w:val="20"/>
                    </w:rPr>
                  </w:pPr>
                  <w:r w:rsidRPr="00C66B6D">
                    <w:rPr>
                      <w:rFonts w:ascii="Arial" w:hAnsi="Arial" w:cs="Arial"/>
                      <w:b/>
                      <w:noProof/>
                      <w:color w:val="FF0000"/>
                      <w:sz w:val="20"/>
                      <w:szCs w:val="20"/>
                    </w:rPr>
                    <w:t>DESCRIÇÃO DA AULA / SEQUÊNCIA DE ATIVIDADES:</w:t>
                  </w:r>
                </w:p>
              </w:tc>
            </w:tr>
            <w:tr w:rsidR="00C66B6D" w:rsidRPr="00C66B6D" w:rsidTr="00CB4359">
              <w:trPr>
                <w:cantSplit/>
                <w:trHeight w:val="1090"/>
              </w:trPr>
              <w:tc>
                <w:tcPr>
                  <w:tcW w:w="8931" w:type="dxa"/>
                  <w:gridSpan w:val="4"/>
                  <w:tcBorders>
                    <w:top w:val="double" w:sz="4" w:space="0" w:color="auto"/>
                    <w:left w:val="double" w:sz="4" w:space="0" w:color="auto"/>
                    <w:right w:val="double" w:sz="4" w:space="0" w:color="auto"/>
                  </w:tcBorders>
                  <w:vAlign w:val="center"/>
                </w:tcPr>
                <w:p w:rsidR="00C66B6D" w:rsidRPr="00C66B6D" w:rsidRDefault="00C66B6D" w:rsidP="00CB4359">
                  <w:pPr>
                    <w:spacing w:after="0"/>
                    <w:rPr>
                      <w:rFonts w:cs="Arial"/>
                      <w:b/>
                      <w:noProof/>
                      <w:color w:val="FF0000"/>
                      <w:sz w:val="20"/>
                      <w:szCs w:val="20"/>
                    </w:rPr>
                  </w:pPr>
                  <w:r w:rsidRPr="00C66B6D">
                    <w:rPr>
                      <w:rFonts w:cs="Arial"/>
                      <w:b/>
                      <w:noProof/>
                      <w:color w:val="FF0000"/>
                      <w:sz w:val="20"/>
                      <w:szCs w:val="20"/>
                    </w:rPr>
                    <w:t xml:space="preserve">1º MOMENTO – “TEMPO LIVRE” </w:t>
                  </w:r>
                </w:p>
                <w:p w:rsidR="00C66B6D" w:rsidRPr="00C66B6D" w:rsidRDefault="00C66B6D" w:rsidP="00CB4359">
                  <w:pPr>
                    <w:spacing w:after="0"/>
                    <w:rPr>
                      <w:rFonts w:cs="Arial"/>
                      <w:b/>
                      <w:noProof/>
                      <w:color w:val="FF0000"/>
                      <w:sz w:val="20"/>
                      <w:szCs w:val="20"/>
                    </w:rPr>
                  </w:pPr>
                  <w:r w:rsidRPr="00C66B6D">
                    <w:rPr>
                      <w:rFonts w:cs="Arial"/>
                      <w:b/>
                      <w:noProof/>
                      <w:color w:val="FF0000"/>
                      <w:sz w:val="20"/>
                      <w:szCs w:val="20"/>
                    </w:rPr>
                    <w:t xml:space="preserve">2º MOMENTO – RODA DE CONVERSAS                                                                                                            </w:t>
                  </w:r>
                </w:p>
                <w:p w:rsidR="00C66B6D" w:rsidRPr="00C66B6D" w:rsidRDefault="00C66B6D" w:rsidP="00CB4359">
                  <w:pPr>
                    <w:spacing w:after="0"/>
                    <w:rPr>
                      <w:rFonts w:cs="Arial"/>
                      <w:color w:val="FF0000"/>
                      <w:sz w:val="20"/>
                      <w:szCs w:val="20"/>
                    </w:rPr>
                  </w:pPr>
                  <w:r w:rsidRPr="00C66B6D">
                    <w:rPr>
                      <w:rFonts w:cs="Arial"/>
                      <w:b/>
                      <w:noProof/>
                      <w:color w:val="FF0000"/>
                      <w:sz w:val="20"/>
                      <w:szCs w:val="20"/>
                    </w:rPr>
                    <w:t>3º MOMENTO – JOGO DESPORTIVO AMBIENTAL</w:t>
                  </w:r>
                </w:p>
                <w:p w:rsidR="00C66B6D" w:rsidRPr="00C66B6D" w:rsidRDefault="00C66B6D" w:rsidP="00CB4359">
                  <w:pPr>
                    <w:spacing w:after="0"/>
                    <w:rPr>
                      <w:rFonts w:cs="Arial"/>
                      <w:color w:val="FF0000"/>
                      <w:sz w:val="20"/>
                      <w:szCs w:val="20"/>
                    </w:rPr>
                  </w:pPr>
                  <w:r w:rsidRPr="00C66B6D">
                    <w:rPr>
                      <w:rFonts w:cs="Arial"/>
                      <w:b/>
                      <w:noProof/>
                      <w:color w:val="FF0000"/>
                      <w:sz w:val="20"/>
                      <w:szCs w:val="20"/>
                    </w:rPr>
                    <w:t xml:space="preserve">4º MOMENTO – AULA ESPECÍFICA                                                        </w:t>
                  </w:r>
                </w:p>
                <w:p w:rsidR="00C66B6D" w:rsidRPr="00C66B6D" w:rsidRDefault="00C66B6D" w:rsidP="00CB4359">
                  <w:pPr>
                    <w:spacing w:after="0"/>
                    <w:rPr>
                      <w:rFonts w:cs="Arial"/>
                      <w:color w:val="FF0000"/>
                      <w:sz w:val="20"/>
                      <w:szCs w:val="20"/>
                    </w:rPr>
                  </w:pPr>
                  <w:r w:rsidRPr="00C66B6D">
                    <w:rPr>
                      <w:rFonts w:cs="Arial"/>
                      <w:b/>
                      <w:noProof/>
                      <w:color w:val="FF0000"/>
                      <w:sz w:val="20"/>
                      <w:szCs w:val="20"/>
                    </w:rPr>
                    <w:t>5º MOMENTO – PRATICA ESPORTIVA</w:t>
                  </w:r>
                </w:p>
                <w:p w:rsidR="00C66B6D" w:rsidRPr="00C66B6D" w:rsidRDefault="00C66B6D" w:rsidP="00CB4359">
                  <w:pPr>
                    <w:spacing w:after="0"/>
                    <w:rPr>
                      <w:rFonts w:cs="Arial"/>
                      <w:color w:val="FF0000"/>
                      <w:sz w:val="20"/>
                      <w:szCs w:val="20"/>
                    </w:rPr>
                  </w:pPr>
                  <w:r w:rsidRPr="00C66B6D">
                    <w:rPr>
                      <w:rFonts w:cs="Arial"/>
                      <w:b/>
                      <w:noProof/>
                      <w:color w:val="FF0000"/>
                      <w:sz w:val="20"/>
                      <w:szCs w:val="20"/>
                    </w:rPr>
                    <w:t xml:space="preserve">6º MOMENTO – FINAL                                                                     </w:t>
                  </w:r>
                </w:p>
              </w:tc>
            </w:tr>
            <w:tr w:rsidR="00C66B6D" w:rsidRPr="00C66B6D" w:rsidTr="00CB4359">
              <w:trPr>
                <w:cantSplit/>
                <w:trHeight w:val="180"/>
              </w:trPr>
              <w:tc>
                <w:tcPr>
                  <w:tcW w:w="7513" w:type="dxa"/>
                  <w:gridSpan w:val="3"/>
                  <w:tcBorders>
                    <w:top w:val="double" w:sz="4" w:space="0" w:color="auto"/>
                    <w:left w:val="double" w:sz="4" w:space="0" w:color="auto"/>
                    <w:bottom w:val="double" w:sz="4" w:space="0" w:color="auto"/>
                    <w:right w:val="double" w:sz="4" w:space="0" w:color="auto"/>
                  </w:tcBorders>
                  <w:vAlign w:val="center"/>
                </w:tcPr>
                <w:p w:rsidR="00C66B6D" w:rsidRPr="00C66B6D" w:rsidRDefault="00C66B6D" w:rsidP="00CB4359">
                  <w:pPr>
                    <w:pStyle w:val="Cabealho"/>
                    <w:spacing w:line="360" w:lineRule="auto"/>
                    <w:rPr>
                      <w:rFonts w:ascii="Arial" w:hAnsi="Arial" w:cs="Arial"/>
                      <w:noProof/>
                      <w:color w:val="FF0000"/>
                      <w:sz w:val="20"/>
                      <w:szCs w:val="20"/>
                    </w:rPr>
                  </w:pPr>
                  <w:r w:rsidRPr="00C66B6D">
                    <w:rPr>
                      <w:rFonts w:ascii="Arial" w:hAnsi="Arial" w:cs="Arial"/>
                      <w:b/>
                      <w:noProof/>
                      <w:color w:val="FF0000"/>
                      <w:sz w:val="20"/>
                      <w:szCs w:val="20"/>
                    </w:rPr>
                    <w:t>RECURSOS NECESSÁRIOS:</w:t>
                  </w:r>
                </w:p>
              </w:tc>
              <w:tc>
                <w:tcPr>
                  <w:tcW w:w="1418" w:type="dxa"/>
                  <w:tcBorders>
                    <w:top w:val="double" w:sz="4" w:space="0" w:color="auto"/>
                    <w:left w:val="double" w:sz="4" w:space="0" w:color="auto"/>
                    <w:bottom w:val="double" w:sz="4" w:space="0" w:color="auto"/>
                    <w:right w:val="double" w:sz="4" w:space="0" w:color="auto"/>
                  </w:tcBorders>
                  <w:vAlign w:val="center"/>
                </w:tcPr>
                <w:p w:rsidR="00C66B6D" w:rsidRPr="00C66B6D" w:rsidRDefault="00C66B6D" w:rsidP="00CB4359">
                  <w:pPr>
                    <w:pStyle w:val="Cabealho"/>
                    <w:spacing w:line="360" w:lineRule="auto"/>
                    <w:rPr>
                      <w:rFonts w:ascii="Arial" w:hAnsi="Arial" w:cs="Arial"/>
                      <w:b/>
                      <w:noProof/>
                      <w:color w:val="FF0000"/>
                      <w:sz w:val="20"/>
                      <w:szCs w:val="20"/>
                    </w:rPr>
                  </w:pPr>
                </w:p>
              </w:tc>
            </w:tr>
            <w:tr w:rsidR="00C66B6D" w:rsidRPr="00C66B6D" w:rsidTr="00CB4359">
              <w:trPr>
                <w:cantSplit/>
                <w:trHeight w:val="575"/>
              </w:trPr>
              <w:tc>
                <w:tcPr>
                  <w:tcW w:w="7513" w:type="dxa"/>
                  <w:gridSpan w:val="3"/>
                  <w:tcBorders>
                    <w:top w:val="double" w:sz="4" w:space="0" w:color="auto"/>
                    <w:left w:val="double" w:sz="4" w:space="0" w:color="auto"/>
                    <w:bottom w:val="double" w:sz="4" w:space="0" w:color="auto"/>
                    <w:right w:val="double" w:sz="4" w:space="0" w:color="auto"/>
                  </w:tcBorders>
                  <w:vAlign w:val="center"/>
                </w:tcPr>
                <w:p w:rsidR="00C66B6D" w:rsidRPr="00C66B6D" w:rsidRDefault="00C66B6D" w:rsidP="00CB4359">
                  <w:pPr>
                    <w:pStyle w:val="Cabealho"/>
                    <w:spacing w:line="360" w:lineRule="auto"/>
                    <w:rPr>
                      <w:rFonts w:ascii="Arial" w:hAnsi="Arial" w:cs="Arial"/>
                      <w:noProof/>
                      <w:color w:val="FF0000"/>
                      <w:sz w:val="20"/>
                      <w:szCs w:val="20"/>
                    </w:rPr>
                  </w:pPr>
                  <w:r w:rsidRPr="00C66B6D">
                    <w:rPr>
                      <w:rFonts w:ascii="Arial" w:hAnsi="Arial" w:cs="Arial"/>
                      <w:noProof/>
                      <w:color w:val="FF0000"/>
                      <w:sz w:val="20"/>
                      <w:szCs w:val="20"/>
                    </w:rPr>
                    <w:t>10 bolas de futebol.</w:t>
                  </w:r>
                </w:p>
                <w:p w:rsidR="00C66B6D" w:rsidRPr="00C66B6D" w:rsidRDefault="00C66B6D" w:rsidP="00CB4359">
                  <w:pPr>
                    <w:pStyle w:val="Cabealho"/>
                    <w:spacing w:line="360" w:lineRule="auto"/>
                    <w:rPr>
                      <w:rFonts w:ascii="Arial" w:hAnsi="Arial" w:cs="Arial"/>
                      <w:b/>
                      <w:noProof/>
                      <w:color w:val="FF0000"/>
                      <w:sz w:val="20"/>
                      <w:szCs w:val="20"/>
                    </w:rPr>
                  </w:pPr>
                  <w:r w:rsidRPr="00C66B6D">
                    <w:rPr>
                      <w:rFonts w:ascii="Arial" w:hAnsi="Arial" w:cs="Arial"/>
                      <w:noProof/>
                      <w:color w:val="FF0000"/>
                      <w:sz w:val="20"/>
                      <w:szCs w:val="20"/>
                    </w:rPr>
                    <w:t>10 cones.</w:t>
                  </w:r>
                </w:p>
              </w:tc>
              <w:tc>
                <w:tcPr>
                  <w:tcW w:w="1418" w:type="dxa"/>
                  <w:tcBorders>
                    <w:top w:val="double" w:sz="4" w:space="0" w:color="auto"/>
                    <w:left w:val="double" w:sz="4" w:space="0" w:color="auto"/>
                    <w:bottom w:val="double" w:sz="4" w:space="0" w:color="auto"/>
                    <w:right w:val="double" w:sz="4" w:space="0" w:color="auto"/>
                  </w:tcBorders>
                  <w:vAlign w:val="center"/>
                </w:tcPr>
                <w:p w:rsidR="00C66B6D" w:rsidRPr="00C66B6D" w:rsidRDefault="00C66B6D" w:rsidP="00CB4359">
                  <w:pPr>
                    <w:pStyle w:val="Cabealho"/>
                    <w:spacing w:line="360" w:lineRule="auto"/>
                    <w:rPr>
                      <w:rFonts w:ascii="Arial" w:hAnsi="Arial" w:cs="Arial"/>
                      <w:b/>
                      <w:noProof/>
                      <w:color w:val="FF0000"/>
                      <w:sz w:val="20"/>
                      <w:szCs w:val="20"/>
                    </w:rPr>
                  </w:pPr>
                </w:p>
              </w:tc>
            </w:tr>
            <w:tr w:rsidR="00C66B6D" w:rsidRPr="00C66B6D" w:rsidTr="00CB4359">
              <w:trPr>
                <w:cantSplit/>
                <w:trHeight w:val="180"/>
              </w:trPr>
              <w:tc>
                <w:tcPr>
                  <w:tcW w:w="7513" w:type="dxa"/>
                  <w:gridSpan w:val="3"/>
                  <w:tcBorders>
                    <w:top w:val="double" w:sz="4" w:space="0" w:color="auto"/>
                    <w:left w:val="double" w:sz="4" w:space="0" w:color="auto"/>
                    <w:bottom w:val="double" w:sz="4" w:space="0" w:color="auto"/>
                    <w:right w:val="double" w:sz="4" w:space="0" w:color="auto"/>
                  </w:tcBorders>
                  <w:vAlign w:val="center"/>
                </w:tcPr>
                <w:p w:rsidR="00C66B6D" w:rsidRPr="00C66B6D" w:rsidRDefault="00C66B6D" w:rsidP="00CB4359">
                  <w:pPr>
                    <w:pStyle w:val="Cabealho"/>
                    <w:spacing w:line="360" w:lineRule="auto"/>
                    <w:rPr>
                      <w:rFonts w:ascii="Arial" w:hAnsi="Arial" w:cs="Arial"/>
                      <w:b/>
                      <w:noProof/>
                      <w:color w:val="FF0000"/>
                      <w:sz w:val="20"/>
                      <w:szCs w:val="20"/>
                    </w:rPr>
                  </w:pPr>
                  <w:r w:rsidRPr="00C66B6D">
                    <w:rPr>
                      <w:rFonts w:ascii="Arial" w:hAnsi="Arial" w:cs="Arial"/>
                      <w:b/>
                      <w:noProof/>
                      <w:color w:val="FF0000"/>
                      <w:sz w:val="20"/>
                      <w:szCs w:val="20"/>
                    </w:rPr>
                    <w:t xml:space="preserve">1º MOMENTO – “TEMPO LIVRE”                                                            </w:t>
                  </w:r>
                </w:p>
              </w:tc>
              <w:tc>
                <w:tcPr>
                  <w:tcW w:w="1418" w:type="dxa"/>
                  <w:tcBorders>
                    <w:top w:val="double" w:sz="4" w:space="0" w:color="auto"/>
                    <w:left w:val="double" w:sz="4" w:space="0" w:color="auto"/>
                    <w:bottom w:val="double" w:sz="4" w:space="0" w:color="auto"/>
                    <w:right w:val="double" w:sz="4" w:space="0" w:color="auto"/>
                  </w:tcBorders>
                  <w:vAlign w:val="center"/>
                </w:tcPr>
                <w:p w:rsidR="00C66B6D" w:rsidRPr="00C66B6D" w:rsidRDefault="00C66B6D" w:rsidP="00CB4359">
                  <w:pPr>
                    <w:pStyle w:val="Cabealho"/>
                    <w:spacing w:line="360" w:lineRule="auto"/>
                    <w:rPr>
                      <w:rFonts w:ascii="Arial" w:hAnsi="Arial" w:cs="Arial"/>
                      <w:b/>
                      <w:noProof/>
                      <w:color w:val="FF0000"/>
                      <w:sz w:val="20"/>
                      <w:szCs w:val="20"/>
                    </w:rPr>
                  </w:pPr>
                  <w:r w:rsidRPr="00C66B6D">
                    <w:rPr>
                      <w:rFonts w:ascii="Arial" w:hAnsi="Arial" w:cs="Arial"/>
                      <w:b/>
                      <w:noProof/>
                      <w:color w:val="FF0000"/>
                      <w:sz w:val="20"/>
                      <w:szCs w:val="20"/>
                    </w:rPr>
                    <w:t xml:space="preserve">5 min                                                                                         </w:t>
                  </w:r>
                </w:p>
              </w:tc>
            </w:tr>
            <w:tr w:rsidR="00C66B6D" w:rsidRPr="00C66B6D" w:rsidTr="00CB4359">
              <w:trPr>
                <w:cantSplit/>
                <w:trHeight w:val="304"/>
              </w:trPr>
              <w:tc>
                <w:tcPr>
                  <w:tcW w:w="8931" w:type="dxa"/>
                  <w:gridSpan w:val="4"/>
                  <w:tcBorders>
                    <w:top w:val="double" w:sz="4" w:space="0" w:color="auto"/>
                    <w:left w:val="double" w:sz="4" w:space="0" w:color="auto"/>
                    <w:bottom w:val="double" w:sz="4" w:space="0" w:color="auto"/>
                    <w:right w:val="double" w:sz="4" w:space="0" w:color="auto"/>
                  </w:tcBorders>
                  <w:vAlign w:val="center"/>
                </w:tcPr>
                <w:p w:rsidR="00C66B6D" w:rsidRPr="00C66B6D" w:rsidRDefault="00C66B6D" w:rsidP="00CB4359">
                  <w:pPr>
                    <w:spacing w:after="0"/>
                    <w:rPr>
                      <w:rFonts w:cs="Arial"/>
                      <w:color w:val="FF0000"/>
                      <w:sz w:val="20"/>
                      <w:szCs w:val="20"/>
                    </w:rPr>
                  </w:pPr>
                  <w:r w:rsidRPr="00C66B6D">
                    <w:rPr>
                      <w:rFonts w:cs="Arial"/>
                      <w:noProof/>
                      <w:color w:val="FF0000"/>
                      <w:sz w:val="20"/>
                      <w:szCs w:val="20"/>
                    </w:rPr>
                    <w:t>Momento durante o qual o professor deve observar a interação entre os alunos, ( formação de grupos, exclusão ou inclusão de alunos, participação de todos e etc).</w:t>
                  </w:r>
                </w:p>
              </w:tc>
            </w:tr>
            <w:tr w:rsidR="00C66B6D" w:rsidRPr="00C66B6D" w:rsidTr="00CB4359">
              <w:trPr>
                <w:cantSplit/>
                <w:trHeight w:val="203"/>
              </w:trPr>
              <w:tc>
                <w:tcPr>
                  <w:tcW w:w="7513" w:type="dxa"/>
                  <w:gridSpan w:val="3"/>
                  <w:tcBorders>
                    <w:top w:val="double" w:sz="4" w:space="0" w:color="auto"/>
                    <w:left w:val="double" w:sz="4" w:space="0" w:color="auto"/>
                    <w:bottom w:val="double" w:sz="4" w:space="0" w:color="auto"/>
                    <w:right w:val="double" w:sz="4" w:space="0" w:color="auto"/>
                  </w:tcBorders>
                  <w:vAlign w:val="center"/>
                </w:tcPr>
                <w:p w:rsidR="00C66B6D" w:rsidRPr="00C66B6D" w:rsidRDefault="00C66B6D" w:rsidP="00CB4359">
                  <w:pPr>
                    <w:pStyle w:val="Cabealho"/>
                    <w:spacing w:line="360" w:lineRule="auto"/>
                    <w:rPr>
                      <w:rFonts w:ascii="Arial" w:hAnsi="Arial" w:cs="Arial"/>
                      <w:b/>
                      <w:noProof/>
                      <w:color w:val="FF0000"/>
                      <w:sz w:val="20"/>
                      <w:szCs w:val="20"/>
                    </w:rPr>
                  </w:pPr>
                  <w:r w:rsidRPr="00C66B6D">
                    <w:rPr>
                      <w:rFonts w:ascii="Arial" w:hAnsi="Arial" w:cs="Arial"/>
                      <w:b/>
                      <w:noProof/>
                      <w:color w:val="FF0000"/>
                      <w:sz w:val="20"/>
                      <w:szCs w:val="20"/>
                    </w:rPr>
                    <w:t xml:space="preserve">2º MOMENTO – RODA DE CONVERSAS                                                       </w:t>
                  </w:r>
                </w:p>
              </w:tc>
              <w:tc>
                <w:tcPr>
                  <w:tcW w:w="1418" w:type="dxa"/>
                  <w:tcBorders>
                    <w:top w:val="double" w:sz="4" w:space="0" w:color="auto"/>
                    <w:left w:val="double" w:sz="4" w:space="0" w:color="auto"/>
                    <w:bottom w:val="double" w:sz="4" w:space="0" w:color="auto"/>
                    <w:right w:val="double" w:sz="4" w:space="0" w:color="auto"/>
                  </w:tcBorders>
                  <w:vAlign w:val="center"/>
                </w:tcPr>
                <w:p w:rsidR="00C66B6D" w:rsidRPr="00C66B6D" w:rsidRDefault="00C66B6D" w:rsidP="00CB4359">
                  <w:pPr>
                    <w:pStyle w:val="Cabealho"/>
                    <w:numPr>
                      <w:ilvl w:val="0"/>
                      <w:numId w:val="12"/>
                    </w:numPr>
                    <w:spacing w:line="360" w:lineRule="auto"/>
                    <w:rPr>
                      <w:rFonts w:ascii="Arial" w:hAnsi="Arial" w:cs="Arial"/>
                      <w:b/>
                      <w:noProof/>
                      <w:color w:val="FF0000"/>
                      <w:sz w:val="20"/>
                      <w:szCs w:val="20"/>
                    </w:rPr>
                  </w:pPr>
                  <w:r w:rsidRPr="00C66B6D">
                    <w:rPr>
                      <w:rFonts w:ascii="Arial" w:hAnsi="Arial" w:cs="Arial"/>
                      <w:b/>
                      <w:noProof/>
                      <w:color w:val="FF0000"/>
                      <w:sz w:val="20"/>
                      <w:szCs w:val="20"/>
                    </w:rPr>
                    <w:t>In</w:t>
                  </w:r>
                </w:p>
              </w:tc>
            </w:tr>
            <w:tr w:rsidR="00C66B6D" w:rsidRPr="00C66B6D" w:rsidTr="00CB4359">
              <w:trPr>
                <w:cantSplit/>
                <w:trHeight w:val="191"/>
              </w:trPr>
              <w:tc>
                <w:tcPr>
                  <w:tcW w:w="8931" w:type="dxa"/>
                  <w:gridSpan w:val="4"/>
                  <w:tcBorders>
                    <w:top w:val="double" w:sz="4" w:space="0" w:color="auto"/>
                    <w:left w:val="double" w:sz="4" w:space="0" w:color="auto"/>
                    <w:bottom w:val="double" w:sz="4" w:space="0" w:color="auto"/>
                    <w:right w:val="double" w:sz="4" w:space="0" w:color="auto"/>
                  </w:tcBorders>
                  <w:vAlign w:val="center"/>
                </w:tcPr>
                <w:p w:rsidR="00C66B6D" w:rsidRPr="00C66B6D" w:rsidRDefault="00C66B6D" w:rsidP="00CB4359">
                  <w:pPr>
                    <w:pStyle w:val="Ttulo3"/>
                    <w:jc w:val="both"/>
                    <w:rPr>
                      <w:rFonts w:ascii="Arial" w:hAnsi="Arial" w:cs="Arial"/>
                      <w:b w:val="0"/>
                      <w:color w:val="FF0000"/>
                      <w:sz w:val="20"/>
                      <w:szCs w:val="20"/>
                    </w:rPr>
                  </w:pPr>
                  <w:r w:rsidRPr="00C66B6D">
                    <w:rPr>
                      <w:rFonts w:ascii="Arial" w:hAnsi="Arial" w:cs="Arial"/>
                      <w:b w:val="0"/>
                      <w:color w:val="FF0000"/>
                      <w:sz w:val="20"/>
                      <w:szCs w:val="20"/>
                    </w:rPr>
                    <w:t>Proteção dos animais: ato de cidadania, consciência ambiental e civilidade.</w:t>
                  </w:r>
                </w:p>
              </w:tc>
            </w:tr>
            <w:tr w:rsidR="00C66B6D" w:rsidRPr="00C66B6D" w:rsidTr="00CB4359">
              <w:trPr>
                <w:cantSplit/>
                <w:trHeight w:val="76"/>
              </w:trPr>
              <w:tc>
                <w:tcPr>
                  <w:tcW w:w="7513" w:type="dxa"/>
                  <w:gridSpan w:val="3"/>
                  <w:tcBorders>
                    <w:top w:val="double" w:sz="4" w:space="0" w:color="auto"/>
                    <w:left w:val="double" w:sz="4" w:space="0" w:color="auto"/>
                    <w:bottom w:val="double" w:sz="4" w:space="0" w:color="auto"/>
                    <w:right w:val="double" w:sz="4" w:space="0" w:color="auto"/>
                  </w:tcBorders>
                  <w:vAlign w:val="center"/>
                </w:tcPr>
                <w:p w:rsidR="00C66B6D" w:rsidRPr="00C66B6D" w:rsidRDefault="00C66B6D" w:rsidP="00CB4359">
                  <w:pPr>
                    <w:spacing w:after="0"/>
                    <w:rPr>
                      <w:rFonts w:cs="Arial"/>
                      <w:color w:val="FF0000"/>
                      <w:sz w:val="20"/>
                      <w:szCs w:val="20"/>
                    </w:rPr>
                  </w:pPr>
                  <w:r w:rsidRPr="00C66B6D">
                    <w:rPr>
                      <w:rFonts w:cs="Arial"/>
                      <w:b/>
                      <w:noProof/>
                      <w:color w:val="FF0000"/>
                      <w:sz w:val="20"/>
                      <w:szCs w:val="20"/>
                    </w:rPr>
                    <w:t>3º MOMENTO – JOGO DESPORTIVO AMBIENTAL</w:t>
                  </w:r>
                </w:p>
              </w:tc>
              <w:tc>
                <w:tcPr>
                  <w:tcW w:w="1418" w:type="dxa"/>
                  <w:tcBorders>
                    <w:top w:val="double" w:sz="4" w:space="0" w:color="auto"/>
                    <w:left w:val="double" w:sz="4" w:space="0" w:color="auto"/>
                    <w:bottom w:val="double" w:sz="4" w:space="0" w:color="auto"/>
                    <w:right w:val="double" w:sz="4" w:space="0" w:color="auto"/>
                  </w:tcBorders>
                  <w:vAlign w:val="center"/>
                </w:tcPr>
                <w:p w:rsidR="00C66B6D" w:rsidRPr="00C66B6D" w:rsidRDefault="00C66B6D" w:rsidP="00CB4359">
                  <w:pPr>
                    <w:pStyle w:val="Cabealho"/>
                    <w:spacing w:line="360" w:lineRule="auto"/>
                    <w:rPr>
                      <w:rFonts w:ascii="Arial" w:hAnsi="Arial" w:cs="Arial"/>
                      <w:b/>
                      <w:noProof/>
                      <w:color w:val="FF0000"/>
                      <w:sz w:val="20"/>
                      <w:szCs w:val="20"/>
                    </w:rPr>
                  </w:pPr>
                  <w:r w:rsidRPr="00C66B6D">
                    <w:rPr>
                      <w:rFonts w:ascii="Arial" w:hAnsi="Arial" w:cs="Arial"/>
                      <w:b/>
                      <w:noProof/>
                      <w:color w:val="FF0000"/>
                      <w:sz w:val="20"/>
                      <w:szCs w:val="20"/>
                    </w:rPr>
                    <w:t>20 min</w:t>
                  </w:r>
                </w:p>
              </w:tc>
            </w:tr>
            <w:tr w:rsidR="00C66B6D" w:rsidRPr="00C66B6D" w:rsidTr="00CB4359">
              <w:trPr>
                <w:cantSplit/>
                <w:trHeight w:val="1372"/>
              </w:trPr>
              <w:tc>
                <w:tcPr>
                  <w:tcW w:w="8931" w:type="dxa"/>
                  <w:gridSpan w:val="4"/>
                  <w:tcBorders>
                    <w:top w:val="double" w:sz="4" w:space="0" w:color="auto"/>
                    <w:left w:val="double" w:sz="4" w:space="0" w:color="auto"/>
                    <w:bottom w:val="double" w:sz="4" w:space="0" w:color="auto"/>
                    <w:right w:val="double" w:sz="4" w:space="0" w:color="auto"/>
                  </w:tcBorders>
                  <w:vAlign w:val="center"/>
                </w:tcPr>
                <w:p w:rsidR="00C66B6D" w:rsidRPr="00C66B6D" w:rsidRDefault="00C66B6D" w:rsidP="00CB4359">
                  <w:pPr>
                    <w:pStyle w:val="Cabealho"/>
                    <w:spacing w:line="360" w:lineRule="auto"/>
                    <w:rPr>
                      <w:rFonts w:ascii="Arial" w:hAnsi="Arial" w:cs="Arial"/>
                      <w:b/>
                      <w:noProof/>
                      <w:color w:val="FF0000"/>
                      <w:sz w:val="20"/>
                      <w:szCs w:val="20"/>
                    </w:rPr>
                  </w:pPr>
                  <w:r w:rsidRPr="00C66B6D">
                    <w:rPr>
                      <w:rFonts w:ascii="Arial" w:hAnsi="Arial" w:cs="Arial"/>
                      <w:b/>
                      <w:noProof/>
                      <w:color w:val="FF0000"/>
                      <w:sz w:val="20"/>
                      <w:szCs w:val="20"/>
                    </w:rPr>
                    <w:t>Pega pega animal</w:t>
                  </w:r>
                </w:p>
                <w:p w:rsidR="00C66B6D" w:rsidRPr="00C66B6D" w:rsidRDefault="00C66B6D" w:rsidP="00CB4359">
                  <w:pPr>
                    <w:pStyle w:val="Cabealho"/>
                    <w:spacing w:line="360" w:lineRule="auto"/>
                    <w:rPr>
                      <w:rFonts w:ascii="Arial" w:hAnsi="Arial" w:cs="Arial"/>
                      <w:noProof/>
                      <w:color w:val="FF0000"/>
                      <w:sz w:val="20"/>
                      <w:szCs w:val="20"/>
                    </w:rPr>
                  </w:pPr>
                  <w:r w:rsidRPr="00C66B6D">
                    <w:rPr>
                      <w:rFonts w:ascii="Arial" w:hAnsi="Arial" w:cs="Arial"/>
                      <w:noProof/>
                      <w:color w:val="FF0000"/>
                      <w:sz w:val="20"/>
                      <w:szCs w:val="20"/>
                    </w:rPr>
                    <w:t>As crianças serão dispostas em um círculo, de mãos dadas. Elas terão a missão de proteger o urso (que será representada por um aluno no centro do círculo). A proteção será por conta do caçador, ( que será representado por um jovem fora do círculo). O grupo terá que fazer manobras para não permitir que o caçador pegue o urso por dois minutos. Caso passe esse tempo sem que o caçador pegue o urso, a equipe protetora vence. Caso o caçador pegue o urso, o caçador ganhará.</w:t>
                  </w:r>
                </w:p>
                <w:p w:rsidR="00C66B6D" w:rsidRPr="00C66B6D" w:rsidRDefault="00C66B6D" w:rsidP="00CB4359">
                  <w:pPr>
                    <w:pStyle w:val="Cabealho"/>
                    <w:spacing w:line="360" w:lineRule="auto"/>
                    <w:rPr>
                      <w:rFonts w:ascii="Arial" w:hAnsi="Arial" w:cs="Arial"/>
                      <w:noProof/>
                      <w:color w:val="FF0000"/>
                      <w:sz w:val="20"/>
                      <w:szCs w:val="20"/>
                    </w:rPr>
                  </w:pPr>
                  <w:r w:rsidRPr="00C66B6D">
                    <w:rPr>
                      <w:rFonts w:ascii="Arial" w:hAnsi="Arial" w:cs="Arial"/>
                      <w:noProof/>
                      <w:color w:val="FF0000"/>
                      <w:sz w:val="20"/>
                      <w:szCs w:val="20"/>
                    </w:rPr>
                    <w:t>Os personagens devem ser alternados para que haja a participação de todos (as variações de animais e regras serão propostas pelas crianças).</w:t>
                  </w:r>
                </w:p>
              </w:tc>
            </w:tr>
            <w:tr w:rsidR="00C66B6D" w:rsidRPr="00C66B6D" w:rsidTr="00CB4359">
              <w:trPr>
                <w:cantSplit/>
                <w:trHeight w:val="117"/>
              </w:trPr>
              <w:tc>
                <w:tcPr>
                  <w:tcW w:w="7513" w:type="dxa"/>
                  <w:gridSpan w:val="3"/>
                  <w:tcBorders>
                    <w:top w:val="double" w:sz="4" w:space="0" w:color="auto"/>
                    <w:left w:val="double" w:sz="4" w:space="0" w:color="auto"/>
                    <w:bottom w:val="double" w:sz="4" w:space="0" w:color="auto"/>
                    <w:right w:val="double" w:sz="4" w:space="0" w:color="auto"/>
                  </w:tcBorders>
                  <w:vAlign w:val="center"/>
                </w:tcPr>
                <w:p w:rsidR="00C66B6D" w:rsidRPr="00C66B6D" w:rsidRDefault="00C66B6D" w:rsidP="00CB4359">
                  <w:pPr>
                    <w:pStyle w:val="Cabealho"/>
                    <w:spacing w:line="360" w:lineRule="auto"/>
                    <w:rPr>
                      <w:rFonts w:ascii="Arial" w:hAnsi="Arial" w:cs="Arial"/>
                      <w:b/>
                      <w:noProof/>
                      <w:color w:val="FF0000"/>
                      <w:sz w:val="20"/>
                      <w:szCs w:val="20"/>
                    </w:rPr>
                  </w:pPr>
                  <w:r w:rsidRPr="00C66B6D">
                    <w:rPr>
                      <w:rFonts w:ascii="Arial" w:hAnsi="Arial" w:cs="Arial"/>
                      <w:b/>
                      <w:noProof/>
                      <w:color w:val="FF0000"/>
                      <w:sz w:val="20"/>
                      <w:szCs w:val="20"/>
                    </w:rPr>
                    <w:t xml:space="preserve">4º MOMENTO – AULA ESPECÍFICA                                                        </w:t>
                  </w:r>
                </w:p>
              </w:tc>
              <w:tc>
                <w:tcPr>
                  <w:tcW w:w="1418" w:type="dxa"/>
                  <w:tcBorders>
                    <w:top w:val="double" w:sz="4" w:space="0" w:color="auto"/>
                    <w:left w:val="double" w:sz="4" w:space="0" w:color="auto"/>
                    <w:bottom w:val="double" w:sz="4" w:space="0" w:color="auto"/>
                    <w:right w:val="double" w:sz="4" w:space="0" w:color="auto"/>
                  </w:tcBorders>
                  <w:vAlign w:val="center"/>
                </w:tcPr>
                <w:p w:rsidR="00C66B6D" w:rsidRPr="00C66B6D" w:rsidRDefault="00C66B6D" w:rsidP="00CB4359">
                  <w:pPr>
                    <w:pStyle w:val="Cabealho"/>
                    <w:spacing w:line="360" w:lineRule="auto"/>
                    <w:rPr>
                      <w:rFonts w:ascii="Arial" w:hAnsi="Arial" w:cs="Arial"/>
                      <w:b/>
                      <w:noProof/>
                      <w:color w:val="FF0000"/>
                      <w:sz w:val="20"/>
                      <w:szCs w:val="20"/>
                    </w:rPr>
                  </w:pPr>
                  <w:r w:rsidRPr="00C66B6D">
                    <w:rPr>
                      <w:rFonts w:ascii="Arial" w:hAnsi="Arial" w:cs="Arial"/>
                      <w:b/>
                      <w:noProof/>
                      <w:color w:val="FF0000"/>
                      <w:sz w:val="20"/>
                      <w:szCs w:val="20"/>
                    </w:rPr>
                    <w:t>40 min</w:t>
                  </w:r>
                </w:p>
              </w:tc>
            </w:tr>
            <w:tr w:rsidR="00C66B6D" w:rsidRPr="00C66B6D" w:rsidTr="00CB4359">
              <w:trPr>
                <w:cantSplit/>
                <w:trHeight w:val="1521"/>
              </w:trPr>
              <w:tc>
                <w:tcPr>
                  <w:tcW w:w="8931" w:type="dxa"/>
                  <w:gridSpan w:val="4"/>
                  <w:tcBorders>
                    <w:top w:val="double" w:sz="4" w:space="0" w:color="auto"/>
                    <w:left w:val="double" w:sz="4" w:space="0" w:color="auto"/>
                    <w:bottom w:val="double" w:sz="4" w:space="0" w:color="auto"/>
                    <w:right w:val="double" w:sz="4" w:space="0" w:color="auto"/>
                  </w:tcBorders>
                  <w:vAlign w:val="center"/>
                </w:tcPr>
                <w:p w:rsidR="00C66B6D" w:rsidRPr="00C66B6D" w:rsidRDefault="00C66B6D" w:rsidP="00CB4359">
                  <w:pPr>
                    <w:spacing w:after="0"/>
                    <w:rPr>
                      <w:rFonts w:cs="Arial"/>
                      <w:color w:val="FF0000"/>
                      <w:sz w:val="20"/>
                      <w:szCs w:val="20"/>
                    </w:rPr>
                  </w:pPr>
                  <w:r w:rsidRPr="00C66B6D">
                    <w:rPr>
                      <w:rFonts w:cs="Arial"/>
                      <w:color w:val="FF0000"/>
                      <w:sz w:val="20"/>
                      <w:szCs w:val="20"/>
                    </w:rPr>
                    <w:t>As atividades a seguir devem ser executadas repetidamente, tentado melhorar o repertório motor do aluno.</w:t>
                  </w:r>
                </w:p>
                <w:p w:rsidR="00C66B6D" w:rsidRPr="00C66B6D" w:rsidRDefault="00C66B6D" w:rsidP="00CB4359">
                  <w:pPr>
                    <w:pStyle w:val="PargrafodaLista"/>
                    <w:numPr>
                      <w:ilvl w:val="0"/>
                      <w:numId w:val="13"/>
                    </w:numPr>
                    <w:rPr>
                      <w:rFonts w:cs="Arial"/>
                      <w:color w:val="FF0000"/>
                      <w:sz w:val="20"/>
                      <w:szCs w:val="20"/>
                    </w:rPr>
                  </w:pPr>
                  <w:r w:rsidRPr="00C66B6D">
                    <w:rPr>
                      <w:rFonts w:cs="Arial"/>
                      <w:color w:val="FF0000"/>
                      <w:sz w:val="20"/>
                      <w:szCs w:val="20"/>
                    </w:rPr>
                    <w:t>Cabeceio = os alunos serão separados em duplas e, ao som do apito, um aluno joga a bola e o outro cabeceia.</w:t>
                  </w:r>
                </w:p>
                <w:p w:rsidR="00C66B6D" w:rsidRPr="00C66B6D" w:rsidRDefault="00C66B6D" w:rsidP="00CB4359">
                  <w:pPr>
                    <w:pStyle w:val="PargrafodaLista"/>
                    <w:numPr>
                      <w:ilvl w:val="0"/>
                      <w:numId w:val="13"/>
                    </w:numPr>
                    <w:rPr>
                      <w:rFonts w:cs="Arial"/>
                      <w:color w:val="FF0000"/>
                      <w:sz w:val="20"/>
                      <w:szCs w:val="20"/>
                    </w:rPr>
                  </w:pPr>
                  <w:r w:rsidRPr="00C66B6D">
                    <w:rPr>
                      <w:rFonts w:cs="Arial"/>
                      <w:color w:val="FF0000"/>
                      <w:sz w:val="20"/>
                      <w:szCs w:val="20"/>
                    </w:rPr>
                    <w:t>Chapa= os alunos serão separados em duplas e, ao som do apito, um aluno joga a bola e o outro devolve de chapa (passe com o lado interno do pé).</w:t>
                  </w:r>
                </w:p>
                <w:p w:rsidR="00C66B6D" w:rsidRPr="00C66B6D" w:rsidRDefault="00C66B6D" w:rsidP="00CB4359">
                  <w:pPr>
                    <w:pStyle w:val="PargrafodaLista"/>
                    <w:numPr>
                      <w:ilvl w:val="0"/>
                      <w:numId w:val="13"/>
                    </w:numPr>
                    <w:rPr>
                      <w:rFonts w:cs="Arial"/>
                      <w:color w:val="FF0000"/>
                      <w:sz w:val="20"/>
                      <w:szCs w:val="20"/>
                    </w:rPr>
                  </w:pPr>
                  <w:r w:rsidRPr="00C66B6D">
                    <w:rPr>
                      <w:rFonts w:cs="Arial"/>
                      <w:color w:val="FF0000"/>
                      <w:sz w:val="20"/>
                      <w:szCs w:val="20"/>
                    </w:rPr>
                    <w:t>Peito e chapa= um aluno joga a bola o outro domina no peito e toca de chapa.</w:t>
                  </w:r>
                </w:p>
                <w:p w:rsidR="00C66B6D" w:rsidRPr="00C66B6D" w:rsidRDefault="00C66B6D" w:rsidP="00CB4359">
                  <w:pPr>
                    <w:pStyle w:val="PargrafodaLista"/>
                    <w:numPr>
                      <w:ilvl w:val="0"/>
                      <w:numId w:val="13"/>
                    </w:numPr>
                    <w:rPr>
                      <w:rFonts w:cs="Arial"/>
                      <w:color w:val="FF0000"/>
                      <w:sz w:val="20"/>
                      <w:szCs w:val="20"/>
                    </w:rPr>
                  </w:pPr>
                  <w:r w:rsidRPr="00C66B6D">
                    <w:rPr>
                      <w:rFonts w:cs="Arial"/>
                      <w:color w:val="FF0000"/>
                      <w:sz w:val="20"/>
                      <w:szCs w:val="20"/>
                    </w:rPr>
                    <w:t>Coxa e chapa= um aluno joga a bola e o outro domina na coxa e toca de chapa.</w:t>
                  </w:r>
                </w:p>
              </w:tc>
            </w:tr>
            <w:tr w:rsidR="00C66B6D" w:rsidRPr="00C66B6D" w:rsidTr="00CB4359">
              <w:trPr>
                <w:cantSplit/>
                <w:trHeight w:val="143"/>
              </w:trPr>
              <w:tc>
                <w:tcPr>
                  <w:tcW w:w="7513" w:type="dxa"/>
                  <w:gridSpan w:val="3"/>
                  <w:tcBorders>
                    <w:top w:val="double" w:sz="4" w:space="0" w:color="auto"/>
                    <w:left w:val="double" w:sz="4" w:space="0" w:color="auto"/>
                    <w:bottom w:val="double" w:sz="4" w:space="0" w:color="auto"/>
                    <w:right w:val="double" w:sz="4" w:space="0" w:color="auto"/>
                  </w:tcBorders>
                  <w:vAlign w:val="center"/>
                </w:tcPr>
                <w:p w:rsidR="00C66B6D" w:rsidRPr="00C66B6D" w:rsidRDefault="00C66B6D" w:rsidP="00CB4359">
                  <w:pPr>
                    <w:pStyle w:val="Cabealho"/>
                    <w:spacing w:line="360" w:lineRule="auto"/>
                    <w:rPr>
                      <w:rFonts w:ascii="Arial" w:hAnsi="Arial" w:cs="Arial"/>
                      <w:b/>
                      <w:noProof/>
                      <w:color w:val="FF0000"/>
                      <w:sz w:val="20"/>
                      <w:szCs w:val="20"/>
                    </w:rPr>
                  </w:pPr>
                  <w:r w:rsidRPr="00C66B6D">
                    <w:rPr>
                      <w:rFonts w:ascii="Arial" w:hAnsi="Arial" w:cs="Arial"/>
                      <w:b/>
                      <w:noProof/>
                      <w:color w:val="FF0000"/>
                      <w:sz w:val="20"/>
                      <w:szCs w:val="20"/>
                    </w:rPr>
                    <w:t>5º MOMENTO – COLETIVO</w:t>
                  </w:r>
                </w:p>
              </w:tc>
              <w:tc>
                <w:tcPr>
                  <w:tcW w:w="1418" w:type="dxa"/>
                  <w:tcBorders>
                    <w:top w:val="double" w:sz="4" w:space="0" w:color="auto"/>
                    <w:left w:val="double" w:sz="4" w:space="0" w:color="auto"/>
                    <w:bottom w:val="double" w:sz="4" w:space="0" w:color="auto"/>
                    <w:right w:val="double" w:sz="4" w:space="0" w:color="auto"/>
                  </w:tcBorders>
                  <w:vAlign w:val="center"/>
                </w:tcPr>
                <w:p w:rsidR="00C66B6D" w:rsidRPr="00C66B6D" w:rsidRDefault="00C66B6D" w:rsidP="00CB4359">
                  <w:pPr>
                    <w:pStyle w:val="Cabealho"/>
                    <w:spacing w:line="360" w:lineRule="auto"/>
                    <w:rPr>
                      <w:rFonts w:ascii="Arial" w:hAnsi="Arial" w:cs="Arial"/>
                      <w:b/>
                      <w:noProof/>
                      <w:color w:val="FF0000"/>
                      <w:sz w:val="20"/>
                      <w:szCs w:val="20"/>
                    </w:rPr>
                  </w:pPr>
                  <w:r w:rsidRPr="00C66B6D">
                    <w:rPr>
                      <w:rFonts w:ascii="Arial" w:hAnsi="Arial" w:cs="Arial"/>
                      <w:b/>
                      <w:noProof/>
                      <w:color w:val="FF0000"/>
                      <w:sz w:val="20"/>
                      <w:szCs w:val="20"/>
                    </w:rPr>
                    <w:t>20 min</w:t>
                  </w:r>
                </w:p>
              </w:tc>
            </w:tr>
            <w:tr w:rsidR="00C66B6D" w:rsidRPr="00C66B6D" w:rsidTr="00CB4359">
              <w:trPr>
                <w:cantSplit/>
                <w:trHeight w:val="180"/>
              </w:trPr>
              <w:tc>
                <w:tcPr>
                  <w:tcW w:w="8931" w:type="dxa"/>
                  <w:gridSpan w:val="4"/>
                  <w:tcBorders>
                    <w:top w:val="double" w:sz="4" w:space="0" w:color="auto"/>
                    <w:left w:val="double" w:sz="4" w:space="0" w:color="auto"/>
                    <w:bottom w:val="double" w:sz="4" w:space="0" w:color="auto"/>
                    <w:right w:val="double" w:sz="4" w:space="0" w:color="auto"/>
                  </w:tcBorders>
                  <w:vAlign w:val="center"/>
                </w:tcPr>
                <w:p w:rsidR="00C66B6D" w:rsidRPr="00C66B6D" w:rsidRDefault="00C66B6D" w:rsidP="00CB4359">
                  <w:pPr>
                    <w:pStyle w:val="Cabealho"/>
                    <w:spacing w:line="360" w:lineRule="auto"/>
                    <w:rPr>
                      <w:rFonts w:ascii="Arial" w:hAnsi="Arial" w:cs="Arial"/>
                      <w:noProof/>
                      <w:color w:val="FF0000"/>
                      <w:sz w:val="20"/>
                      <w:szCs w:val="20"/>
                    </w:rPr>
                  </w:pPr>
                  <w:r w:rsidRPr="00C66B6D">
                    <w:rPr>
                      <w:rFonts w:ascii="Arial" w:hAnsi="Arial" w:cs="Arial"/>
                      <w:noProof/>
                      <w:color w:val="FF0000"/>
                      <w:sz w:val="20"/>
                      <w:szCs w:val="20"/>
                    </w:rPr>
                    <w:t>Coletivo (execução do esporte com regras definidas).</w:t>
                  </w:r>
                </w:p>
              </w:tc>
            </w:tr>
            <w:tr w:rsidR="00C66B6D" w:rsidRPr="00C66B6D" w:rsidTr="00CB4359">
              <w:trPr>
                <w:cantSplit/>
                <w:trHeight w:val="189"/>
              </w:trPr>
              <w:tc>
                <w:tcPr>
                  <w:tcW w:w="8931" w:type="dxa"/>
                  <w:gridSpan w:val="4"/>
                  <w:tcBorders>
                    <w:top w:val="double" w:sz="4" w:space="0" w:color="auto"/>
                    <w:left w:val="double" w:sz="4" w:space="0" w:color="auto"/>
                    <w:bottom w:val="double" w:sz="4" w:space="0" w:color="auto"/>
                    <w:right w:val="double" w:sz="4" w:space="0" w:color="auto"/>
                  </w:tcBorders>
                  <w:vAlign w:val="center"/>
                </w:tcPr>
                <w:p w:rsidR="00C66B6D" w:rsidRPr="00C66B6D" w:rsidRDefault="00C66B6D" w:rsidP="00CB4359">
                  <w:pPr>
                    <w:pStyle w:val="Cabealho"/>
                    <w:spacing w:line="360" w:lineRule="auto"/>
                    <w:rPr>
                      <w:rFonts w:ascii="Arial" w:hAnsi="Arial" w:cs="Arial"/>
                      <w:b/>
                      <w:noProof/>
                      <w:color w:val="FF0000"/>
                      <w:sz w:val="20"/>
                      <w:szCs w:val="20"/>
                    </w:rPr>
                  </w:pPr>
                  <w:r w:rsidRPr="00C66B6D">
                    <w:rPr>
                      <w:rFonts w:ascii="Arial" w:hAnsi="Arial" w:cs="Arial"/>
                      <w:b/>
                      <w:noProof/>
                      <w:color w:val="FF0000"/>
                      <w:sz w:val="20"/>
                      <w:szCs w:val="20"/>
                    </w:rPr>
                    <w:t xml:space="preserve">6º MOMENTO – FINAL                                                                   </w:t>
                  </w:r>
                </w:p>
              </w:tc>
            </w:tr>
            <w:tr w:rsidR="00C66B6D" w:rsidRPr="00C66B6D" w:rsidTr="00CB4359">
              <w:trPr>
                <w:cantSplit/>
                <w:trHeight w:val="189"/>
              </w:trPr>
              <w:tc>
                <w:tcPr>
                  <w:tcW w:w="8931" w:type="dxa"/>
                  <w:gridSpan w:val="4"/>
                  <w:tcBorders>
                    <w:top w:val="double" w:sz="4" w:space="0" w:color="auto"/>
                    <w:left w:val="double" w:sz="4" w:space="0" w:color="auto"/>
                    <w:bottom w:val="double" w:sz="4" w:space="0" w:color="auto"/>
                    <w:right w:val="double" w:sz="4" w:space="0" w:color="auto"/>
                  </w:tcBorders>
                  <w:vAlign w:val="center"/>
                </w:tcPr>
                <w:p w:rsidR="00C66B6D" w:rsidRPr="00C66B6D" w:rsidRDefault="00C66B6D" w:rsidP="00CB4359">
                  <w:pPr>
                    <w:pStyle w:val="Cabealho"/>
                    <w:spacing w:line="360" w:lineRule="auto"/>
                    <w:rPr>
                      <w:rFonts w:ascii="Arial" w:hAnsi="Arial" w:cs="Arial"/>
                      <w:noProof/>
                      <w:color w:val="FF0000"/>
                      <w:sz w:val="20"/>
                      <w:szCs w:val="20"/>
                    </w:rPr>
                  </w:pPr>
                  <w:r w:rsidRPr="00C66B6D">
                    <w:rPr>
                      <w:rFonts w:ascii="Arial" w:hAnsi="Arial" w:cs="Arial"/>
                      <w:noProof/>
                      <w:color w:val="FF0000"/>
                      <w:sz w:val="20"/>
                      <w:szCs w:val="20"/>
                    </w:rPr>
                    <w:t>Momento para os alunos conversarem à vontade ( o professor deve perguntar rapidamente sobre qual foi o aprendizado da aula)</w:t>
                  </w:r>
                </w:p>
              </w:tc>
            </w:tr>
          </w:tbl>
          <w:p w:rsidR="00C66B6D" w:rsidRPr="00C66B6D" w:rsidRDefault="00C66B6D" w:rsidP="00C66B6D">
            <w:pPr>
              <w:spacing w:after="0"/>
              <w:jc w:val="both"/>
              <w:rPr>
                <w:rFonts w:cs="Arial"/>
                <w:b/>
                <w:color w:val="FF0000"/>
                <w:sz w:val="20"/>
                <w:szCs w:val="20"/>
              </w:rPr>
            </w:pPr>
          </w:p>
          <w:p w:rsidR="00C66B6D" w:rsidRPr="00C66B6D" w:rsidRDefault="00C66B6D" w:rsidP="00C66B6D">
            <w:pPr>
              <w:spacing w:after="0"/>
              <w:jc w:val="both"/>
              <w:rPr>
                <w:rFonts w:cs="Arial"/>
                <w:b/>
                <w:color w:val="FF0000"/>
                <w:sz w:val="20"/>
                <w:szCs w:val="20"/>
              </w:rPr>
            </w:pPr>
          </w:p>
          <w:p w:rsidR="00C66B6D" w:rsidRPr="00C66B6D" w:rsidRDefault="00C66B6D" w:rsidP="00C66B6D">
            <w:pPr>
              <w:spacing w:after="0"/>
              <w:jc w:val="both"/>
              <w:rPr>
                <w:rFonts w:cs="Arial"/>
                <w:b/>
                <w:color w:val="FF0000"/>
                <w:sz w:val="20"/>
                <w:szCs w:val="20"/>
              </w:rPr>
            </w:pPr>
            <w:r w:rsidRPr="00C66B6D">
              <w:rPr>
                <w:rFonts w:cs="Arial"/>
                <w:b/>
                <w:color w:val="FF0000"/>
                <w:sz w:val="20"/>
                <w:szCs w:val="20"/>
              </w:rPr>
              <w:t xml:space="preserve">PLANO DE AULA </w:t>
            </w:r>
            <w:proofErr w:type="gramStart"/>
            <w:r w:rsidRPr="00C66B6D">
              <w:rPr>
                <w:rFonts w:cs="Arial"/>
                <w:b/>
                <w:color w:val="FF0000"/>
                <w:sz w:val="20"/>
                <w:szCs w:val="20"/>
              </w:rPr>
              <w:t>4</w:t>
            </w:r>
            <w:proofErr w:type="gramEnd"/>
            <w:r w:rsidRPr="00C66B6D">
              <w:rPr>
                <w:rFonts w:cs="Arial"/>
                <w:b/>
                <w:color w:val="FF0000"/>
                <w:sz w:val="20"/>
                <w:szCs w:val="20"/>
              </w:rPr>
              <w:t xml:space="preserve"> </w:t>
            </w:r>
          </w:p>
          <w:p w:rsidR="00C66B6D" w:rsidRPr="00C66B6D" w:rsidRDefault="00C66B6D" w:rsidP="00C66B6D">
            <w:pPr>
              <w:spacing w:after="0"/>
              <w:jc w:val="both"/>
              <w:rPr>
                <w:rFonts w:cs="Arial"/>
                <w:b/>
                <w:color w:val="FF0000"/>
                <w:sz w:val="20"/>
                <w:szCs w:val="20"/>
              </w:rPr>
            </w:pPr>
          </w:p>
          <w:tbl>
            <w:tblPr>
              <w:tblW w:w="89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3656"/>
              <w:gridCol w:w="2486"/>
              <w:gridCol w:w="1903"/>
              <w:gridCol w:w="865"/>
            </w:tblGrid>
            <w:tr w:rsidR="00C66B6D" w:rsidRPr="00C66B6D" w:rsidTr="00CB4359">
              <w:trPr>
                <w:cantSplit/>
                <w:trHeight w:val="776"/>
              </w:trPr>
              <w:tc>
                <w:tcPr>
                  <w:tcW w:w="3656" w:type="dxa"/>
                  <w:tcBorders>
                    <w:top w:val="double" w:sz="4" w:space="0" w:color="auto"/>
                    <w:left w:val="double" w:sz="4" w:space="0" w:color="auto"/>
                    <w:bottom w:val="double" w:sz="4" w:space="0" w:color="auto"/>
                    <w:right w:val="double" w:sz="4" w:space="0" w:color="auto"/>
                  </w:tcBorders>
                  <w:vAlign w:val="center"/>
                </w:tcPr>
                <w:p w:rsidR="00C66B6D" w:rsidRPr="00C66B6D" w:rsidRDefault="00C66B6D" w:rsidP="00CB4359">
                  <w:pPr>
                    <w:pStyle w:val="Cabealho"/>
                    <w:spacing w:line="360" w:lineRule="auto"/>
                    <w:rPr>
                      <w:rFonts w:ascii="Arial" w:hAnsi="Arial" w:cs="Arial"/>
                      <w:b/>
                      <w:noProof/>
                      <w:color w:val="FF0000"/>
                      <w:sz w:val="20"/>
                      <w:szCs w:val="20"/>
                    </w:rPr>
                  </w:pPr>
                  <w:r w:rsidRPr="00C66B6D">
                    <w:rPr>
                      <w:rFonts w:ascii="Arial" w:hAnsi="Arial" w:cs="Arial"/>
                      <w:b/>
                      <w:noProof/>
                      <w:color w:val="FF0000"/>
                      <w:sz w:val="20"/>
                      <w:szCs w:val="20"/>
                    </w:rPr>
                    <w:t>Público / Faixa Etária: 9 a 16 anos</w:t>
                  </w:r>
                </w:p>
              </w:tc>
              <w:tc>
                <w:tcPr>
                  <w:tcW w:w="2486" w:type="dxa"/>
                  <w:tcBorders>
                    <w:top w:val="double" w:sz="4" w:space="0" w:color="auto"/>
                    <w:left w:val="double" w:sz="4" w:space="0" w:color="auto"/>
                    <w:bottom w:val="double" w:sz="4" w:space="0" w:color="auto"/>
                    <w:right w:val="double" w:sz="4" w:space="0" w:color="auto"/>
                  </w:tcBorders>
                  <w:vAlign w:val="center"/>
                </w:tcPr>
                <w:p w:rsidR="00C66B6D" w:rsidRPr="00C66B6D" w:rsidRDefault="00C66B6D" w:rsidP="00CB4359">
                  <w:pPr>
                    <w:pStyle w:val="Cabealho"/>
                    <w:spacing w:line="360" w:lineRule="auto"/>
                    <w:rPr>
                      <w:rFonts w:ascii="Arial" w:hAnsi="Arial" w:cs="Arial"/>
                      <w:b/>
                      <w:noProof/>
                      <w:color w:val="FF0000"/>
                      <w:sz w:val="20"/>
                      <w:szCs w:val="20"/>
                    </w:rPr>
                  </w:pPr>
                  <w:r w:rsidRPr="00C66B6D">
                    <w:rPr>
                      <w:rFonts w:ascii="Arial" w:hAnsi="Arial" w:cs="Arial"/>
                      <w:b/>
                      <w:noProof/>
                      <w:color w:val="FF0000"/>
                      <w:sz w:val="20"/>
                      <w:szCs w:val="20"/>
                    </w:rPr>
                    <w:t>Modalidade: futebol</w:t>
                  </w:r>
                </w:p>
              </w:tc>
              <w:tc>
                <w:tcPr>
                  <w:tcW w:w="2767" w:type="dxa"/>
                  <w:gridSpan w:val="2"/>
                  <w:tcBorders>
                    <w:top w:val="double" w:sz="4" w:space="0" w:color="auto"/>
                    <w:left w:val="double" w:sz="4" w:space="0" w:color="auto"/>
                    <w:bottom w:val="double" w:sz="4" w:space="0" w:color="auto"/>
                    <w:right w:val="double" w:sz="4" w:space="0" w:color="auto"/>
                  </w:tcBorders>
                  <w:vAlign w:val="center"/>
                </w:tcPr>
                <w:p w:rsidR="00C66B6D" w:rsidRPr="00C66B6D" w:rsidRDefault="00C66B6D" w:rsidP="00CB4359">
                  <w:pPr>
                    <w:pStyle w:val="Cabealho"/>
                    <w:spacing w:line="360" w:lineRule="auto"/>
                    <w:rPr>
                      <w:rFonts w:ascii="Arial" w:hAnsi="Arial" w:cs="Arial"/>
                      <w:b/>
                      <w:noProof/>
                      <w:color w:val="FF0000"/>
                      <w:sz w:val="20"/>
                      <w:szCs w:val="20"/>
                    </w:rPr>
                  </w:pPr>
                  <w:r w:rsidRPr="00C66B6D">
                    <w:rPr>
                      <w:rFonts w:ascii="Arial" w:hAnsi="Arial" w:cs="Arial"/>
                      <w:b/>
                      <w:noProof/>
                      <w:color w:val="FF0000"/>
                      <w:sz w:val="20"/>
                      <w:szCs w:val="20"/>
                    </w:rPr>
                    <w:t xml:space="preserve">Professor(a): </w:t>
                  </w:r>
                </w:p>
                <w:p w:rsidR="00C66B6D" w:rsidRPr="00C66B6D" w:rsidRDefault="00C66B6D" w:rsidP="00CB4359">
                  <w:pPr>
                    <w:pStyle w:val="Cabealho"/>
                    <w:spacing w:line="360" w:lineRule="auto"/>
                    <w:rPr>
                      <w:rFonts w:ascii="Arial" w:hAnsi="Arial" w:cs="Arial"/>
                      <w:b/>
                      <w:noProof/>
                      <w:color w:val="FF0000"/>
                      <w:sz w:val="20"/>
                      <w:szCs w:val="20"/>
                    </w:rPr>
                  </w:pPr>
                  <w:r w:rsidRPr="00C66B6D">
                    <w:rPr>
                      <w:rFonts w:ascii="Arial" w:hAnsi="Arial" w:cs="Arial"/>
                      <w:b/>
                      <w:noProof/>
                      <w:color w:val="FF0000"/>
                      <w:sz w:val="20"/>
                      <w:szCs w:val="20"/>
                    </w:rPr>
                    <w:t>Nailton Cerqueira de Souza</w:t>
                  </w:r>
                </w:p>
              </w:tc>
            </w:tr>
            <w:tr w:rsidR="00C66B6D" w:rsidRPr="00C66B6D" w:rsidTr="00CB4359">
              <w:trPr>
                <w:cantSplit/>
                <w:trHeight w:val="919"/>
              </w:trPr>
              <w:tc>
                <w:tcPr>
                  <w:tcW w:w="6142" w:type="dxa"/>
                  <w:gridSpan w:val="2"/>
                  <w:tcBorders>
                    <w:top w:val="double" w:sz="4" w:space="0" w:color="auto"/>
                    <w:left w:val="double" w:sz="4" w:space="0" w:color="auto"/>
                    <w:bottom w:val="double" w:sz="4" w:space="0" w:color="auto"/>
                    <w:right w:val="double" w:sz="4" w:space="0" w:color="auto"/>
                  </w:tcBorders>
                  <w:vAlign w:val="center"/>
                </w:tcPr>
                <w:p w:rsidR="00C66B6D" w:rsidRPr="00C66B6D" w:rsidRDefault="00C66B6D" w:rsidP="00CB4359">
                  <w:pPr>
                    <w:spacing w:after="0"/>
                    <w:rPr>
                      <w:rFonts w:cs="Arial"/>
                      <w:color w:val="FF0000"/>
                      <w:sz w:val="20"/>
                      <w:szCs w:val="20"/>
                    </w:rPr>
                  </w:pPr>
                  <w:r w:rsidRPr="00C66B6D">
                    <w:rPr>
                      <w:rFonts w:cs="Arial"/>
                      <w:b/>
                      <w:noProof/>
                      <w:color w:val="FF0000"/>
                      <w:sz w:val="20"/>
                      <w:szCs w:val="20"/>
                    </w:rPr>
                    <w:t xml:space="preserve">Tema esportivo:  </w:t>
                  </w:r>
                  <w:r w:rsidRPr="00C66B6D">
                    <w:rPr>
                      <w:rFonts w:cs="Arial"/>
                      <w:color w:val="FF0000"/>
                      <w:sz w:val="20"/>
                      <w:szCs w:val="20"/>
                    </w:rPr>
                    <w:t xml:space="preserve">Posicionamento em campo (esquemas táticos). </w:t>
                  </w:r>
                </w:p>
                <w:p w:rsidR="00C66B6D" w:rsidRPr="00C66B6D" w:rsidRDefault="00C66B6D" w:rsidP="00CB4359">
                  <w:pPr>
                    <w:spacing w:after="0"/>
                    <w:rPr>
                      <w:rFonts w:cs="Arial"/>
                      <w:color w:val="FF0000"/>
                      <w:sz w:val="20"/>
                      <w:szCs w:val="20"/>
                    </w:rPr>
                  </w:pPr>
                  <w:r w:rsidRPr="00C66B6D">
                    <w:rPr>
                      <w:rFonts w:cs="Arial"/>
                      <w:b/>
                      <w:noProof/>
                      <w:color w:val="FF0000"/>
                      <w:sz w:val="20"/>
                      <w:szCs w:val="20"/>
                    </w:rPr>
                    <w:t xml:space="preserve">Tema socioambiental: </w:t>
                  </w:r>
                  <w:r w:rsidRPr="00C66B6D">
                    <w:rPr>
                      <w:rFonts w:cs="Arial"/>
                      <w:noProof/>
                      <w:color w:val="FF0000"/>
                      <w:sz w:val="20"/>
                      <w:szCs w:val="20"/>
                    </w:rPr>
                    <w:t>Lixo e reciclagem.</w:t>
                  </w:r>
                </w:p>
              </w:tc>
              <w:tc>
                <w:tcPr>
                  <w:tcW w:w="2767" w:type="dxa"/>
                  <w:gridSpan w:val="2"/>
                  <w:tcBorders>
                    <w:top w:val="double" w:sz="4" w:space="0" w:color="auto"/>
                    <w:left w:val="double" w:sz="4" w:space="0" w:color="auto"/>
                    <w:bottom w:val="double" w:sz="4" w:space="0" w:color="auto"/>
                    <w:right w:val="double" w:sz="4" w:space="0" w:color="auto"/>
                  </w:tcBorders>
                  <w:vAlign w:val="center"/>
                </w:tcPr>
                <w:p w:rsidR="00C66B6D" w:rsidRPr="00C66B6D" w:rsidRDefault="00C66B6D" w:rsidP="00CB4359">
                  <w:pPr>
                    <w:pStyle w:val="Cabealho"/>
                    <w:spacing w:line="360" w:lineRule="auto"/>
                    <w:rPr>
                      <w:rFonts w:ascii="Arial" w:hAnsi="Arial" w:cs="Arial"/>
                      <w:b/>
                      <w:noProof/>
                      <w:color w:val="FF0000"/>
                      <w:sz w:val="20"/>
                      <w:szCs w:val="20"/>
                    </w:rPr>
                  </w:pPr>
                </w:p>
                <w:p w:rsidR="00C66B6D" w:rsidRPr="00C66B6D" w:rsidRDefault="00C66B6D" w:rsidP="00CB4359">
                  <w:pPr>
                    <w:pStyle w:val="Cabealho"/>
                    <w:spacing w:line="360" w:lineRule="auto"/>
                    <w:rPr>
                      <w:rFonts w:ascii="Arial" w:hAnsi="Arial" w:cs="Arial"/>
                      <w:b/>
                      <w:noProof/>
                      <w:color w:val="FF0000"/>
                      <w:sz w:val="20"/>
                      <w:szCs w:val="20"/>
                    </w:rPr>
                  </w:pPr>
                  <w:r w:rsidRPr="00C66B6D">
                    <w:rPr>
                      <w:rFonts w:ascii="Arial" w:hAnsi="Arial" w:cs="Arial"/>
                      <w:b/>
                      <w:noProof/>
                      <w:color w:val="FF0000"/>
                      <w:sz w:val="20"/>
                      <w:szCs w:val="20"/>
                    </w:rPr>
                    <w:t xml:space="preserve">Tempo da aula: 90 min </w:t>
                  </w:r>
                </w:p>
                <w:p w:rsidR="00C66B6D" w:rsidRPr="00C66B6D" w:rsidRDefault="00C66B6D" w:rsidP="00CB4359">
                  <w:pPr>
                    <w:pStyle w:val="Cabealho"/>
                    <w:spacing w:line="360" w:lineRule="auto"/>
                    <w:rPr>
                      <w:rFonts w:ascii="Arial" w:hAnsi="Arial" w:cs="Arial"/>
                      <w:b/>
                      <w:noProof/>
                      <w:color w:val="FF0000"/>
                      <w:sz w:val="20"/>
                      <w:szCs w:val="20"/>
                    </w:rPr>
                  </w:pPr>
                </w:p>
              </w:tc>
            </w:tr>
            <w:tr w:rsidR="00C66B6D" w:rsidRPr="00C66B6D" w:rsidTr="00CB4359">
              <w:trPr>
                <w:cantSplit/>
                <w:trHeight w:val="190"/>
              </w:trPr>
              <w:tc>
                <w:tcPr>
                  <w:tcW w:w="8910" w:type="dxa"/>
                  <w:gridSpan w:val="4"/>
                  <w:tcBorders>
                    <w:top w:val="double" w:sz="4" w:space="0" w:color="auto"/>
                    <w:left w:val="double" w:sz="4" w:space="0" w:color="auto"/>
                    <w:bottom w:val="double" w:sz="4" w:space="0" w:color="auto"/>
                    <w:right w:val="double" w:sz="4" w:space="0" w:color="auto"/>
                  </w:tcBorders>
                  <w:shd w:val="clear" w:color="auto" w:fill="D9D9D9"/>
                  <w:vAlign w:val="center"/>
                </w:tcPr>
                <w:p w:rsidR="00C66B6D" w:rsidRPr="00C66B6D" w:rsidRDefault="00C66B6D" w:rsidP="00CB4359">
                  <w:pPr>
                    <w:pStyle w:val="Cabealho"/>
                    <w:spacing w:line="360" w:lineRule="auto"/>
                    <w:rPr>
                      <w:rFonts w:ascii="Arial" w:hAnsi="Arial" w:cs="Arial"/>
                      <w:b/>
                      <w:noProof/>
                      <w:color w:val="FF0000"/>
                      <w:sz w:val="20"/>
                      <w:szCs w:val="20"/>
                    </w:rPr>
                  </w:pPr>
                  <w:r w:rsidRPr="00C66B6D">
                    <w:rPr>
                      <w:rFonts w:ascii="Arial" w:hAnsi="Arial" w:cs="Arial"/>
                      <w:b/>
                      <w:noProof/>
                      <w:color w:val="FF0000"/>
                      <w:sz w:val="20"/>
                      <w:szCs w:val="20"/>
                    </w:rPr>
                    <w:t>OBJETIVO(S):</w:t>
                  </w:r>
                </w:p>
              </w:tc>
            </w:tr>
            <w:tr w:rsidR="00C66B6D" w:rsidRPr="00C66B6D" w:rsidTr="00CB4359">
              <w:trPr>
                <w:cantSplit/>
                <w:trHeight w:val="824"/>
              </w:trPr>
              <w:tc>
                <w:tcPr>
                  <w:tcW w:w="8910" w:type="dxa"/>
                  <w:gridSpan w:val="4"/>
                  <w:tcBorders>
                    <w:top w:val="double" w:sz="4" w:space="0" w:color="auto"/>
                    <w:left w:val="double" w:sz="4" w:space="0" w:color="auto"/>
                    <w:bottom w:val="double" w:sz="4" w:space="0" w:color="auto"/>
                    <w:right w:val="double" w:sz="4" w:space="0" w:color="auto"/>
                  </w:tcBorders>
                  <w:vAlign w:val="center"/>
                </w:tcPr>
                <w:p w:rsidR="00C66B6D" w:rsidRPr="00C66B6D" w:rsidRDefault="00C66B6D" w:rsidP="00CB4359">
                  <w:pPr>
                    <w:spacing w:after="0"/>
                    <w:rPr>
                      <w:rFonts w:cs="Arial"/>
                      <w:color w:val="FF0000"/>
                      <w:sz w:val="20"/>
                      <w:szCs w:val="20"/>
                    </w:rPr>
                  </w:pPr>
                  <w:r w:rsidRPr="00C66B6D">
                    <w:rPr>
                      <w:rFonts w:cs="Arial"/>
                      <w:color w:val="FF0000"/>
                      <w:sz w:val="20"/>
                      <w:szCs w:val="20"/>
                    </w:rPr>
                    <w:t>Proporcionar noções táticas e estratégicas durante uma partida de futebol.</w:t>
                  </w:r>
                </w:p>
                <w:p w:rsidR="00C66B6D" w:rsidRPr="00C66B6D" w:rsidRDefault="00C66B6D" w:rsidP="00CB4359">
                  <w:pPr>
                    <w:spacing w:after="0"/>
                    <w:rPr>
                      <w:rFonts w:cs="Arial"/>
                      <w:color w:val="FF0000"/>
                      <w:sz w:val="20"/>
                      <w:szCs w:val="20"/>
                    </w:rPr>
                  </w:pPr>
                  <w:r w:rsidRPr="00C66B6D">
                    <w:rPr>
                      <w:rFonts w:cs="Arial"/>
                      <w:color w:val="FF0000"/>
                      <w:sz w:val="20"/>
                      <w:szCs w:val="20"/>
                    </w:rPr>
                    <w:t>Apresentar os danos do lixo para a humanidade e as formas de reaproveitamento dos resíduos (reciclagem).</w:t>
                  </w:r>
                </w:p>
              </w:tc>
            </w:tr>
            <w:tr w:rsidR="00C66B6D" w:rsidRPr="00C66B6D" w:rsidTr="00CB4359">
              <w:trPr>
                <w:cantSplit/>
                <w:trHeight w:val="298"/>
              </w:trPr>
              <w:tc>
                <w:tcPr>
                  <w:tcW w:w="8910" w:type="dxa"/>
                  <w:gridSpan w:val="4"/>
                  <w:tcBorders>
                    <w:top w:val="double" w:sz="4" w:space="0" w:color="auto"/>
                    <w:left w:val="double" w:sz="4" w:space="0" w:color="auto"/>
                    <w:bottom w:val="double" w:sz="4" w:space="0" w:color="auto"/>
                    <w:right w:val="double" w:sz="4" w:space="0" w:color="auto"/>
                  </w:tcBorders>
                  <w:shd w:val="clear" w:color="auto" w:fill="D9D9D9"/>
                  <w:vAlign w:val="center"/>
                </w:tcPr>
                <w:p w:rsidR="00C66B6D" w:rsidRPr="00C66B6D" w:rsidRDefault="00C66B6D" w:rsidP="00CB4359">
                  <w:pPr>
                    <w:pStyle w:val="Cabealho"/>
                    <w:spacing w:line="360" w:lineRule="auto"/>
                    <w:rPr>
                      <w:rFonts w:ascii="Arial" w:hAnsi="Arial" w:cs="Arial"/>
                      <w:b/>
                      <w:noProof/>
                      <w:color w:val="FF0000"/>
                      <w:sz w:val="20"/>
                      <w:szCs w:val="20"/>
                    </w:rPr>
                  </w:pPr>
                  <w:r w:rsidRPr="00C66B6D">
                    <w:rPr>
                      <w:rFonts w:ascii="Arial" w:hAnsi="Arial" w:cs="Arial"/>
                      <w:b/>
                      <w:noProof/>
                      <w:color w:val="FF0000"/>
                      <w:sz w:val="20"/>
                      <w:szCs w:val="20"/>
                    </w:rPr>
                    <w:t>DESCRIÇÃO DA AULA / SEQUÊNCIA DE ATIVIDADES:</w:t>
                  </w:r>
                </w:p>
              </w:tc>
            </w:tr>
            <w:tr w:rsidR="00C66B6D" w:rsidRPr="00C66B6D" w:rsidTr="00CB4359">
              <w:trPr>
                <w:cantSplit/>
                <w:trHeight w:val="1280"/>
              </w:trPr>
              <w:tc>
                <w:tcPr>
                  <w:tcW w:w="8910" w:type="dxa"/>
                  <w:gridSpan w:val="4"/>
                  <w:tcBorders>
                    <w:top w:val="double" w:sz="4" w:space="0" w:color="auto"/>
                    <w:left w:val="double" w:sz="4" w:space="0" w:color="auto"/>
                    <w:right w:val="double" w:sz="4" w:space="0" w:color="auto"/>
                  </w:tcBorders>
                  <w:vAlign w:val="center"/>
                </w:tcPr>
                <w:p w:rsidR="00C66B6D" w:rsidRPr="00C66B6D" w:rsidRDefault="00C66B6D" w:rsidP="00CB4359">
                  <w:pPr>
                    <w:spacing w:after="0"/>
                    <w:rPr>
                      <w:rFonts w:cs="Arial"/>
                      <w:b/>
                      <w:noProof/>
                      <w:color w:val="FF0000"/>
                      <w:sz w:val="20"/>
                      <w:szCs w:val="20"/>
                    </w:rPr>
                  </w:pPr>
                  <w:r w:rsidRPr="00C66B6D">
                    <w:rPr>
                      <w:rFonts w:cs="Arial"/>
                      <w:b/>
                      <w:noProof/>
                      <w:color w:val="FF0000"/>
                      <w:sz w:val="20"/>
                      <w:szCs w:val="20"/>
                    </w:rPr>
                    <w:t xml:space="preserve">1º MOMENTO – “TEMPO LIVRE” </w:t>
                  </w:r>
                </w:p>
                <w:p w:rsidR="00C66B6D" w:rsidRPr="00C66B6D" w:rsidRDefault="00C66B6D" w:rsidP="00CB4359">
                  <w:pPr>
                    <w:spacing w:after="0"/>
                    <w:rPr>
                      <w:rFonts w:cs="Arial"/>
                      <w:b/>
                      <w:noProof/>
                      <w:color w:val="FF0000"/>
                      <w:sz w:val="20"/>
                      <w:szCs w:val="20"/>
                    </w:rPr>
                  </w:pPr>
                  <w:r w:rsidRPr="00C66B6D">
                    <w:rPr>
                      <w:rFonts w:cs="Arial"/>
                      <w:b/>
                      <w:noProof/>
                      <w:color w:val="FF0000"/>
                      <w:sz w:val="20"/>
                      <w:szCs w:val="20"/>
                    </w:rPr>
                    <w:t xml:space="preserve">2º MOMENTO – RODA DE CONVERSAS                                                                                                            </w:t>
                  </w:r>
                </w:p>
                <w:p w:rsidR="00C66B6D" w:rsidRPr="00C66B6D" w:rsidRDefault="00C66B6D" w:rsidP="00CB4359">
                  <w:pPr>
                    <w:spacing w:after="0"/>
                    <w:rPr>
                      <w:rFonts w:cs="Arial"/>
                      <w:color w:val="FF0000"/>
                      <w:sz w:val="20"/>
                      <w:szCs w:val="20"/>
                    </w:rPr>
                  </w:pPr>
                  <w:r w:rsidRPr="00C66B6D">
                    <w:rPr>
                      <w:rFonts w:cs="Arial"/>
                      <w:b/>
                      <w:noProof/>
                      <w:color w:val="FF0000"/>
                      <w:sz w:val="20"/>
                      <w:szCs w:val="20"/>
                    </w:rPr>
                    <w:t>3º MOMENTO – JOGO DESPORTIVO AMBIENTAL</w:t>
                  </w:r>
                </w:p>
                <w:p w:rsidR="00C66B6D" w:rsidRPr="00C66B6D" w:rsidRDefault="00C66B6D" w:rsidP="00CB4359">
                  <w:pPr>
                    <w:spacing w:after="0"/>
                    <w:rPr>
                      <w:rFonts w:cs="Arial"/>
                      <w:color w:val="FF0000"/>
                      <w:sz w:val="20"/>
                      <w:szCs w:val="20"/>
                    </w:rPr>
                  </w:pPr>
                  <w:r w:rsidRPr="00C66B6D">
                    <w:rPr>
                      <w:rFonts w:cs="Arial"/>
                      <w:b/>
                      <w:noProof/>
                      <w:color w:val="FF0000"/>
                      <w:sz w:val="20"/>
                      <w:szCs w:val="20"/>
                    </w:rPr>
                    <w:t xml:space="preserve">4º MOMENTO – AULA ESPECÍFICA                                                        </w:t>
                  </w:r>
                </w:p>
                <w:p w:rsidR="00C66B6D" w:rsidRPr="00C66B6D" w:rsidRDefault="00C66B6D" w:rsidP="00CB4359">
                  <w:pPr>
                    <w:spacing w:after="0"/>
                    <w:rPr>
                      <w:rFonts w:cs="Arial"/>
                      <w:color w:val="FF0000"/>
                      <w:sz w:val="20"/>
                      <w:szCs w:val="20"/>
                    </w:rPr>
                  </w:pPr>
                  <w:r w:rsidRPr="00C66B6D">
                    <w:rPr>
                      <w:rFonts w:cs="Arial"/>
                      <w:b/>
                      <w:noProof/>
                      <w:color w:val="FF0000"/>
                      <w:sz w:val="20"/>
                      <w:szCs w:val="20"/>
                    </w:rPr>
                    <w:t>5º MOMENTO – PRATICA ESPORTIVA</w:t>
                  </w:r>
                </w:p>
                <w:p w:rsidR="00C66B6D" w:rsidRPr="00C66B6D" w:rsidRDefault="00C66B6D" w:rsidP="00CB4359">
                  <w:pPr>
                    <w:spacing w:after="0"/>
                    <w:rPr>
                      <w:rFonts w:cs="Arial"/>
                      <w:color w:val="FF0000"/>
                      <w:sz w:val="20"/>
                      <w:szCs w:val="20"/>
                    </w:rPr>
                  </w:pPr>
                  <w:r w:rsidRPr="00C66B6D">
                    <w:rPr>
                      <w:rFonts w:cs="Arial"/>
                      <w:b/>
                      <w:noProof/>
                      <w:color w:val="FF0000"/>
                      <w:sz w:val="20"/>
                      <w:szCs w:val="20"/>
                    </w:rPr>
                    <w:t xml:space="preserve">6º MOMENTO – FINAL                                                                     </w:t>
                  </w:r>
                </w:p>
              </w:tc>
            </w:tr>
            <w:tr w:rsidR="00C66B6D" w:rsidRPr="00C66B6D" w:rsidTr="00CB4359">
              <w:trPr>
                <w:cantSplit/>
                <w:trHeight w:val="354"/>
              </w:trPr>
              <w:tc>
                <w:tcPr>
                  <w:tcW w:w="8045" w:type="dxa"/>
                  <w:gridSpan w:val="3"/>
                  <w:tcBorders>
                    <w:top w:val="double" w:sz="4" w:space="0" w:color="auto"/>
                    <w:left w:val="double" w:sz="4" w:space="0" w:color="auto"/>
                    <w:bottom w:val="double" w:sz="4" w:space="0" w:color="auto"/>
                    <w:right w:val="double" w:sz="4" w:space="0" w:color="auto"/>
                  </w:tcBorders>
                  <w:vAlign w:val="center"/>
                </w:tcPr>
                <w:p w:rsidR="00C66B6D" w:rsidRPr="00C66B6D" w:rsidRDefault="00C66B6D" w:rsidP="00CB4359">
                  <w:pPr>
                    <w:pStyle w:val="Cabealho"/>
                    <w:spacing w:line="360" w:lineRule="auto"/>
                    <w:rPr>
                      <w:rFonts w:ascii="Arial" w:hAnsi="Arial" w:cs="Arial"/>
                      <w:noProof/>
                      <w:color w:val="FF0000"/>
                      <w:sz w:val="20"/>
                      <w:szCs w:val="20"/>
                    </w:rPr>
                  </w:pPr>
                  <w:r w:rsidRPr="00C66B6D">
                    <w:rPr>
                      <w:rFonts w:ascii="Arial" w:hAnsi="Arial" w:cs="Arial"/>
                      <w:b/>
                      <w:noProof/>
                      <w:color w:val="FF0000"/>
                      <w:sz w:val="20"/>
                      <w:szCs w:val="20"/>
                    </w:rPr>
                    <w:t>RECURSOS NECESSÁRIOS:</w:t>
                  </w:r>
                </w:p>
              </w:tc>
              <w:tc>
                <w:tcPr>
                  <w:tcW w:w="864" w:type="dxa"/>
                  <w:tcBorders>
                    <w:top w:val="double" w:sz="4" w:space="0" w:color="auto"/>
                    <w:left w:val="double" w:sz="4" w:space="0" w:color="auto"/>
                    <w:bottom w:val="double" w:sz="4" w:space="0" w:color="auto"/>
                    <w:right w:val="double" w:sz="4" w:space="0" w:color="auto"/>
                  </w:tcBorders>
                  <w:vAlign w:val="center"/>
                </w:tcPr>
                <w:p w:rsidR="00C66B6D" w:rsidRPr="00C66B6D" w:rsidRDefault="00C66B6D" w:rsidP="00CB4359">
                  <w:pPr>
                    <w:pStyle w:val="Cabealho"/>
                    <w:spacing w:line="360" w:lineRule="auto"/>
                    <w:rPr>
                      <w:rFonts w:ascii="Arial" w:hAnsi="Arial" w:cs="Arial"/>
                      <w:b/>
                      <w:noProof/>
                      <w:color w:val="FF0000"/>
                      <w:sz w:val="20"/>
                      <w:szCs w:val="20"/>
                    </w:rPr>
                  </w:pPr>
                </w:p>
              </w:tc>
            </w:tr>
            <w:tr w:rsidR="00C66B6D" w:rsidRPr="00C66B6D" w:rsidTr="00CB4359">
              <w:trPr>
                <w:cantSplit/>
                <w:trHeight w:val="619"/>
              </w:trPr>
              <w:tc>
                <w:tcPr>
                  <w:tcW w:w="8045" w:type="dxa"/>
                  <w:gridSpan w:val="3"/>
                  <w:tcBorders>
                    <w:top w:val="double" w:sz="4" w:space="0" w:color="auto"/>
                    <w:left w:val="double" w:sz="4" w:space="0" w:color="auto"/>
                    <w:bottom w:val="double" w:sz="4" w:space="0" w:color="auto"/>
                    <w:right w:val="double" w:sz="4" w:space="0" w:color="auto"/>
                  </w:tcBorders>
                  <w:vAlign w:val="center"/>
                </w:tcPr>
                <w:p w:rsidR="00C66B6D" w:rsidRPr="00C66B6D" w:rsidRDefault="00C66B6D" w:rsidP="00CB4359">
                  <w:pPr>
                    <w:pStyle w:val="Cabealho"/>
                    <w:spacing w:line="360" w:lineRule="auto"/>
                    <w:rPr>
                      <w:rFonts w:ascii="Arial" w:hAnsi="Arial" w:cs="Arial"/>
                      <w:noProof/>
                      <w:color w:val="FF0000"/>
                      <w:sz w:val="20"/>
                      <w:szCs w:val="20"/>
                    </w:rPr>
                  </w:pPr>
                  <w:r w:rsidRPr="00C66B6D">
                    <w:rPr>
                      <w:rFonts w:ascii="Arial" w:hAnsi="Arial" w:cs="Arial"/>
                      <w:noProof/>
                      <w:color w:val="FF0000"/>
                      <w:sz w:val="20"/>
                      <w:szCs w:val="20"/>
                    </w:rPr>
                    <w:t>10 bolas de futebol.</w:t>
                  </w:r>
                </w:p>
                <w:p w:rsidR="00C66B6D" w:rsidRPr="00C66B6D" w:rsidRDefault="00C66B6D" w:rsidP="00CB4359">
                  <w:pPr>
                    <w:pStyle w:val="Cabealho"/>
                    <w:spacing w:line="360" w:lineRule="auto"/>
                    <w:rPr>
                      <w:rFonts w:ascii="Arial" w:hAnsi="Arial" w:cs="Arial"/>
                      <w:b/>
                      <w:noProof/>
                      <w:color w:val="FF0000"/>
                      <w:sz w:val="20"/>
                      <w:szCs w:val="20"/>
                    </w:rPr>
                  </w:pPr>
                  <w:r w:rsidRPr="00C66B6D">
                    <w:rPr>
                      <w:rFonts w:ascii="Arial" w:hAnsi="Arial" w:cs="Arial"/>
                      <w:noProof/>
                      <w:color w:val="FF0000"/>
                      <w:sz w:val="20"/>
                      <w:szCs w:val="20"/>
                    </w:rPr>
                    <w:t>10 cones.</w:t>
                  </w:r>
                </w:p>
              </w:tc>
              <w:tc>
                <w:tcPr>
                  <w:tcW w:w="864" w:type="dxa"/>
                  <w:tcBorders>
                    <w:top w:val="double" w:sz="4" w:space="0" w:color="auto"/>
                    <w:left w:val="double" w:sz="4" w:space="0" w:color="auto"/>
                    <w:bottom w:val="double" w:sz="4" w:space="0" w:color="auto"/>
                    <w:right w:val="double" w:sz="4" w:space="0" w:color="auto"/>
                  </w:tcBorders>
                  <w:vAlign w:val="center"/>
                </w:tcPr>
                <w:p w:rsidR="00C66B6D" w:rsidRPr="00C66B6D" w:rsidRDefault="00C66B6D" w:rsidP="00CB4359">
                  <w:pPr>
                    <w:pStyle w:val="Cabealho"/>
                    <w:spacing w:line="360" w:lineRule="auto"/>
                    <w:rPr>
                      <w:rFonts w:ascii="Arial" w:hAnsi="Arial" w:cs="Arial"/>
                      <w:b/>
                      <w:noProof/>
                      <w:color w:val="FF0000"/>
                      <w:sz w:val="20"/>
                      <w:szCs w:val="20"/>
                    </w:rPr>
                  </w:pPr>
                </w:p>
              </w:tc>
            </w:tr>
            <w:tr w:rsidR="00C66B6D" w:rsidRPr="00C66B6D" w:rsidTr="00CB4359">
              <w:trPr>
                <w:cantSplit/>
                <w:trHeight w:val="354"/>
              </w:trPr>
              <w:tc>
                <w:tcPr>
                  <w:tcW w:w="8045" w:type="dxa"/>
                  <w:gridSpan w:val="3"/>
                  <w:tcBorders>
                    <w:top w:val="double" w:sz="4" w:space="0" w:color="auto"/>
                    <w:left w:val="double" w:sz="4" w:space="0" w:color="auto"/>
                    <w:bottom w:val="double" w:sz="4" w:space="0" w:color="auto"/>
                    <w:right w:val="double" w:sz="4" w:space="0" w:color="auto"/>
                  </w:tcBorders>
                  <w:vAlign w:val="center"/>
                </w:tcPr>
                <w:p w:rsidR="00C66B6D" w:rsidRPr="00C66B6D" w:rsidRDefault="00C66B6D" w:rsidP="00CB4359">
                  <w:pPr>
                    <w:pStyle w:val="Cabealho"/>
                    <w:spacing w:line="360" w:lineRule="auto"/>
                    <w:rPr>
                      <w:rFonts w:ascii="Arial" w:hAnsi="Arial" w:cs="Arial"/>
                      <w:b/>
                      <w:noProof/>
                      <w:color w:val="FF0000"/>
                      <w:sz w:val="20"/>
                      <w:szCs w:val="20"/>
                    </w:rPr>
                  </w:pPr>
                  <w:r w:rsidRPr="00C66B6D">
                    <w:rPr>
                      <w:rFonts w:ascii="Arial" w:hAnsi="Arial" w:cs="Arial"/>
                      <w:b/>
                      <w:noProof/>
                      <w:color w:val="FF0000"/>
                      <w:sz w:val="20"/>
                      <w:szCs w:val="20"/>
                    </w:rPr>
                    <w:t xml:space="preserve">1º MOMENTO – “TEMPO LIVRE”                                                            </w:t>
                  </w:r>
                </w:p>
              </w:tc>
              <w:tc>
                <w:tcPr>
                  <w:tcW w:w="864" w:type="dxa"/>
                  <w:tcBorders>
                    <w:top w:val="double" w:sz="4" w:space="0" w:color="auto"/>
                    <w:left w:val="double" w:sz="4" w:space="0" w:color="auto"/>
                    <w:bottom w:val="double" w:sz="4" w:space="0" w:color="auto"/>
                    <w:right w:val="double" w:sz="4" w:space="0" w:color="auto"/>
                  </w:tcBorders>
                  <w:vAlign w:val="center"/>
                </w:tcPr>
                <w:p w:rsidR="00C66B6D" w:rsidRPr="00C66B6D" w:rsidRDefault="00C66B6D" w:rsidP="00CB4359">
                  <w:pPr>
                    <w:pStyle w:val="Cabealho"/>
                    <w:spacing w:line="360" w:lineRule="auto"/>
                    <w:rPr>
                      <w:rFonts w:ascii="Arial" w:hAnsi="Arial" w:cs="Arial"/>
                      <w:b/>
                      <w:noProof/>
                      <w:color w:val="FF0000"/>
                      <w:sz w:val="20"/>
                      <w:szCs w:val="20"/>
                    </w:rPr>
                  </w:pPr>
                  <w:r w:rsidRPr="00C66B6D">
                    <w:rPr>
                      <w:rFonts w:ascii="Arial" w:hAnsi="Arial" w:cs="Arial"/>
                      <w:b/>
                      <w:noProof/>
                      <w:color w:val="FF0000"/>
                      <w:sz w:val="20"/>
                      <w:szCs w:val="20"/>
                    </w:rPr>
                    <w:t xml:space="preserve">                                                                                        </w:t>
                  </w:r>
                </w:p>
              </w:tc>
            </w:tr>
            <w:tr w:rsidR="00C66B6D" w:rsidRPr="00C66B6D" w:rsidTr="00CB4359">
              <w:trPr>
                <w:cantSplit/>
                <w:trHeight w:val="865"/>
              </w:trPr>
              <w:tc>
                <w:tcPr>
                  <w:tcW w:w="8910" w:type="dxa"/>
                  <w:gridSpan w:val="4"/>
                  <w:tcBorders>
                    <w:top w:val="double" w:sz="4" w:space="0" w:color="auto"/>
                    <w:left w:val="double" w:sz="4" w:space="0" w:color="auto"/>
                    <w:bottom w:val="double" w:sz="4" w:space="0" w:color="auto"/>
                    <w:right w:val="double" w:sz="4" w:space="0" w:color="auto"/>
                  </w:tcBorders>
                  <w:vAlign w:val="center"/>
                </w:tcPr>
                <w:p w:rsidR="00C66B6D" w:rsidRPr="00C66B6D" w:rsidRDefault="00C66B6D" w:rsidP="00CB4359">
                  <w:pPr>
                    <w:spacing w:after="0"/>
                    <w:rPr>
                      <w:rFonts w:cs="Arial"/>
                      <w:color w:val="FF0000"/>
                      <w:sz w:val="20"/>
                      <w:szCs w:val="20"/>
                    </w:rPr>
                  </w:pPr>
                  <w:r w:rsidRPr="00C66B6D">
                    <w:rPr>
                      <w:rFonts w:cs="Arial"/>
                      <w:noProof/>
                      <w:color w:val="FF0000"/>
                      <w:sz w:val="20"/>
                      <w:szCs w:val="20"/>
                    </w:rPr>
                    <w:t>Momento durante o qual o professor deve observar a interaçao entre os alunos, (formação de grupos, exclusão ou inclusão de alunos, participação de todos e etc).</w:t>
                  </w:r>
                </w:p>
              </w:tc>
            </w:tr>
            <w:tr w:rsidR="00C66B6D" w:rsidRPr="00C66B6D" w:rsidTr="00CB4359">
              <w:trPr>
                <w:cantSplit/>
                <w:trHeight w:val="398"/>
              </w:trPr>
              <w:tc>
                <w:tcPr>
                  <w:tcW w:w="8045" w:type="dxa"/>
                  <w:gridSpan w:val="3"/>
                  <w:tcBorders>
                    <w:top w:val="double" w:sz="4" w:space="0" w:color="auto"/>
                    <w:left w:val="double" w:sz="4" w:space="0" w:color="auto"/>
                    <w:bottom w:val="double" w:sz="4" w:space="0" w:color="auto"/>
                    <w:right w:val="double" w:sz="4" w:space="0" w:color="auto"/>
                  </w:tcBorders>
                  <w:vAlign w:val="center"/>
                </w:tcPr>
                <w:p w:rsidR="00C66B6D" w:rsidRPr="00C66B6D" w:rsidRDefault="00C66B6D" w:rsidP="00CB4359">
                  <w:pPr>
                    <w:pStyle w:val="Cabealho"/>
                    <w:spacing w:line="360" w:lineRule="auto"/>
                    <w:rPr>
                      <w:rFonts w:ascii="Arial" w:hAnsi="Arial" w:cs="Arial"/>
                      <w:b/>
                      <w:noProof/>
                      <w:color w:val="FF0000"/>
                      <w:sz w:val="20"/>
                      <w:szCs w:val="20"/>
                    </w:rPr>
                  </w:pPr>
                  <w:r w:rsidRPr="00C66B6D">
                    <w:rPr>
                      <w:rFonts w:ascii="Arial" w:hAnsi="Arial" w:cs="Arial"/>
                      <w:b/>
                      <w:noProof/>
                      <w:color w:val="FF0000"/>
                      <w:sz w:val="20"/>
                      <w:szCs w:val="20"/>
                    </w:rPr>
                    <w:t xml:space="preserve">2º MOMENTO – RODA DE CONVERSAS                                                       </w:t>
                  </w:r>
                </w:p>
              </w:tc>
              <w:tc>
                <w:tcPr>
                  <w:tcW w:w="864" w:type="dxa"/>
                  <w:tcBorders>
                    <w:top w:val="double" w:sz="4" w:space="0" w:color="auto"/>
                    <w:left w:val="double" w:sz="4" w:space="0" w:color="auto"/>
                    <w:bottom w:val="double" w:sz="4" w:space="0" w:color="auto"/>
                    <w:right w:val="double" w:sz="4" w:space="0" w:color="auto"/>
                  </w:tcBorders>
                  <w:vAlign w:val="center"/>
                </w:tcPr>
                <w:p w:rsidR="00C66B6D" w:rsidRPr="00C66B6D" w:rsidRDefault="00C66B6D" w:rsidP="00CB4359">
                  <w:pPr>
                    <w:pStyle w:val="Cabealho"/>
                    <w:spacing w:line="360" w:lineRule="auto"/>
                    <w:rPr>
                      <w:rFonts w:ascii="Arial" w:hAnsi="Arial" w:cs="Arial"/>
                      <w:b/>
                      <w:noProof/>
                      <w:color w:val="FF0000"/>
                      <w:sz w:val="20"/>
                      <w:szCs w:val="20"/>
                    </w:rPr>
                  </w:pPr>
                </w:p>
              </w:tc>
            </w:tr>
            <w:tr w:rsidR="00C66B6D" w:rsidRPr="00C66B6D" w:rsidTr="00CB4359">
              <w:trPr>
                <w:cantSplit/>
                <w:trHeight w:val="2809"/>
              </w:trPr>
              <w:tc>
                <w:tcPr>
                  <w:tcW w:w="8910" w:type="dxa"/>
                  <w:gridSpan w:val="4"/>
                  <w:tcBorders>
                    <w:top w:val="double" w:sz="4" w:space="0" w:color="auto"/>
                    <w:left w:val="double" w:sz="4" w:space="0" w:color="auto"/>
                    <w:bottom w:val="double" w:sz="4" w:space="0" w:color="auto"/>
                    <w:right w:val="double" w:sz="4" w:space="0" w:color="auto"/>
                  </w:tcBorders>
                  <w:vAlign w:val="center"/>
                </w:tcPr>
                <w:p w:rsidR="00C66B6D" w:rsidRPr="00C66B6D" w:rsidRDefault="00C66B6D" w:rsidP="00CB4359">
                  <w:pPr>
                    <w:pStyle w:val="Ttulo3"/>
                    <w:jc w:val="both"/>
                    <w:rPr>
                      <w:rFonts w:ascii="Arial" w:hAnsi="Arial" w:cs="Arial"/>
                      <w:color w:val="FF0000"/>
                      <w:sz w:val="20"/>
                      <w:szCs w:val="20"/>
                    </w:rPr>
                  </w:pPr>
                  <w:r w:rsidRPr="00C66B6D">
                    <w:rPr>
                      <w:rFonts w:ascii="Arial" w:hAnsi="Arial" w:cs="Arial"/>
                      <w:color w:val="FF0000"/>
                      <w:sz w:val="20"/>
                      <w:szCs w:val="20"/>
                    </w:rPr>
                    <w:t>Lixo</w:t>
                  </w:r>
                </w:p>
                <w:p w:rsidR="00C66B6D" w:rsidRPr="00C66B6D" w:rsidRDefault="00C66B6D" w:rsidP="00CB4359">
                  <w:pPr>
                    <w:pStyle w:val="Ttulo3"/>
                    <w:keepNext w:val="0"/>
                    <w:numPr>
                      <w:ilvl w:val="0"/>
                      <w:numId w:val="14"/>
                    </w:numPr>
                    <w:ind w:left="0"/>
                    <w:jc w:val="both"/>
                    <w:rPr>
                      <w:rFonts w:ascii="Arial" w:hAnsi="Arial" w:cs="Arial"/>
                      <w:b w:val="0"/>
                      <w:color w:val="FF0000"/>
                      <w:sz w:val="20"/>
                      <w:szCs w:val="20"/>
                    </w:rPr>
                  </w:pPr>
                  <w:r w:rsidRPr="00C66B6D">
                    <w:rPr>
                      <w:rFonts w:ascii="Arial" w:hAnsi="Arial" w:cs="Arial"/>
                      <w:b w:val="0"/>
                      <w:color w:val="FF0000"/>
                      <w:sz w:val="20"/>
                      <w:szCs w:val="20"/>
                    </w:rPr>
                    <w:t>Como é produzido?</w:t>
                  </w:r>
                </w:p>
                <w:p w:rsidR="00C66B6D" w:rsidRPr="00C66B6D" w:rsidRDefault="00C66B6D" w:rsidP="00CB4359">
                  <w:pPr>
                    <w:pStyle w:val="Ttulo3"/>
                    <w:keepNext w:val="0"/>
                    <w:numPr>
                      <w:ilvl w:val="0"/>
                      <w:numId w:val="14"/>
                    </w:numPr>
                    <w:ind w:left="0"/>
                    <w:jc w:val="both"/>
                    <w:rPr>
                      <w:rFonts w:ascii="Arial" w:hAnsi="Arial" w:cs="Arial"/>
                      <w:b w:val="0"/>
                      <w:color w:val="FF0000"/>
                      <w:sz w:val="20"/>
                      <w:szCs w:val="20"/>
                    </w:rPr>
                  </w:pPr>
                  <w:r w:rsidRPr="00C66B6D">
                    <w:rPr>
                      <w:rFonts w:ascii="Arial" w:hAnsi="Arial" w:cs="Arial"/>
                      <w:b w:val="0"/>
                      <w:color w:val="FF0000"/>
                      <w:sz w:val="20"/>
                      <w:szCs w:val="20"/>
                    </w:rPr>
                    <w:t xml:space="preserve">Quais os danos? </w:t>
                  </w:r>
                </w:p>
                <w:p w:rsidR="00C66B6D" w:rsidRPr="00C66B6D" w:rsidRDefault="00C66B6D" w:rsidP="00CB4359">
                  <w:pPr>
                    <w:pStyle w:val="Ttulo3"/>
                    <w:keepNext w:val="0"/>
                    <w:numPr>
                      <w:ilvl w:val="0"/>
                      <w:numId w:val="14"/>
                    </w:numPr>
                    <w:ind w:left="0"/>
                    <w:jc w:val="both"/>
                    <w:rPr>
                      <w:rFonts w:ascii="Arial" w:hAnsi="Arial" w:cs="Arial"/>
                      <w:b w:val="0"/>
                      <w:color w:val="FF0000"/>
                      <w:sz w:val="20"/>
                      <w:szCs w:val="20"/>
                    </w:rPr>
                  </w:pPr>
                  <w:r w:rsidRPr="00C66B6D">
                    <w:rPr>
                      <w:rFonts w:ascii="Arial" w:hAnsi="Arial" w:cs="Arial"/>
                      <w:b w:val="0"/>
                      <w:color w:val="FF0000"/>
                      <w:sz w:val="20"/>
                      <w:szCs w:val="20"/>
                    </w:rPr>
                    <w:t>Como tratar?</w:t>
                  </w:r>
                </w:p>
                <w:p w:rsidR="00C66B6D" w:rsidRPr="00C66B6D" w:rsidRDefault="00C66B6D" w:rsidP="00CB4359">
                  <w:pPr>
                    <w:pStyle w:val="Ttulo3"/>
                    <w:keepNext w:val="0"/>
                    <w:numPr>
                      <w:ilvl w:val="0"/>
                      <w:numId w:val="14"/>
                    </w:numPr>
                    <w:ind w:left="0"/>
                    <w:jc w:val="both"/>
                    <w:rPr>
                      <w:rFonts w:ascii="Arial" w:hAnsi="Arial" w:cs="Arial"/>
                      <w:b w:val="0"/>
                      <w:color w:val="FF0000"/>
                      <w:sz w:val="20"/>
                      <w:szCs w:val="20"/>
                    </w:rPr>
                  </w:pPr>
                  <w:r w:rsidRPr="00C66B6D">
                    <w:rPr>
                      <w:rFonts w:ascii="Arial" w:hAnsi="Arial" w:cs="Arial"/>
                      <w:b w:val="0"/>
                      <w:color w:val="FF0000"/>
                      <w:sz w:val="20"/>
                      <w:szCs w:val="20"/>
                    </w:rPr>
                    <w:t>Como reaproveitar?</w:t>
                  </w:r>
                </w:p>
                <w:p w:rsidR="00C66B6D" w:rsidRPr="00C66B6D" w:rsidRDefault="00C66B6D" w:rsidP="00CB4359">
                  <w:pPr>
                    <w:pStyle w:val="Ttulo3"/>
                    <w:jc w:val="both"/>
                    <w:rPr>
                      <w:rFonts w:ascii="Arial" w:hAnsi="Arial" w:cs="Arial"/>
                      <w:color w:val="FF0000"/>
                      <w:sz w:val="20"/>
                      <w:szCs w:val="20"/>
                    </w:rPr>
                  </w:pPr>
                  <w:r w:rsidRPr="00C66B6D">
                    <w:rPr>
                      <w:rFonts w:ascii="Arial" w:hAnsi="Arial" w:cs="Arial"/>
                      <w:color w:val="FF0000"/>
                      <w:sz w:val="20"/>
                      <w:szCs w:val="20"/>
                    </w:rPr>
                    <w:t>Reciclagem</w:t>
                  </w:r>
                </w:p>
                <w:p w:rsidR="00C66B6D" w:rsidRPr="00C66B6D" w:rsidRDefault="00C66B6D" w:rsidP="00CB4359">
                  <w:pPr>
                    <w:pStyle w:val="Ttulo3"/>
                    <w:keepNext w:val="0"/>
                    <w:numPr>
                      <w:ilvl w:val="0"/>
                      <w:numId w:val="15"/>
                    </w:numPr>
                    <w:ind w:left="0"/>
                    <w:jc w:val="both"/>
                    <w:rPr>
                      <w:rFonts w:ascii="Arial" w:hAnsi="Arial" w:cs="Arial"/>
                      <w:b w:val="0"/>
                      <w:color w:val="FF0000"/>
                      <w:sz w:val="20"/>
                      <w:szCs w:val="20"/>
                    </w:rPr>
                  </w:pPr>
                  <w:r w:rsidRPr="00C66B6D">
                    <w:rPr>
                      <w:rFonts w:ascii="Arial" w:hAnsi="Arial" w:cs="Arial"/>
                      <w:b w:val="0"/>
                      <w:color w:val="FF0000"/>
                      <w:sz w:val="20"/>
                      <w:szCs w:val="20"/>
                    </w:rPr>
                    <w:t>O que é?</w:t>
                  </w:r>
                </w:p>
                <w:p w:rsidR="00C66B6D" w:rsidRPr="00C66B6D" w:rsidRDefault="00C66B6D" w:rsidP="00CB4359">
                  <w:pPr>
                    <w:pStyle w:val="Ttulo3"/>
                    <w:keepNext w:val="0"/>
                    <w:numPr>
                      <w:ilvl w:val="0"/>
                      <w:numId w:val="15"/>
                    </w:numPr>
                    <w:ind w:left="0"/>
                    <w:jc w:val="both"/>
                    <w:rPr>
                      <w:rFonts w:ascii="Arial" w:hAnsi="Arial" w:cs="Arial"/>
                      <w:b w:val="0"/>
                      <w:color w:val="FF0000"/>
                      <w:sz w:val="20"/>
                      <w:szCs w:val="20"/>
                    </w:rPr>
                  </w:pPr>
                  <w:r w:rsidRPr="00C66B6D">
                    <w:rPr>
                      <w:rFonts w:ascii="Arial" w:hAnsi="Arial" w:cs="Arial"/>
                      <w:b w:val="0"/>
                      <w:color w:val="FF0000"/>
                      <w:sz w:val="20"/>
                      <w:szCs w:val="20"/>
                    </w:rPr>
                    <w:t>Quais os pontos positivos e negativos para a sociedade?</w:t>
                  </w:r>
                </w:p>
              </w:tc>
            </w:tr>
          </w:tbl>
          <w:p w:rsidR="00B61944" w:rsidRPr="00C66B6D" w:rsidRDefault="00B61944" w:rsidP="0068554D">
            <w:pPr>
              <w:spacing w:after="0"/>
              <w:rPr>
                <w:rFonts w:cs="Arial"/>
                <w:color w:val="FF0000"/>
                <w:sz w:val="20"/>
                <w:szCs w:val="20"/>
              </w:rPr>
            </w:pPr>
            <w:r w:rsidRPr="00C66B6D">
              <w:rPr>
                <w:rFonts w:cs="Arial"/>
                <w:b/>
                <w:noProof/>
                <w:color w:val="FF0000"/>
                <w:sz w:val="20"/>
                <w:szCs w:val="20"/>
              </w:rPr>
              <w:t xml:space="preserve"> DESPORTIVO AMBIENTAL</w:t>
            </w:r>
          </w:p>
        </w:tc>
        <w:tc>
          <w:tcPr>
            <w:tcW w:w="865" w:type="dxa"/>
            <w:tcBorders>
              <w:top w:val="double" w:sz="4" w:space="0" w:color="auto"/>
              <w:left w:val="double" w:sz="4" w:space="0" w:color="auto"/>
              <w:bottom w:val="double" w:sz="4" w:space="0" w:color="auto"/>
              <w:right w:val="double" w:sz="4" w:space="0" w:color="auto"/>
            </w:tcBorders>
            <w:vAlign w:val="center"/>
          </w:tcPr>
          <w:p w:rsidR="00B61944" w:rsidRPr="00C66B6D" w:rsidRDefault="00B61944" w:rsidP="0068554D">
            <w:pPr>
              <w:pStyle w:val="Cabealho"/>
              <w:spacing w:line="360" w:lineRule="auto"/>
              <w:rPr>
                <w:rFonts w:ascii="Arial" w:hAnsi="Arial" w:cs="Arial"/>
                <w:b/>
                <w:noProof/>
                <w:color w:val="FF0000"/>
                <w:sz w:val="20"/>
                <w:szCs w:val="20"/>
              </w:rPr>
            </w:pPr>
          </w:p>
        </w:tc>
      </w:tr>
      <w:tr w:rsidR="00E41E0E" w:rsidRPr="00C66B6D" w:rsidTr="00506711">
        <w:trPr>
          <w:cantSplit/>
          <w:trHeight w:val="4372"/>
        </w:trPr>
        <w:tc>
          <w:tcPr>
            <w:tcW w:w="8910" w:type="dxa"/>
            <w:gridSpan w:val="2"/>
            <w:tcBorders>
              <w:top w:val="double" w:sz="4" w:space="0" w:color="auto"/>
              <w:left w:val="double" w:sz="4" w:space="0" w:color="auto"/>
              <w:bottom w:val="double" w:sz="4" w:space="0" w:color="auto"/>
              <w:right w:val="double" w:sz="4" w:space="0" w:color="auto"/>
            </w:tcBorders>
            <w:vAlign w:val="center"/>
          </w:tcPr>
          <w:p w:rsidR="00B61944" w:rsidRPr="00C66B6D" w:rsidRDefault="00B61944" w:rsidP="0068554D">
            <w:pPr>
              <w:pStyle w:val="NormalWeb"/>
              <w:shd w:val="clear" w:color="auto" w:fill="FFFFFF"/>
              <w:spacing w:before="0" w:beforeAutospacing="0" w:after="0" w:afterAutospacing="0" w:line="360" w:lineRule="auto"/>
              <w:textAlignment w:val="baseline"/>
              <w:rPr>
                <w:rFonts w:ascii="Arial" w:hAnsi="Arial" w:cs="Arial"/>
                <w:b/>
                <w:color w:val="FF0000"/>
                <w:sz w:val="20"/>
                <w:szCs w:val="20"/>
              </w:rPr>
            </w:pPr>
            <w:r w:rsidRPr="00C66B6D">
              <w:rPr>
                <w:rFonts w:ascii="Arial" w:hAnsi="Arial" w:cs="Arial"/>
                <w:b/>
                <w:color w:val="FF0000"/>
                <w:sz w:val="20"/>
                <w:szCs w:val="20"/>
              </w:rPr>
              <w:lastRenderedPageBreak/>
              <w:t>Boca de Forno socioambiental</w:t>
            </w:r>
          </w:p>
          <w:p w:rsidR="00B61944" w:rsidRPr="00C66B6D" w:rsidRDefault="00B61944" w:rsidP="0068554D">
            <w:pPr>
              <w:pStyle w:val="NormalWeb"/>
              <w:shd w:val="clear" w:color="auto" w:fill="FFFFFF"/>
              <w:spacing w:before="0" w:beforeAutospacing="0" w:after="0" w:afterAutospacing="0" w:line="360" w:lineRule="auto"/>
              <w:textAlignment w:val="baseline"/>
              <w:rPr>
                <w:rFonts w:ascii="Arial" w:hAnsi="Arial" w:cs="Arial"/>
                <w:color w:val="FF0000"/>
                <w:sz w:val="20"/>
                <w:szCs w:val="20"/>
              </w:rPr>
            </w:pPr>
            <w:r w:rsidRPr="00C66B6D">
              <w:rPr>
                <w:rFonts w:ascii="Arial" w:hAnsi="Arial" w:cs="Arial"/>
                <w:color w:val="FF0000"/>
                <w:sz w:val="20"/>
                <w:szCs w:val="20"/>
              </w:rPr>
              <w:t xml:space="preserve">Na primeira etapa o comandante da brincadeira será o </w:t>
            </w:r>
            <w:r w:rsidR="00F7556E" w:rsidRPr="00C66B6D">
              <w:rPr>
                <w:rFonts w:ascii="Arial" w:hAnsi="Arial" w:cs="Arial"/>
                <w:color w:val="FF0000"/>
                <w:sz w:val="20"/>
                <w:szCs w:val="20"/>
              </w:rPr>
              <w:t>p</w:t>
            </w:r>
            <w:r w:rsidRPr="00C66B6D">
              <w:rPr>
                <w:rFonts w:ascii="Arial" w:hAnsi="Arial" w:cs="Arial"/>
                <w:color w:val="FF0000"/>
                <w:sz w:val="20"/>
                <w:szCs w:val="20"/>
              </w:rPr>
              <w:t>rofessor, os comandos serão assim:</w:t>
            </w:r>
          </w:p>
          <w:p w:rsidR="00B61944" w:rsidRPr="00C66B6D" w:rsidRDefault="00B61944" w:rsidP="0068554D">
            <w:pPr>
              <w:pStyle w:val="NormalWeb"/>
              <w:shd w:val="clear" w:color="auto" w:fill="FFFFFF"/>
              <w:spacing w:before="0" w:beforeAutospacing="0" w:after="0" w:afterAutospacing="0" w:line="360" w:lineRule="auto"/>
              <w:textAlignment w:val="baseline"/>
              <w:rPr>
                <w:rFonts w:ascii="Arial" w:hAnsi="Arial" w:cs="Arial"/>
                <w:color w:val="FF0000"/>
                <w:sz w:val="20"/>
                <w:szCs w:val="20"/>
              </w:rPr>
            </w:pPr>
            <w:r w:rsidRPr="00C66B6D">
              <w:rPr>
                <w:rFonts w:ascii="Arial" w:hAnsi="Arial" w:cs="Arial"/>
                <w:color w:val="FF0000"/>
                <w:sz w:val="20"/>
                <w:szCs w:val="20"/>
              </w:rPr>
              <w:t>- Boca de forno! (comandante)</w:t>
            </w:r>
          </w:p>
          <w:p w:rsidR="00B61944" w:rsidRPr="00C66B6D" w:rsidRDefault="00B61944" w:rsidP="0068554D">
            <w:pPr>
              <w:pStyle w:val="NormalWeb"/>
              <w:shd w:val="clear" w:color="auto" w:fill="FFFFFF"/>
              <w:spacing w:before="0" w:beforeAutospacing="0" w:after="0" w:afterAutospacing="0" w:line="360" w:lineRule="auto"/>
              <w:textAlignment w:val="baseline"/>
              <w:rPr>
                <w:rFonts w:ascii="Arial" w:hAnsi="Arial" w:cs="Arial"/>
                <w:color w:val="FF0000"/>
                <w:sz w:val="20"/>
                <w:szCs w:val="20"/>
              </w:rPr>
            </w:pPr>
            <w:r w:rsidRPr="00C66B6D">
              <w:rPr>
                <w:rFonts w:ascii="Arial" w:hAnsi="Arial" w:cs="Arial"/>
                <w:color w:val="FF0000"/>
                <w:sz w:val="20"/>
                <w:szCs w:val="20"/>
              </w:rPr>
              <w:t>- Forno! (crianças)</w:t>
            </w:r>
          </w:p>
          <w:p w:rsidR="00B61944" w:rsidRPr="00C66B6D" w:rsidRDefault="00B61944" w:rsidP="0068554D">
            <w:pPr>
              <w:pStyle w:val="NormalWeb"/>
              <w:shd w:val="clear" w:color="auto" w:fill="FFFFFF"/>
              <w:spacing w:before="0" w:beforeAutospacing="0" w:after="0" w:afterAutospacing="0" w:line="360" w:lineRule="auto"/>
              <w:textAlignment w:val="baseline"/>
              <w:rPr>
                <w:rFonts w:ascii="Arial" w:hAnsi="Arial" w:cs="Arial"/>
                <w:color w:val="FF0000"/>
                <w:sz w:val="20"/>
                <w:szCs w:val="20"/>
              </w:rPr>
            </w:pPr>
            <w:r w:rsidRPr="00C66B6D">
              <w:rPr>
                <w:rFonts w:ascii="Arial" w:hAnsi="Arial" w:cs="Arial"/>
                <w:color w:val="FF0000"/>
                <w:sz w:val="20"/>
                <w:szCs w:val="20"/>
              </w:rPr>
              <w:t>- Faz o que eu mando? (comandante)</w:t>
            </w:r>
          </w:p>
          <w:p w:rsidR="00B61944" w:rsidRPr="00C66B6D" w:rsidRDefault="00B61944" w:rsidP="0068554D">
            <w:pPr>
              <w:pStyle w:val="NormalWeb"/>
              <w:shd w:val="clear" w:color="auto" w:fill="FFFFFF"/>
              <w:spacing w:before="0" w:beforeAutospacing="0" w:after="0" w:afterAutospacing="0" w:line="360" w:lineRule="auto"/>
              <w:textAlignment w:val="baseline"/>
              <w:rPr>
                <w:rFonts w:ascii="Arial" w:hAnsi="Arial" w:cs="Arial"/>
                <w:color w:val="FF0000"/>
                <w:sz w:val="20"/>
                <w:szCs w:val="20"/>
              </w:rPr>
            </w:pPr>
            <w:r w:rsidRPr="00C66B6D">
              <w:rPr>
                <w:rFonts w:ascii="Arial" w:hAnsi="Arial" w:cs="Arial"/>
                <w:color w:val="FF0000"/>
                <w:sz w:val="20"/>
                <w:szCs w:val="20"/>
              </w:rPr>
              <w:t>- Faço! (crianças)</w:t>
            </w:r>
          </w:p>
          <w:p w:rsidR="00B61944" w:rsidRPr="00C66B6D" w:rsidRDefault="00B61944" w:rsidP="0068554D">
            <w:pPr>
              <w:pStyle w:val="NormalWeb"/>
              <w:shd w:val="clear" w:color="auto" w:fill="FFFFFF"/>
              <w:spacing w:before="0" w:beforeAutospacing="0" w:after="0" w:afterAutospacing="0" w:line="360" w:lineRule="auto"/>
              <w:textAlignment w:val="baseline"/>
              <w:rPr>
                <w:rFonts w:ascii="Arial" w:hAnsi="Arial" w:cs="Arial"/>
                <w:color w:val="FF0000"/>
                <w:sz w:val="20"/>
                <w:szCs w:val="20"/>
              </w:rPr>
            </w:pPr>
            <w:r w:rsidRPr="00C66B6D">
              <w:rPr>
                <w:rFonts w:ascii="Arial" w:hAnsi="Arial" w:cs="Arial"/>
                <w:color w:val="FF0000"/>
                <w:sz w:val="20"/>
                <w:szCs w:val="20"/>
              </w:rPr>
              <w:t>- E se não fizer? (comandante)</w:t>
            </w:r>
          </w:p>
          <w:p w:rsidR="00B61944" w:rsidRPr="00C66B6D" w:rsidRDefault="00B61944" w:rsidP="0068554D">
            <w:pPr>
              <w:pStyle w:val="NormalWeb"/>
              <w:shd w:val="clear" w:color="auto" w:fill="FFFFFF"/>
              <w:spacing w:before="0" w:beforeAutospacing="0" w:after="0" w:afterAutospacing="0" w:line="360" w:lineRule="auto"/>
              <w:textAlignment w:val="baseline"/>
              <w:rPr>
                <w:rFonts w:ascii="Arial" w:hAnsi="Arial" w:cs="Arial"/>
                <w:color w:val="FF0000"/>
                <w:sz w:val="20"/>
                <w:szCs w:val="20"/>
              </w:rPr>
            </w:pPr>
            <w:r w:rsidRPr="00C66B6D">
              <w:rPr>
                <w:rFonts w:ascii="Arial" w:hAnsi="Arial" w:cs="Arial"/>
                <w:color w:val="FF0000"/>
                <w:sz w:val="20"/>
                <w:szCs w:val="20"/>
              </w:rPr>
              <w:t>- Ganha um bolo! (crianças)</w:t>
            </w:r>
          </w:p>
          <w:p w:rsidR="00B61944" w:rsidRPr="00C66B6D" w:rsidRDefault="00B61944" w:rsidP="00F7556E">
            <w:pPr>
              <w:pStyle w:val="NormalWeb"/>
              <w:shd w:val="clear" w:color="auto" w:fill="FFFFFF"/>
              <w:spacing w:before="0" w:beforeAutospacing="0" w:after="0" w:afterAutospacing="0" w:line="360" w:lineRule="auto"/>
              <w:textAlignment w:val="baseline"/>
              <w:rPr>
                <w:rFonts w:ascii="Arial" w:hAnsi="Arial" w:cs="Arial"/>
                <w:color w:val="FF0000"/>
                <w:sz w:val="20"/>
                <w:szCs w:val="20"/>
              </w:rPr>
            </w:pPr>
            <w:r w:rsidRPr="00C66B6D">
              <w:rPr>
                <w:rFonts w:ascii="Arial" w:hAnsi="Arial" w:cs="Arial"/>
                <w:color w:val="FF0000"/>
                <w:sz w:val="20"/>
                <w:szCs w:val="20"/>
              </w:rPr>
              <w:t xml:space="preserve">O comandante colocará três caixas no centro do campo, uma terá o nome, </w:t>
            </w:r>
            <w:proofErr w:type="gramStart"/>
            <w:r w:rsidRPr="00C66B6D">
              <w:rPr>
                <w:rFonts w:ascii="Arial" w:hAnsi="Arial" w:cs="Arial"/>
                <w:color w:val="FF0000"/>
                <w:sz w:val="20"/>
                <w:szCs w:val="20"/>
              </w:rPr>
              <w:t>1</w:t>
            </w:r>
            <w:proofErr w:type="gramEnd"/>
            <w:r w:rsidRPr="00C66B6D">
              <w:rPr>
                <w:rFonts w:ascii="Arial" w:hAnsi="Arial" w:cs="Arial"/>
                <w:color w:val="FF0000"/>
                <w:sz w:val="20"/>
                <w:szCs w:val="20"/>
              </w:rPr>
              <w:t xml:space="preserve"> </w:t>
            </w:r>
            <w:r w:rsidR="00F7556E" w:rsidRPr="00C66B6D">
              <w:rPr>
                <w:rFonts w:ascii="Arial" w:hAnsi="Arial" w:cs="Arial"/>
                <w:color w:val="FF0000"/>
                <w:sz w:val="20"/>
                <w:szCs w:val="20"/>
              </w:rPr>
              <w:t>P</w:t>
            </w:r>
            <w:r w:rsidRPr="00C66B6D">
              <w:rPr>
                <w:rFonts w:ascii="Arial" w:hAnsi="Arial" w:cs="Arial"/>
                <w:color w:val="FF0000"/>
                <w:sz w:val="20"/>
                <w:szCs w:val="20"/>
              </w:rPr>
              <w:t xml:space="preserve">lástico, a outra 2 </w:t>
            </w:r>
            <w:r w:rsidR="00F7556E" w:rsidRPr="00C66B6D">
              <w:rPr>
                <w:rFonts w:ascii="Arial" w:hAnsi="Arial" w:cs="Arial"/>
                <w:color w:val="FF0000"/>
                <w:sz w:val="20"/>
                <w:szCs w:val="20"/>
              </w:rPr>
              <w:t>P</w:t>
            </w:r>
            <w:r w:rsidRPr="00C66B6D">
              <w:rPr>
                <w:rFonts w:ascii="Arial" w:hAnsi="Arial" w:cs="Arial"/>
                <w:color w:val="FF0000"/>
                <w:sz w:val="20"/>
                <w:szCs w:val="20"/>
              </w:rPr>
              <w:t xml:space="preserve">apel e a outra será 3 </w:t>
            </w:r>
            <w:r w:rsidR="00F7556E" w:rsidRPr="00C66B6D">
              <w:rPr>
                <w:rFonts w:ascii="Arial" w:hAnsi="Arial" w:cs="Arial"/>
                <w:color w:val="FF0000"/>
                <w:sz w:val="20"/>
                <w:szCs w:val="20"/>
              </w:rPr>
              <w:t>M</w:t>
            </w:r>
            <w:r w:rsidRPr="00C66B6D">
              <w:rPr>
                <w:rFonts w:ascii="Arial" w:hAnsi="Arial" w:cs="Arial"/>
                <w:color w:val="FF0000"/>
                <w:sz w:val="20"/>
                <w:szCs w:val="20"/>
              </w:rPr>
              <w:t>ateria</w:t>
            </w:r>
            <w:r w:rsidR="00F7556E" w:rsidRPr="00C66B6D">
              <w:rPr>
                <w:rFonts w:ascii="Arial" w:hAnsi="Arial" w:cs="Arial"/>
                <w:color w:val="FF0000"/>
                <w:sz w:val="20"/>
                <w:szCs w:val="20"/>
              </w:rPr>
              <w:t>l</w:t>
            </w:r>
            <w:r w:rsidRPr="00C66B6D">
              <w:rPr>
                <w:rFonts w:ascii="Arial" w:hAnsi="Arial" w:cs="Arial"/>
                <w:color w:val="FF0000"/>
                <w:sz w:val="20"/>
                <w:szCs w:val="20"/>
              </w:rPr>
              <w:t xml:space="preserve"> </w:t>
            </w:r>
            <w:r w:rsidR="00F7556E" w:rsidRPr="00C66B6D">
              <w:rPr>
                <w:rFonts w:ascii="Arial" w:hAnsi="Arial" w:cs="Arial"/>
                <w:color w:val="FF0000"/>
                <w:sz w:val="20"/>
                <w:szCs w:val="20"/>
              </w:rPr>
              <w:t>O</w:t>
            </w:r>
            <w:r w:rsidRPr="00C66B6D">
              <w:rPr>
                <w:rFonts w:ascii="Arial" w:hAnsi="Arial" w:cs="Arial"/>
                <w:color w:val="FF0000"/>
                <w:sz w:val="20"/>
                <w:szCs w:val="20"/>
              </w:rPr>
              <w:t>rgânico (</w:t>
            </w:r>
            <w:r w:rsidR="00F7556E" w:rsidRPr="00C66B6D">
              <w:rPr>
                <w:rFonts w:ascii="Arial" w:hAnsi="Arial" w:cs="Arial"/>
                <w:color w:val="FF0000"/>
                <w:sz w:val="20"/>
                <w:szCs w:val="20"/>
              </w:rPr>
              <w:t>n</w:t>
            </w:r>
            <w:r w:rsidRPr="00C66B6D">
              <w:rPr>
                <w:rFonts w:ascii="Arial" w:hAnsi="Arial" w:cs="Arial"/>
                <w:color w:val="FF0000"/>
                <w:sz w:val="20"/>
                <w:szCs w:val="20"/>
              </w:rPr>
              <w:t>ão deve-se colocar uma caixa que represente o componente vidro, para evitar acidentes) e o norteador deve dar a seguinte tarefa</w:t>
            </w:r>
            <w:r w:rsidR="00F7556E" w:rsidRPr="00C66B6D">
              <w:rPr>
                <w:rFonts w:ascii="Arial" w:hAnsi="Arial" w:cs="Arial"/>
                <w:color w:val="FF0000"/>
                <w:sz w:val="20"/>
                <w:szCs w:val="20"/>
              </w:rPr>
              <w:t>:</w:t>
            </w:r>
            <w:r w:rsidRPr="00C66B6D">
              <w:rPr>
                <w:rFonts w:ascii="Arial" w:hAnsi="Arial" w:cs="Arial"/>
                <w:color w:val="FF0000"/>
                <w:sz w:val="20"/>
                <w:szCs w:val="20"/>
              </w:rPr>
              <w:t xml:space="preserve"> traga materiais, ou objetos que possa</w:t>
            </w:r>
            <w:r w:rsidR="00F7556E" w:rsidRPr="00C66B6D">
              <w:rPr>
                <w:rFonts w:ascii="Arial" w:hAnsi="Arial" w:cs="Arial"/>
                <w:color w:val="FF0000"/>
                <w:sz w:val="20"/>
                <w:szCs w:val="20"/>
              </w:rPr>
              <w:t>m</w:t>
            </w:r>
            <w:r w:rsidRPr="00C66B6D">
              <w:rPr>
                <w:rFonts w:ascii="Arial" w:hAnsi="Arial" w:cs="Arial"/>
                <w:color w:val="FF0000"/>
                <w:sz w:val="20"/>
                <w:szCs w:val="20"/>
              </w:rPr>
              <w:t xml:space="preserve"> ser depositad</w:t>
            </w:r>
            <w:r w:rsidR="00F7556E" w:rsidRPr="00C66B6D">
              <w:rPr>
                <w:rFonts w:ascii="Arial" w:hAnsi="Arial" w:cs="Arial"/>
                <w:color w:val="FF0000"/>
                <w:sz w:val="20"/>
                <w:szCs w:val="20"/>
              </w:rPr>
              <w:t>os</w:t>
            </w:r>
            <w:r w:rsidRPr="00C66B6D">
              <w:rPr>
                <w:rFonts w:ascii="Arial" w:hAnsi="Arial" w:cs="Arial"/>
                <w:color w:val="FF0000"/>
                <w:sz w:val="20"/>
                <w:szCs w:val="20"/>
              </w:rPr>
              <w:t xml:space="preserve"> na caixa 1. Quem chegar por último paga uma prenda como castigo.  O professor deve mudar os estímulos no sentido de coletar materiais que possam ser reciclados. </w:t>
            </w:r>
            <w:proofErr w:type="gramStart"/>
            <w:r w:rsidRPr="00C66B6D">
              <w:rPr>
                <w:rFonts w:ascii="Arial" w:hAnsi="Arial" w:cs="Arial"/>
                <w:color w:val="FF0000"/>
                <w:sz w:val="20"/>
                <w:szCs w:val="20"/>
              </w:rPr>
              <w:t>Ao fim dessa brincadeira</w:t>
            </w:r>
            <w:r w:rsidR="00F7556E" w:rsidRPr="00C66B6D">
              <w:rPr>
                <w:rFonts w:ascii="Arial" w:hAnsi="Arial" w:cs="Arial"/>
                <w:color w:val="FF0000"/>
                <w:sz w:val="20"/>
                <w:szCs w:val="20"/>
              </w:rPr>
              <w:t>,</w:t>
            </w:r>
            <w:r w:rsidRPr="00C66B6D">
              <w:rPr>
                <w:rFonts w:ascii="Arial" w:hAnsi="Arial" w:cs="Arial"/>
                <w:color w:val="FF0000"/>
                <w:sz w:val="20"/>
                <w:szCs w:val="20"/>
              </w:rPr>
              <w:t xml:space="preserve"> </w:t>
            </w:r>
            <w:r w:rsidR="00F7556E" w:rsidRPr="00C66B6D">
              <w:rPr>
                <w:rFonts w:ascii="Arial" w:hAnsi="Arial" w:cs="Arial"/>
                <w:color w:val="FF0000"/>
                <w:sz w:val="20"/>
                <w:szCs w:val="20"/>
              </w:rPr>
              <w:t xml:space="preserve">haverá </w:t>
            </w:r>
            <w:r w:rsidRPr="00C66B6D">
              <w:rPr>
                <w:rFonts w:ascii="Arial" w:hAnsi="Arial" w:cs="Arial"/>
                <w:color w:val="FF0000"/>
                <w:sz w:val="20"/>
                <w:szCs w:val="20"/>
              </w:rPr>
              <w:t xml:space="preserve">um bate papo rápido sobre reciclagem, retomando tópicos da roda de conversas </w:t>
            </w:r>
            <w:r w:rsidR="00F7556E" w:rsidRPr="00C66B6D">
              <w:rPr>
                <w:rFonts w:ascii="Arial" w:hAnsi="Arial" w:cs="Arial"/>
                <w:color w:val="FF0000"/>
                <w:sz w:val="20"/>
                <w:szCs w:val="20"/>
              </w:rPr>
              <w:t>anterior</w:t>
            </w:r>
            <w:r w:rsidRPr="00C66B6D">
              <w:rPr>
                <w:rFonts w:ascii="Arial" w:hAnsi="Arial" w:cs="Arial"/>
                <w:color w:val="FF0000"/>
                <w:sz w:val="20"/>
                <w:szCs w:val="20"/>
              </w:rPr>
              <w:t>)</w:t>
            </w:r>
            <w:proofErr w:type="gramEnd"/>
            <w:r w:rsidRPr="00C66B6D">
              <w:rPr>
                <w:rFonts w:ascii="Arial" w:hAnsi="Arial" w:cs="Arial"/>
                <w:color w:val="FF0000"/>
                <w:sz w:val="20"/>
                <w:szCs w:val="20"/>
              </w:rPr>
              <w:t>.</w:t>
            </w:r>
          </w:p>
        </w:tc>
      </w:tr>
      <w:tr w:rsidR="00E41E0E" w:rsidRPr="00C66B6D" w:rsidTr="00C66B6D">
        <w:trPr>
          <w:cantSplit/>
          <w:trHeight w:val="229"/>
        </w:trPr>
        <w:tc>
          <w:tcPr>
            <w:tcW w:w="8045" w:type="dxa"/>
            <w:tcBorders>
              <w:top w:val="double" w:sz="4" w:space="0" w:color="auto"/>
              <w:left w:val="double" w:sz="4" w:space="0" w:color="auto"/>
              <w:bottom w:val="double" w:sz="4" w:space="0" w:color="auto"/>
              <w:right w:val="double" w:sz="4" w:space="0" w:color="auto"/>
            </w:tcBorders>
            <w:vAlign w:val="center"/>
          </w:tcPr>
          <w:p w:rsidR="00B61944" w:rsidRPr="00C66B6D" w:rsidRDefault="00B61944" w:rsidP="0068554D">
            <w:pPr>
              <w:pStyle w:val="Cabealho"/>
              <w:spacing w:line="360" w:lineRule="auto"/>
              <w:rPr>
                <w:rFonts w:ascii="Arial" w:hAnsi="Arial" w:cs="Arial"/>
                <w:b/>
                <w:noProof/>
                <w:color w:val="FF0000"/>
                <w:sz w:val="20"/>
                <w:szCs w:val="20"/>
              </w:rPr>
            </w:pPr>
            <w:r w:rsidRPr="00C66B6D">
              <w:rPr>
                <w:rFonts w:ascii="Arial" w:hAnsi="Arial" w:cs="Arial"/>
                <w:b/>
                <w:noProof/>
                <w:color w:val="FF0000"/>
                <w:sz w:val="20"/>
                <w:szCs w:val="20"/>
              </w:rPr>
              <w:t xml:space="preserve">4º MOMENTO – AULA ESPECÍFICA                                                        </w:t>
            </w:r>
          </w:p>
        </w:tc>
        <w:tc>
          <w:tcPr>
            <w:tcW w:w="865" w:type="dxa"/>
            <w:tcBorders>
              <w:top w:val="double" w:sz="4" w:space="0" w:color="auto"/>
              <w:left w:val="double" w:sz="4" w:space="0" w:color="auto"/>
              <w:bottom w:val="double" w:sz="4" w:space="0" w:color="auto"/>
              <w:right w:val="double" w:sz="4" w:space="0" w:color="auto"/>
            </w:tcBorders>
            <w:vAlign w:val="center"/>
          </w:tcPr>
          <w:p w:rsidR="00B61944" w:rsidRPr="00C66B6D" w:rsidRDefault="00B61944" w:rsidP="0068554D">
            <w:pPr>
              <w:pStyle w:val="Cabealho"/>
              <w:spacing w:line="360" w:lineRule="auto"/>
              <w:rPr>
                <w:rFonts w:ascii="Arial" w:hAnsi="Arial" w:cs="Arial"/>
                <w:b/>
                <w:noProof/>
                <w:color w:val="FF0000"/>
                <w:sz w:val="20"/>
                <w:szCs w:val="20"/>
              </w:rPr>
            </w:pPr>
          </w:p>
        </w:tc>
      </w:tr>
      <w:tr w:rsidR="00E41E0E" w:rsidRPr="00C66B6D" w:rsidTr="00AC75F3">
        <w:trPr>
          <w:cantSplit/>
          <w:trHeight w:val="4781"/>
        </w:trPr>
        <w:tc>
          <w:tcPr>
            <w:tcW w:w="8910" w:type="dxa"/>
            <w:gridSpan w:val="2"/>
            <w:tcBorders>
              <w:top w:val="double" w:sz="4" w:space="0" w:color="auto"/>
              <w:left w:val="double" w:sz="4" w:space="0" w:color="auto"/>
              <w:bottom w:val="double" w:sz="4" w:space="0" w:color="auto"/>
              <w:right w:val="double" w:sz="4" w:space="0" w:color="auto"/>
            </w:tcBorders>
            <w:vAlign w:val="center"/>
          </w:tcPr>
          <w:p w:rsidR="00B61944" w:rsidRPr="00C66B6D" w:rsidRDefault="00B61944" w:rsidP="0068554D">
            <w:pPr>
              <w:pStyle w:val="NormalWeb"/>
              <w:shd w:val="clear" w:color="auto" w:fill="FFFFFF"/>
              <w:spacing w:before="0" w:beforeAutospacing="0" w:after="0" w:afterAutospacing="0" w:line="360" w:lineRule="auto"/>
              <w:textAlignment w:val="baseline"/>
              <w:rPr>
                <w:rFonts w:ascii="Arial" w:hAnsi="Arial" w:cs="Arial"/>
                <w:b/>
                <w:color w:val="FF0000"/>
                <w:sz w:val="20"/>
                <w:szCs w:val="20"/>
              </w:rPr>
            </w:pPr>
            <w:r w:rsidRPr="00C66B6D">
              <w:rPr>
                <w:rFonts w:ascii="Arial" w:hAnsi="Arial" w:cs="Arial"/>
                <w:b/>
                <w:color w:val="FF0000"/>
                <w:sz w:val="20"/>
                <w:szCs w:val="20"/>
              </w:rPr>
              <w:t xml:space="preserve">Primeira atividade </w:t>
            </w:r>
          </w:p>
          <w:p w:rsidR="00B61944" w:rsidRPr="00C66B6D" w:rsidRDefault="00B61944" w:rsidP="0068554D">
            <w:pPr>
              <w:pStyle w:val="NormalWeb"/>
              <w:shd w:val="clear" w:color="auto" w:fill="FFFFFF"/>
              <w:spacing w:before="0" w:beforeAutospacing="0" w:after="0" w:afterAutospacing="0" w:line="360" w:lineRule="auto"/>
              <w:textAlignment w:val="baseline"/>
              <w:rPr>
                <w:rFonts w:ascii="Arial" w:hAnsi="Arial" w:cs="Arial"/>
                <w:color w:val="FF0000"/>
                <w:sz w:val="20"/>
                <w:szCs w:val="20"/>
              </w:rPr>
            </w:pPr>
            <w:r w:rsidRPr="00C66B6D">
              <w:rPr>
                <w:rFonts w:ascii="Arial" w:hAnsi="Arial" w:cs="Arial"/>
                <w:color w:val="FF0000"/>
                <w:sz w:val="20"/>
                <w:szCs w:val="20"/>
              </w:rPr>
              <w:t>1° parte</w:t>
            </w:r>
          </w:p>
          <w:p w:rsidR="00B61944" w:rsidRPr="00C66B6D" w:rsidRDefault="00B61944" w:rsidP="0068554D">
            <w:pPr>
              <w:pStyle w:val="NormalWeb"/>
              <w:shd w:val="clear" w:color="auto" w:fill="FFFFFF"/>
              <w:spacing w:before="0" w:beforeAutospacing="0" w:after="0" w:afterAutospacing="0" w:line="360" w:lineRule="auto"/>
              <w:textAlignment w:val="baseline"/>
              <w:rPr>
                <w:rFonts w:ascii="Arial" w:hAnsi="Arial" w:cs="Arial"/>
                <w:color w:val="FF0000"/>
                <w:sz w:val="20"/>
                <w:szCs w:val="20"/>
              </w:rPr>
            </w:pPr>
            <w:r w:rsidRPr="00C66B6D">
              <w:rPr>
                <w:rFonts w:ascii="Arial" w:hAnsi="Arial" w:cs="Arial"/>
                <w:color w:val="FF0000"/>
                <w:sz w:val="20"/>
                <w:szCs w:val="20"/>
              </w:rPr>
              <w:t>Será demarcado pelos alunos o local de cada jogador em campo com um cone</w:t>
            </w:r>
            <w:r w:rsidR="00AF3864" w:rsidRPr="00C66B6D">
              <w:rPr>
                <w:rFonts w:ascii="Arial" w:hAnsi="Arial" w:cs="Arial"/>
                <w:color w:val="FF0000"/>
                <w:sz w:val="20"/>
                <w:szCs w:val="20"/>
              </w:rPr>
              <w:t>.  O</w:t>
            </w:r>
            <w:r w:rsidRPr="00C66B6D">
              <w:rPr>
                <w:rFonts w:ascii="Arial" w:hAnsi="Arial" w:cs="Arial"/>
                <w:color w:val="FF0000"/>
                <w:sz w:val="20"/>
                <w:szCs w:val="20"/>
              </w:rPr>
              <w:t xml:space="preserve"> professor deverá perguntar ao grupo, onde joga o zagueiro</w:t>
            </w:r>
            <w:r w:rsidR="00AF3864" w:rsidRPr="00C66B6D">
              <w:rPr>
                <w:rFonts w:ascii="Arial" w:hAnsi="Arial" w:cs="Arial"/>
                <w:color w:val="FF0000"/>
                <w:sz w:val="20"/>
                <w:szCs w:val="20"/>
              </w:rPr>
              <w:t xml:space="preserve"> e qual</w:t>
            </w:r>
            <w:proofErr w:type="gramStart"/>
            <w:r w:rsidR="00AF3864" w:rsidRPr="00C66B6D">
              <w:rPr>
                <w:rFonts w:ascii="Arial" w:hAnsi="Arial" w:cs="Arial"/>
                <w:color w:val="FF0000"/>
                <w:sz w:val="20"/>
                <w:szCs w:val="20"/>
              </w:rPr>
              <w:t xml:space="preserve"> </w:t>
            </w:r>
            <w:r w:rsidRPr="00C66B6D">
              <w:rPr>
                <w:rFonts w:ascii="Arial" w:hAnsi="Arial" w:cs="Arial"/>
                <w:color w:val="FF0000"/>
                <w:sz w:val="20"/>
                <w:szCs w:val="20"/>
              </w:rPr>
              <w:t xml:space="preserve"> </w:t>
            </w:r>
            <w:proofErr w:type="gramEnd"/>
            <w:r w:rsidRPr="00C66B6D">
              <w:rPr>
                <w:rFonts w:ascii="Arial" w:hAnsi="Arial" w:cs="Arial"/>
                <w:color w:val="FF0000"/>
                <w:sz w:val="20"/>
                <w:szCs w:val="20"/>
              </w:rPr>
              <w:t xml:space="preserve">a </w:t>
            </w:r>
            <w:r w:rsidR="00AF3864" w:rsidRPr="00C66B6D">
              <w:rPr>
                <w:rFonts w:ascii="Arial" w:hAnsi="Arial" w:cs="Arial"/>
                <w:color w:val="FF0000"/>
                <w:sz w:val="20"/>
                <w:szCs w:val="20"/>
              </w:rPr>
              <w:t xml:space="preserve">sua </w:t>
            </w:r>
            <w:r w:rsidRPr="00C66B6D">
              <w:rPr>
                <w:rFonts w:ascii="Arial" w:hAnsi="Arial" w:cs="Arial"/>
                <w:color w:val="FF0000"/>
                <w:sz w:val="20"/>
                <w:szCs w:val="20"/>
              </w:rPr>
              <w:t>função em campo</w:t>
            </w:r>
            <w:r w:rsidR="00AF3864" w:rsidRPr="00C66B6D">
              <w:rPr>
                <w:rFonts w:ascii="Arial" w:hAnsi="Arial" w:cs="Arial"/>
                <w:color w:val="FF0000"/>
                <w:sz w:val="20"/>
                <w:szCs w:val="20"/>
              </w:rPr>
              <w:t>;</w:t>
            </w:r>
            <w:r w:rsidRPr="00C66B6D">
              <w:rPr>
                <w:rFonts w:ascii="Arial" w:hAnsi="Arial" w:cs="Arial"/>
                <w:color w:val="FF0000"/>
                <w:sz w:val="20"/>
                <w:szCs w:val="20"/>
              </w:rPr>
              <w:t xml:space="preserve"> em seguida</w:t>
            </w:r>
            <w:r w:rsidR="00AF3864" w:rsidRPr="00C66B6D">
              <w:rPr>
                <w:rFonts w:ascii="Arial" w:hAnsi="Arial" w:cs="Arial"/>
                <w:color w:val="FF0000"/>
                <w:sz w:val="20"/>
                <w:szCs w:val="20"/>
              </w:rPr>
              <w:t>,</w:t>
            </w:r>
            <w:r w:rsidRPr="00C66B6D">
              <w:rPr>
                <w:rFonts w:ascii="Arial" w:hAnsi="Arial" w:cs="Arial"/>
                <w:color w:val="FF0000"/>
                <w:sz w:val="20"/>
                <w:szCs w:val="20"/>
              </w:rPr>
              <w:t xml:space="preserve"> pedir para um aluno colocar o cone no local acordado pelo grupo (posição certa do zagueiro) e assim deve proceder com todas as posições. </w:t>
            </w:r>
          </w:p>
          <w:p w:rsidR="00B61944" w:rsidRPr="00C66B6D" w:rsidRDefault="00B61944" w:rsidP="0068554D">
            <w:pPr>
              <w:pStyle w:val="NormalWeb"/>
              <w:shd w:val="clear" w:color="auto" w:fill="FFFFFF"/>
              <w:spacing w:before="0" w:beforeAutospacing="0" w:after="0" w:afterAutospacing="0" w:line="360" w:lineRule="auto"/>
              <w:textAlignment w:val="baseline"/>
              <w:rPr>
                <w:rFonts w:ascii="Arial" w:hAnsi="Arial" w:cs="Arial"/>
                <w:color w:val="FF0000"/>
                <w:sz w:val="20"/>
                <w:szCs w:val="20"/>
              </w:rPr>
            </w:pPr>
            <w:r w:rsidRPr="00C66B6D">
              <w:rPr>
                <w:rFonts w:ascii="Arial" w:hAnsi="Arial" w:cs="Arial"/>
                <w:color w:val="FF0000"/>
                <w:sz w:val="20"/>
                <w:szCs w:val="20"/>
              </w:rPr>
              <w:t>2° parte</w:t>
            </w:r>
          </w:p>
          <w:p w:rsidR="00B61944" w:rsidRPr="00C66B6D" w:rsidRDefault="00B61944" w:rsidP="00AF3864">
            <w:pPr>
              <w:pStyle w:val="NormalWeb"/>
              <w:shd w:val="clear" w:color="auto" w:fill="FFFFFF"/>
              <w:spacing w:before="0" w:beforeAutospacing="0" w:after="0" w:afterAutospacing="0" w:line="360" w:lineRule="auto"/>
              <w:textAlignment w:val="baseline"/>
              <w:rPr>
                <w:rFonts w:ascii="Arial" w:hAnsi="Arial" w:cs="Arial"/>
                <w:color w:val="FF0000"/>
                <w:sz w:val="20"/>
                <w:szCs w:val="20"/>
              </w:rPr>
            </w:pPr>
            <w:r w:rsidRPr="00C66B6D">
              <w:rPr>
                <w:rFonts w:ascii="Arial" w:hAnsi="Arial" w:cs="Arial"/>
                <w:color w:val="FF0000"/>
                <w:sz w:val="20"/>
                <w:szCs w:val="20"/>
              </w:rPr>
              <w:t xml:space="preserve">Os alunos devem ser distribuídos em dois times, um próximo ao local demarcado, ou seja, o jovem que quer jogar de atacante ficará ao lado do cone </w:t>
            </w:r>
            <w:r w:rsidR="00AF3864" w:rsidRPr="00C66B6D">
              <w:rPr>
                <w:rFonts w:ascii="Arial" w:hAnsi="Arial" w:cs="Arial"/>
                <w:color w:val="FF0000"/>
                <w:sz w:val="20"/>
                <w:szCs w:val="20"/>
              </w:rPr>
              <w:t>que marca essa posição</w:t>
            </w:r>
            <w:r w:rsidRPr="00C66B6D">
              <w:rPr>
                <w:rFonts w:ascii="Arial" w:hAnsi="Arial" w:cs="Arial"/>
                <w:color w:val="FF0000"/>
                <w:sz w:val="20"/>
                <w:szCs w:val="20"/>
              </w:rPr>
              <w:t xml:space="preserve">. O professor comandará uma partida de futebol adaptada, pois cada criança só poderá dar dois toques na bola até que </w:t>
            </w:r>
            <w:proofErr w:type="gramStart"/>
            <w:r w:rsidRPr="00C66B6D">
              <w:rPr>
                <w:rFonts w:ascii="Arial" w:hAnsi="Arial" w:cs="Arial"/>
                <w:color w:val="FF0000"/>
                <w:sz w:val="20"/>
                <w:szCs w:val="20"/>
              </w:rPr>
              <w:t>um outro</w:t>
            </w:r>
            <w:proofErr w:type="gramEnd"/>
            <w:r w:rsidRPr="00C66B6D">
              <w:rPr>
                <w:rFonts w:ascii="Arial" w:hAnsi="Arial" w:cs="Arial"/>
                <w:color w:val="FF0000"/>
                <w:sz w:val="20"/>
                <w:szCs w:val="20"/>
              </w:rPr>
              <w:t xml:space="preserve"> colega toque no objeto. O jogador não poderá ficar a uma distância maior que seis passos do seu cone, e marca ponto o time que conseguir dar 20 toques na bola (as regras do jogo devem ser modificadas de acordo </w:t>
            </w:r>
            <w:r w:rsidR="00AF3864" w:rsidRPr="00C66B6D">
              <w:rPr>
                <w:rFonts w:ascii="Arial" w:hAnsi="Arial" w:cs="Arial"/>
                <w:color w:val="FF0000"/>
                <w:sz w:val="20"/>
                <w:szCs w:val="20"/>
              </w:rPr>
              <w:t>às</w:t>
            </w:r>
            <w:r w:rsidRPr="00C66B6D">
              <w:rPr>
                <w:rFonts w:ascii="Arial" w:hAnsi="Arial" w:cs="Arial"/>
                <w:color w:val="FF0000"/>
                <w:sz w:val="20"/>
                <w:szCs w:val="20"/>
              </w:rPr>
              <w:t xml:space="preserve"> necessidades</w:t>
            </w:r>
            <w:proofErr w:type="gramStart"/>
            <w:r w:rsidRPr="00C66B6D">
              <w:rPr>
                <w:rFonts w:ascii="Arial" w:hAnsi="Arial" w:cs="Arial"/>
                <w:color w:val="FF0000"/>
                <w:sz w:val="20"/>
                <w:szCs w:val="20"/>
              </w:rPr>
              <w:t>)</w:t>
            </w:r>
            <w:proofErr w:type="gramEnd"/>
          </w:p>
        </w:tc>
      </w:tr>
      <w:tr w:rsidR="00E41E0E" w:rsidRPr="00C66B6D" w:rsidTr="00C66B6D">
        <w:trPr>
          <w:cantSplit/>
          <w:trHeight w:val="282"/>
        </w:trPr>
        <w:tc>
          <w:tcPr>
            <w:tcW w:w="8045" w:type="dxa"/>
            <w:tcBorders>
              <w:top w:val="double" w:sz="4" w:space="0" w:color="auto"/>
              <w:left w:val="double" w:sz="4" w:space="0" w:color="auto"/>
              <w:bottom w:val="double" w:sz="4" w:space="0" w:color="auto"/>
              <w:right w:val="double" w:sz="4" w:space="0" w:color="auto"/>
            </w:tcBorders>
            <w:vAlign w:val="center"/>
          </w:tcPr>
          <w:p w:rsidR="00B61944" w:rsidRPr="00C66B6D" w:rsidRDefault="00B61944" w:rsidP="0068554D">
            <w:pPr>
              <w:pStyle w:val="Cabealho"/>
              <w:spacing w:line="360" w:lineRule="auto"/>
              <w:rPr>
                <w:rFonts w:ascii="Arial" w:hAnsi="Arial" w:cs="Arial"/>
                <w:b/>
                <w:noProof/>
                <w:color w:val="FF0000"/>
                <w:sz w:val="20"/>
                <w:szCs w:val="20"/>
              </w:rPr>
            </w:pPr>
            <w:r w:rsidRPr="00C66B6D">
              <w:rPr>
                <w:rFonts w:ascii="Arial" w:hAnsi="Arial" w:cs="Arial"/>
                <w:b/>
                <w:noProof/>
                <w:color w:val="FF0000"/>
                <w:sz w:val="20"/>
                <w:szCs w:val="20"/>
              </w:rPr>
              <w:t>5º MOMENTO – COLETIVO</w:t>
            </w:r>
          </w:p>
        </w:tc>
        <w:tc>
          <w:tcPr>
            <w:tcW w:w="865" w:type="dxa"/>
            <w:tcBorders>
              <w:top w:val="double" w:sz="4" w:space="0" w:color="auto"/>
              <w:left w:val="double" w:sz="4" w:space="0" w:color="auto"/>
              <w:bottom w:val="double" w:sz="4" w:space="0" w:color="auto"/>
              <w:right w:val="double" w:sz="4" w:space="0" w:color="auto"/>
            </w:tcBorders>
            <w:vAlign w:val="center"/>
          </w:tcPr>
          <w:p w:rsidR="00B61944" w:rsidRPr="00C66B6D" w:rsidRDefault="00B61944" w:rsidP="0068554D">
            <w:pPr>
              <w:pStyle w:val="Cabealho"/>
              <w:spacing w:line="360" w:lineRule="auto"/>
              <w:rPr>
                <w:rFonts w:ascii="Arial" w:hAnsi="Arial" w:cs="Arial"/>
                <w:b/>
                <w:noProof/>
                <w:color w:val="FF0000"/>
                <w:sz w:val="20"/>
                <w:szCs w:val="20"/>
              </w:rPr>
            </w:pPr>
          </w:p>
        </w:tc>
      </w:tr>
      <w:tr w:rsidR="00E41E0E" w:rsidRPr="00C66B6D" w:rsidTr="001363F3">
        <w:trPr>
          <w:cantSplit/>
          <w:trHeight w:val="354"/>
        </w:trPr>
        <w:tc>
          <w:tcPr>
            <w:tcW w:w="8910" w:type="dxa"/>
            <w:gridSpan w:val="2"/>
            <w:tcBorders>
              <w:top w:val="double" w:sz="4" w:space="0" w:color="auto"/>
              <w:left w:val="double" w:sz="4" w:space="0" w:color="auto"/>
              <w:bottom w:val="double" w:sz="4" w:space="0" w:color="auto"/>
              <w:right w:val="double" w:sz="4" w:space="0" w:color="auto"/>
            </w:tcBorders>
            <w:vAlign w:val="center"/>
          </w:tcPr>
          <w:p w:rsidR="00B61944" w:rsidRPr="00C66B6D" w:rsidRDefault="00B61944" w:rsidP="0068554D">
            <w:pPr>
              <w:pStyle w:val="Cabealho"/>
              <w:spacing w:line="360" w:lineRule="auto"/>
              <w:rPr>
                <w:rFonts w:ascii="Arial" w:hAnsi="Arial" w:cs="Arial"/>
                <w:noProof/>
                <w:color w:val="FF0000"/>
                <w:sz w:val="20"/>
                <w:szCs w:val="20"/>
              </w:rPr>
            </w:pPr>
            <w:r w:rsidRPr="00C66B6D">
              <w:rPr>
                <w:rFonts w:ascii="Arial" w:hAnsi="Arial" w:cs="Arial"/>
                <w:noProof/>
                <w:color w:val="FF0000"/>
                <w:sz w:val="20"/>
                <w:szCs w:val="20"/>
              </w:rPr>
              <w:t>Coletivo (execução do esporte com regras definidas).</w:t>
            </w:r>
          </w:p>
        </w:tc>
      </w:tr>
      <w:tr w:rsidR="00E41E0E" w:rsidRPr="00C66B6D" w:rsidTr="001363F3">
        <w:trPr>
          <w:cantSplit/>
          <w:trHeight w:val="372"/>
        </w:trPr>
        <w:tc>
          <w:tcPr>
            <w:tcW w:w="8910" w:type="dxa"/>
            <w:gridSpan w:val="2"/>
            <w:tcBorders>
              <w:top w:val="double" w:sz="4" w:space="0" w:color="auto"/>
              <w:left w:val="double" w:sz="4" w:space="0" w:color="auto"/>
              <w:bottom w:val="double" w:sz="4" w:space="0" w:color="auto"/>
              <w:right w:val="double" w:sz="4" w:space="0" w:color="auto"/>
            </w:tcBorders>
            <w:vAlign w:val="center"/>
          </w:tcPr>
          <w:p w:rsidR="00B61944" w:rsidRPr="00C66B6D" w:rsidRDefault="00B61944" w:rsidP="0068554D">
            <w:pPr>
              <w:pStyle w:val="Cabealho"/>
              <w:spacing w:line="360" w:lineRule="auto"/>
              <w:rPr>
                <w:rFonts w:ascii="Arial" w:hAnsi="Arial" w:cs="Arial"/>
                <w:b/>
                <w:noProof/>
                <w:color w:val="FF0000"/>
                <w:sz w:val="20"/>
                <w:szCs w:val="20"/>
              </w:rPr>
            </w:pPr>
            <w:r w:rsidRPr="00C66B6D">
              <w:rPr>
                <w:rFonts w:ascii="Arial" w:hAnsi="Arial" w:cs="Arial"/>
                <w:b/>
                <w:noProof/>
                <w:color w:val="FF0000"/>
                <w:sz w:val="20"/>
                <w:szCs w:val="20"/>
              </w:rPr>
              <w:t xml:space="preserve">6º MOMENTO – FINAL                                                                   </w:t>
            </w:r>
          </w:p>
        </w:tc>
      </w:tr>
      <w:tr w:rsidR="00E41E0E" w:rsidRPr="00C66B6D" w:rsidTr="005B2674">
        <w:trPr>
          <w:cantSplit/>
          <w:trHeight w:val="479"/>
        </w:trPr>
        <w:tc>
          <w:tcPr>
            <w:tcW w:w="8910" w:type="dxa"/>
            <w:gridSpan w:val="2"/>
            <w:tcBorders>
              <w:top w:val="double" w:sz="4" w:space="0" w:color="auto"/>
              <w:left w:val="double" w:sz="4" w:space="0" w:color="auto"/>
              <w:bottom w:val="double" w:sz="4" w:space="0" w:color="auto"/>
              <w:right w:val="double" w:sz="4" w:space="0" w:color="auto"/>
            </w:tcBorders>
            <w:vAlign w:val="center"/>
          </w:tcPr>
          <w:p w:rsidR="00B61944" w:rsidRPr="00C66B6D" w:rsidRDefault="00B61944" w:rsidP="00AF3864">
            <w:pPr>
              <w:pStyle w:val="Cabealho"/>
              <w:spacing w:line="360" w:lineRule="auto"/>
              <w:rPr>
                <w:rFonts w:ascii="Arial" w:hAnsi="Arial" w:cs="Arial"/>
                <w:noProof/>
                <w:color w:val="FF0000"/>
                <w:sz w:val="20"/>
                <w:szCs w:val="20"/>
              </w:rPr>
            </w:pPr>
            <w:r w:rsidRPr="00C66B6D">
              <w:rPr>
                <w:rFonts w:ascii="Arial" w:hAnsi="Arial" w:cs="Arial"/>
                <w:noProof/>
                <w:color w:val="FF0000"/>
                <w:sz w:val="20"/>
                <w:szCs w:val="20"/>
              </w:rPr>
              <w:t xml:space="preserve">Momento </w:t>
            </w:r>
            <w:r w:rsidR="00AF3864" w:rsidRPr="00C66B6D">
              <w:rPr>
                <w:rFonts w:ascii="Arial" w:hAnsi="Arial" w:cs="Arial"/>
                <w:noProof/>
                <w:color w:val="FF0000"/>
                <w:sz w:val="20"/>
                <w:szCs w:val="20"/>
              </w:rPr>
              <w:t xml:space="preserve">para </w:t>
            </w:r>
            <w:r w:rsidRPr="00C66B6D">
              <w:rPr>
                <w:rFonts w:ascii="Arial" w:hAnsi="Arial" w:cs="Arial"/>
                <w:noProof/>
                <w:color w:val="FF0000"/>
                <w:sz w:val="20"/>
                <w:szCs w:val="20"/>
              </w:rPr>
              <w:t>os alunos conversar</w:t>
            </w:r>
            <w:r w:rsidR="00E70A29" w:rsidRPr="00C66B6D">
              <w:rPr>
                <w:rFonts w:ascii="Arial" w:hAnsi="Arial" w:cs="Arial"/>
                <w:noProof/>
                <w:color w:val="FF0000"/>
                <w:sz w:val="20"/>
                <w:szCs w:val="20"/>
              </w:rPr>
              <w:t>em</w:t>
            </w:r>
            <w:r w:rsidRPr="00C66B6D">
              <w:rPr>
                <w:rFonts w:ascii="Arial" w:hAnsi="Arial" w:cs="Arial"/>
                <w:noProof/>
                <w:color w:val="FF0000"/>
                <w:sz w:val="20"/>
                <w:szCs w:val="20"/>
              </w:rPr>
              <w:t xml:space="preserve"> </w:t>
            </w:r>
            <w:r w:rsidR="001B2379" w:rsidRPr="00C66B6D">
              <w:rPr>
                <w:rFonts w:ascii="Arial" w:hAnsi="Arial" w:cs="Arial"/>
                <w:noProof/>
                <w:color w:val="FF0000"/>
                <w:sz w:val="20"/>
                <w:szCs w:val="20"/>
              </w:rPr>
              <w:t>à vontade</w:t>
            </w:r>
            <w:r w:rsidRPr="00C66B6D">
              <w:rPr>
                <w:rFonts w:ascii="Arial" w:hAnsi="Arial" w:cs="Arial"/>
                <w:noProof/>
                <w:color w:val="FF0000"/>
                <w:sz w:val="20"/>
                <w:szCs w:val="20"/>
              </w:rPr>
              <w:t xml:space="preserve"> ( o professor deve perguntar rapidamente qual foi o aprendizado da aula)</w:t>
            </w:r>
          </w:p>
        </w:tc>
      </w:tr>
    </w:tbl>
    <w:p w:rsidR="00B80A2B" w:rsidRPr="00C66B6D" w:rsidRDefault="00B80A2B" w:rsidP="0068554D">
      <w:pPr>
        <w:spacing w:after="0"/>
        <w:jc w:val="both"/>
        <w:rPr>
          <w:rFonts w:cs="Arial"/>
          <w:b/>
          <w:color w:val="FF0000"/>
          <w:sz w:val="20"/>
          <w:szCs w:val="20"/>
        </w:rPr>
      </w:pPr>
    </w:p>
    <w:p w:rsidR="007215E4" w:rsidRPr="00C66B6D" w:rsidRDefault="007215E4" w:rsidP="0068554D">
      <w:pPr>
        <w:spacing w:after="0"/>
        <w:jc w:val="both"/>
        <w:rPr>
          <w:rFonts w:cs="Arial"/>
          <w:b/>
          <w:color w:val="FF0000"/>
          <w:sz w:val="20"/>
          <w:szCs w:val="20"/>
        </w:rPr>
      </w:pPr>
    </w:p>
    <w:p w:rsidR="00A75EAF" w:rsidRPr="00C66B6D" w:rsidRDefault="00A75EAF" w:rsidP="0068554D">
      <w:pPr>
        <w:spacing w:after="0"/>
        <w:jc w:val="both"/>
        <w:rPr>
          <w:rFonts w:cs="Arial"/>
          <w:b/>
          <w:color w:val="FF0000"/>
          <w:sz w:val="20"/>
          <w:szCs w:val="20"/>
        </w:rPr>
      </w:pPr>
    </w:p>
    <w:p w:rsidR="00B61944" w:rsidRPr="00C66B6D" w:rsidRDefault="00B61944" w:rsidP="0068554D">
      <w:pPr>
        <w:spacing w:after="0"/>
        <w:jc w:val="both"/>
        <w:rPr>
          <w:rFonts w:cs="Arial"/>
          <w:b/>
          <w:color w:val="FF0000"/>
          <w:sz w:val="20"/>
          <w:szCs w:val="20"/>
        </w:rPr>
      </w:pPr>
      <w:r w:rsidRPr="00C66B6D">
        <w:rPr>
          <w:rFonts w:cs="Arial"/>
          <w:b/>
          <w:color w:val="FF0000"/>
          <w:sz w:val="20"/>
          <w:szCs w:val="20"/>
        </w:rPr>
        <w:t xml:space="preserve">PLANO DE AULA </w:t>
      </w:r>
      <w:proofErr w:type="gramStart"/>
      <w:r w:rsidRPr="00C66B6D">
        <w:rPr>
          <w:rFonts w:cs="Arial"/>
          <w:b/>
          <w:color w:val="FF0000"/>
          <w:sz w:val="20"/>
          <w:szCs w:val="20"/>
        </w:rPr>
        <w:t>5</w:t>
      </w:r>
      <w:proofErr w:type="gramEnd"/>
    </w:p>
    <w:p w:rsidR="00B61944" w:rsidRPr="00C66B6D" w:rsidRDefault="00B61944" w:rsidP="0068554D">
      <w:pPr>
        <w:spacing w:after="0"/>
        <w:jc w:val="both"/>
        <w:rPr>
          <w:rFonts w:cs="Arial"/>
          <w:b/>
          <w:color w:val="FF0000"/>
          <w:sz w:val="20"/>
          <w:szCs w:val="20"/>
        </w:rPr>
      </w:pPr>
    </w:p>
    <w:tbl>
      <w:tblPr>
        <w:tblW w:w="8931" w:type="dxa"/>
        <w:tblInd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3443"/>
        <w:gridCol w:w="2379"/>
        <w:gridCol w:w="1776"/>
        <w:gridCol w:w="1333"/>
      </w:tblGrid>
      <w:tr w:rsidR="00E41E0E" w:rsidRPr="00C66B6D" w:rsidTr="00AC75F3">
        <w:trPr>
          <w:cantSplit/>
          <w:trHeight w:val="664"/>
        </w:trPr>
        <w:tc>
          <w:tcPr>
            <w:tcW w:w="3443" w:type="dxa"/>
            <w:tcBorders>
              <w:top w:val="double" w:sz="4" w:space="0" w:color="auto"/>
              <w:left w:val="double" w:sz="4" w:space="0" w:color="auto"/>
              <w:bottom w:val="double" w:sz="4" w:space="0" w:color="auto"/>
              <w:right w:val="double" w:sz="4" w:space="0" w:color="auto"/>
            </w:tcBorders>
            <w:vAlign w:val="center"/>
          </w:tcPr>
          <w:p w:rsidR="00B61944" w:rsidRPr="00C66B6D" w:rsidRDefault="00B61944" w:rsidP="0068554D">
            <w:pPr>
              <w:pStyle w:val="Cabealho"/>
              <w:spacing w:line="360" w:lineRule="auto"/>
              <w:rPr>
                <w:rFonts w:ascii="Arial" w:hAnsi="Arial" w:cs="Arial"/>
                <w:b/>
                <w:noProof/>
                <w:color w:val="FF0000"/>
                <w:sz w:val="20"/>
                <w:szCs w:val="20"/>
              </w:rPr>
            </w:pPr>
            <w:bookmarkStart w:id="11" w:name="_Hlk500980791"/>
            <w:r w:rsidRPr="00C66B6D">
              <w:rPr>
                <w:rFonts w:ascii="Arial" w:hAnsi="Arial" w:cs="Arial"/>
                <w:b/>
                <w:noProof/>
                <w:color w:val="FF0000"/>
                <w:sz w:val="20"/>
                <w:szCs w:val="20"/>
              </w:rPr>
              <w:lastRenderedPageBreak/>
              <w:t>Público / Faixa Etária: 9 a 16 anos</w:t>
            </w:r>
          </w:p>
        </w:tc>
        <w:tc>
          <w:tcPr>
            <w:tcW w:w="2379" w:type="dxa"/>
            <w:tcBorders>
              <w:top w:val="double" w:sz="4" w:space="0" w:color="auto"/>
              <w:left w:val="double" w:sz="4" w:space="0" w:color="auto"/>
              <w:bottom w:val="double" w:sz="4" w:space="0" w:color="auto"/>
              <w:right w:val="double" w:sz="4" w:space="0" w:color="auto"/>
            </w:tcBorders>
            <w:vAlign w:val="center"/>
          </w:tcPr>
          <w:p w:rsidR="00B61944" w:rsidRPr="00C66B6D" w:rsidRDefault="00B61944" w:rsidP="0068554D">
            <w:pPr>
              <w:pStyle w:val="Cabealho"/>
              <w:rPr>
                <w:rFonts w:ascii="Arial" w:hAnsi="Arial" w:cs="Arial"/>
                <w:b/>
                <w:noProof/>
                <w:color w:val="FF0000"/>
                <w:sz w:val="20"/>
                <w:szCs w:val="20"/>
              </w:rPr>
            </w:pPr>
          </w:p>
          <w:p w:rsidR="00B61944" w:rsidRPr="00C66B6D" w:rsidRDefault="00B61944" w:rsidP="0068554D">
            <w:pPr>
              <w:pStyle w:val="Cabealho"/>
              <w:rPr>
                <w:rFonts w:ascii="Arial" w:hAnsi="Arial" w:cs="Arial"/>
                <w:b/>
                <w:noProof/>
                <w:color w:val="FF0000"/>
                <w:sz w:val="20"/>
                <w:szCs w:val="20"/>
              </w:rPr>
            </w:pPr>
            <w:r w:rsidRPr="00C66B6D">
              <w:rPr>
                <w:rFonts w:ascii="Arial" w:hAnsi="Arial" w:cs="Arial"/>
                <w:b/>
                <w:noProof/>
                <w:color w:val="FF0000"/>
                <w:sz w:val="20"/>
                <w:szCs w:val="20"/>
              </w:rPr>
              <w:t>Modalidade: futebol</w:t>
            </w:r>
          </w:p>
          <w:p w:rsidR="00B61944" w:rsidRPr="00C66B6D" w:rsidRDefault="00B61944" w:rsidP="0068554D">
            <w:pPr>
              <w:pStyle w:val="Cabealho"/>
              <w:rPr>
                <w:rFonts w:ascii="Arial" w:hAnsi="Arial" w:cs="Arial"/>
                <w:b/>
                <w:noProof/>
                <w:color w:val="FF0000"/>
                <w:sz w:val="20"/>
                <w:szCs w:val="20"/>
              </w:rPr>
            </w:pPr>
          </w:p>
          <w:p w:rsidR="00B61944" w:rsidRPr="00C66B6D" w:rsidRDefault="00B61944" w:rsidP="0068554D">
            <w:pPr>
              <w:pStyle w:val="Cabealho"/>
              <w:rPr>
                <w:rFonts w:ascii="Arial" w:hAnsi="Arial" w:cs="Arial"/>
                <w:b/>
                <w:noProof/>
                <w:color w:val="FF0000"/>
                <w:sz w:val="20"/>
                <w:szCs w:val="20"/>
              </w:rPr>
            </w:pPr>
          </w:p>
        </w:tc>
        <w:tc>
          <w:tcPr>
            <w:tcW w:w="3109" w:type="dxa"/>
            <w:gridSpan w:val="2"/>
            <w:tcBorders>
              <w:top w:val="double" w:sz="4" w:space="0" w:color="auto"/>
              <w:left w:val="double" w:sz="4" w:space="0" w:color="auto"/>
              <w:bottom w:val="double" w:sz="4" w:space="0" w:color="auto"/>
              <w:right w:val="double" w:sz="4" w:space="0" w:color="auto"/>
            </w:tcBorders>
            <w:vAlign w:val="center"/>
          </w:tcPr>
          <w:p w:rsidR="00B61944" w:rsidRPr="00C66B6D" w:rsidRDefault="00B61944" w:rsidP="0068554D">
            <w:pPr>
              <w:pStyle w:val="Cabealho"/>
              <w:rPr>
                <w:rFonts w:ascii="Arial" w:hAnsi="Arial" w:cs="Arial"/>
                <w:b/>
                <w:noProof/>
                <w:color w:val="FF0000"/>
                <w:sz w:val="20"/>
                <w:szCs w:val="20"/>
              </w:rPr>
            </w:pPr>
            <w:r w:rsidRPr="00C66B6D">
              <w:rPr>
                <w:rFonts w:ascii="Arial" w:hAnsi="Arial" w:cs="Arial"/>
                <w:b/>
                <w:noProof/>
                <w:color w:val="FF0000"/>
                <w:sz w:val="20"/>
                <w:szCs w:val="20"/>
              </w:rPr>
              <w:t xml:space="preserve">Professor(a): </w:t>
            </w:r>
          </w:p>
          <w:p w:rsidR="00B61944" w:rsidRPr="00C66B6D" w:rsidRDefault="00B61944" w:rsidP="0068554D">
            <w:pPr>
              <w:pStyle w:val="Cabealho"/>
              <w:rPr>
                <w:rFonts w:ascii="Arial" w:hAnsi="Arial" w:cs="Arial"/>
                <w:b/>
                <w:noProof/>
                <w:color w:val="FF0000"/>
                <w:sz w:val="20"/>
                <w:szCs w:val="20"/>
              </w:rPr>
            </w:pPr>
            <w:r w:rsidRPr="00C66B6D">
              <w:rPr>
                <w:rFonts w:ascii="Arial" w:hAnsi="Arial" w:cs="Arial"/>
                <w:b/>
                <w:noProof/>
                <w:color w:val="FF0000"/>
                <w:sz w:val="20"/>
                <w:szCs w:val="20"/>
              </w:rPr>
              <w:t>Nailton Cerqueira de Souza</w:t>
            </w:r>
          </w:p>
        </w:tc>
      </w:tr>
      <w:tr w:rsidR="00E41E0E" w:rsidRPr="00C66B6D" w:rsidTr="005B2674">
        <w:trPr>
          <w:cantSplit/>
          <w:trHeight w:val="680"/>
        </w:trPr>
        <w:tc>
          <w:tcPr>
            <w:tcW w:w="5822" w:type="dxa"/>
            <w:gridSpan w:val="2"/>
            <w:tcBorders>
              <w:top w:val="double" w:sz="4" w:space="0" w:color="auto"/>
              <w:left w:val="double" w:sz="4" w:space="0" w:color="auto"/>
              <w:bottom w:val="double" w:sz="4" w:space="0" w:color="auto"/>
              <w:right w:val="double" w:sz="4" w:space="0" w:color="auto"/>
            </w:tcBorders>
            <w:vAlign w:val="center"/>
          </w:tcPr>
          <w:p w:rsidR="00B61944" w:rsidRPr="00C66B6D" w:rsidRDefault="00B61944" w:rsidP="0068554D">
            <w:pPr>
              <w:spacing w:after="0"/>
              <w:rPr>
                <w:rFonts w:cs="Arial"/>
                <w:color w:val="FF0000"/>
                <w:sz w:val="20"/>
                <w:szCs w:val="20"/>
              </w:rPr>
            </w:pPr>
            <w:r w:rsidRPr="00C66B6D">
              <w:rPr>
                <w:rFonts w:cs="Arial"/>
                <w:b/>
                <w:noProof/>
                <w:color w:val="FF0000"/>
                <w:sz w:val="20"/>
                <w:szCs w:val="20"/>
              </w:rPr>
              <w:t xml:space="preserve">Tema esportivo: </w:t>
            </w:r>
            <w:r w:rsidRPr="00C66B6D">
              <w:rPr>
                <w:rFonts w:cs="Arial"/>
                <w:noProof/>
                <w:color w:val="FF0000"/>
                <w:sz w:val="20"/>
                <w:szCs w:val="20"/>
              </w:rPr>
              <w:t>Fundamentos do futebol.</w:t>
            </w:r>
          </w:p>
          <w:p w:rsidR="00B61944" w:rsidRPr="00C66B6D" w:rsidRDefault="00B61944" w:rsidP="0068554D">
            <w:pPr>
              <w:spacing w:after="0"/>
              <w:rPr>
                <w:rFonts w:cs="Arial"/>
                <w:color w:val="FF0000"/>
                <w:sz w:val="20"/>
                <w:szCs w:val="20"/>
              </w:rPr>
            </w:pPr>
            <w:r w:rsidRPr="00C66B6D">
              <w:rPr>
                <w:rFonts w:cs="Arial"/>
                <w:b/>
                <w:noProof/>
                <w:color w:val="FF0000"/>
                <w:sz w:val="20"/>
                <w:szCs w:val="20"/>
              </w:rPr>
              <w:t xml:space="preserve">Tema </w:t>
            </w:r>
            <w:r w:rsidR="00E9539C" w:rsidRPr="00C66B6D">
              <w:rPr>
                <w:rFonts w:cs="Arial"/>
                <w:b/>
                <w:noProof/>
                <w:color w:val="FF0000"/>
                <w:sz w:val="20"/>
                <w:szCs w:val="20"/>
              </w:rPr>
              <w:t>socioambiental</w:t>
            </w:r>
            <w:r w:rsidRPr="00C66B6D">
              <w:rPr>
                <w:rFonts w:cs="Arial"/>
                <w:b/>
                <w:noProof/>
                <w:color w:val="FF0000"/>
                <w:sz w:val="20"/>
                <w:szCs w:val="20"/>
              </w:rPr>
              <w:t xml:space="preserve">: </w:t>
            </w:r>
            <w:r w:rsidRPr="00C66B6D">
              <w:rPr>
                <w:rFonts w:cs="Arial"/>
                <w:noProof/>
                <w:color w:val="FF0000"/>
                <w:sz w:val="20"/>
                <w:szCs w:val="20"/>
              </w:rPr>
              <w:t>Tipos de poluição e agravos ao meio ambiente.</w:t>
            </w:r>
          </w:p>
        </w:tc>
        <w:tc>
          <w:tcPr>
            <w:tcW w:w="3109" w:type="dxa"/>
            <w:gridSpan w:val="2"/>
            <w:tcBorders>
              <w:top w:val="double" w:sz="4" w:space="0" w:color="auto"/>
              <w:left w:val="double" w:sz="4" w:space="0" w:color="auto"/>
              <w:bottom w:val="double" w:sz="4" w:space="0" w:color="auto"/>
              <w:right w:val="double" w:sz="4" w:space="0" w:color="auto"/>
            </w:tcBorders>
            <w:vAlign w:val="center"/>
          </w:tcPr>
          <w:p w:rsidR="00B61944" w:rsidRPr="00C66B6D" w:rsidRDefault="00B61944" w:rsidP="0068554D">
            <w:pPr>
              <w:pStyle w:val="Cabealho"/>
              <w:rPr>
                <w:rFonts w:ascii="Arial" w:hAnsi="Arial" w:cs="Arial"/>
                <w:b/>
                <w:noProof/>
                <w:color w:val="FF0000"/>
                <w:sz w:val="20"/>
                <w:szCs w:val="20"/>
              </w:rPr>
            </w:pPr>
          </w:p>
          <w:p w:rsidR="00B61944" w:rsidRPr="00C66B6D" w:rsidRDefault="00B61944" w:rsidP="0068554D">
            <w:pPr>
              <w:pStyle w:val="Cabealho"/>
              <w:rPr>
                <w:rFonts w:ascii="Arial" w:hAnsi="Arial" w:cs="Arial"/>
                <w:b/>
                <w:noProof/>
                <w:color w:val="FF0000"/>
                <w:sz w:val="20"/>
                <w:szCs w:val="20"/>
              </w:rPr>
            </w:pPr>
            <w:r w:rsidRPr="00C66B6D">
              <w:rPr>
                <w:rFonts w:ascii="Arial" w:hAnsi="Arial" w:cs="Arial"/>
                <w:b/>
                <w:noProof/>
                <w:color w:val="FF0000"/>
                <w:sz w:val="20"/>
                <w:szCs w:val="20"/>
              </w:rPr>
              <w:t xml:space="preserve">Tempo da aula: 90 min </w:t>
            </w:r>
          </w:p>
          <w:p w:rsidR="00B61944" w:rsidRPr="00C66B6D" w:rsidRDefault="00B61944" w:rsidP="0068554D">
            <w:pPr>
              <w:pStyle w:val="Cabealho"/>
              <w:rPr>
                <w:rFonts w:ascii="Arial" w:hAnsi="Arial" w:cs="Arial"/>
                <w:b/>
                <w:noProof/>
                <w:color w:val="FF0000"/>
                <w:sz w:val="20"/>
                <w:szCs w:val="20"/>
              </w:rPr>
            </w:pPr>
          </w:p>
        </w:tc>
      </w:tr>
      <w:tr w:rsidR="00E41E0E" w:rsidRPr="00C66B6D" w:rsidTr="005B2674">
        <w:trPr>
          <w:cantSplit/>
          <w:trHeight w:val="202"/>
        </w:trPr>
        <w:tc>
          <w:tcPr>
            <w:tcW w:w="8931" w:type="dxa"/>
            <w:gridSpan w:val="4"/>
            <w:tcBorders>
              <w:top w:val="double" w:sz="4" w:space="0" w:color="auto"/>
              <w:left w:val="double" w:sz="4" w:space="0" w:color="auto"/>
              <w:bottom w:val="double" w:sz="4" w:space="0" w:color="auto"/>
              <w:right w:val="double" w:sz="4" w:space="0" w:color="auto"/>
            </w:tcBorders>
            <w:shd w:val="clear" w:color="auto" w:fill="D9D9D9"/>
            <w:vAlign w:val="center"/>
          </w:tcPr>
          <w:p w:rsidR="00B61944" w:rsidRPr="00C66B6D" w:rsidRDefault="00B61944" w:rsidP="0068554D">
            <w:pPr>
              <w:pStyle w:val="Cabealho"/>
              <w:spacing w:line="360" w:lineRule="auto"/>
              <w:rPr>
                <w:rFonts w:ascii="Arial" w:hAnsi="Arial" w:cs="Arial"/>
                <w:b/>
                <w:noProof/>
                <w:color w:val="FF0000"/>
                <w:sz w:val="20"/>
                <w:szCs w:val="20"/>
              </w:rPr>
            </w:pPr>
            <w:r w:rsidRPr="00C66B6D">
              <w:rPr>
                <w:rFonts w:ascii="Arial" w:hAnsi="Arial" w:cs="Arial"/>
                <w:b/>
                <w:noProof/>
                <w:color w:val="FF0000"/>
                <w:sz w:val="20"/>
                <w:szCs w:val="20"/>
              </w:rPr>
              <w:t>OBJETIVO(S):</w:t>
            </w:r>
          </w:p>
        </w:tc>
      </w:tr>
      <w:tr w:rsidR="00E41E0E" w:rsidRPr="00C66B6D" w:rsidTr="005B2674">
        <w:trPr>
          <w:cantSplit/>
          <w:trHeight w:val="1122"/>
        </w:trPr>
        <w:tc>
          <w:tcPr>
            <w:tcW w:w="8931" w:type="dxa"/>
            <w:gridSpan w:val="4"/>
            <w:tcBorders>
              <w:top w:val="double" w:sz="4" w:space="0" w:color="auto"/>
              <w:left w:val="double" w:sz="4" w:space="0" w:color="auto"/>
              <w:bottom w:val="double" w:sz="4" w:space="0" w:color="auto"/>
              <w:right w:val="double" w:sz="4" w:space="0" w:color="auto"/>
            </w:tcBorders>
            <w:vAlign w:val="center"/>
          </w:tcPr>
          <w:p w:rsidR="00B61944" w:rsidRPr="00C66B6D" w:rsidRDefault="00B61944" w:rsidP="0068554D">
            <w:pPr>
              <w:spacing w:after="0"/>
              <w:rPr>
                <w:rFonts w:cs="Arial"/>
                <w:color w:val="FF0000"/>
                <w:sz w:val="20"/>
                <w:szCs w:val="20"/>
              </w:rPr>
            </w:pPr>
            <w:r w:rsidRPr="00C66B6D">
              <w:rPr>
                <w:rFonts w:cs="Arial"/>
                <w:color w:val="FF0000"/>
                <w:sz w:val="20"/>
                <w:szCs w:val="20"/>
              </w:rPr>
              <w:t>Ampliar o repertório motor futebolístico dos participantes.</w:t>
            </w:r>
          </w:p>
          <w:p w:rsidR="00B61944" w:rsidRPr="00C66B6D" w:rsidRDefault="00B61944" w:rsidP="0068554D">
            <w:pPr>
              <w:spacing w:after="0"/>
              <w:rPr>
                <w:rFonts w:cs="Arial"/>
                <w:color w:val="FF0000"/>
                <w:sz w:val="20"/>
                <w:szCs w:val="20"/>
              </w:rPr>
            </w:pPr>
            <w:r w:rsidRPr="00C66B6D">
              <w:rPr>
                <w:rFonts w:cs="Arial"/>
                <w:color w:val="FF0000"/>
                <w:sz w:val="20"/>
                <w:szCs w:val="20"/>
              </w:rPr>
              <w:t xml:space="preserve">Apresentar os principais agentes poluentes e os </w:t>
            </w:r>
            <w:r w:rsidR="000A49B9" w:rsidRPr="00C66B6D">
              <w:rPr>
                <w:rFonts w:cs="Arial"/>
                <w:color w:val="FF0000"/>
                <w:sz w:val="20"/>
                <w:szCs w:val="20"/>
              </w:rPr>
              <w:t>danos</w:t>
            </w:r>
            <w:r w:rsidRPr="00C66B6D">
              <w:rPr>
                <w:rFonts w:cs="Arial"/>
                <w:color w:val="FF0000"/>
                <w:sz w:val="20"/>
                <w:szCs w:val="20"/>
              </w:rPr>
              <w:t xml:space="preserve"> que estes acarretam a natureza.</w:t>
            </w:r>
          </w:p>
        </w:tc>
      </w:tr>
      <w:tr w:rsidR="00E41E0E" w:rsidRPr="00C66B6D" w:rsidTr="00AC75F3">
        <w:trPr>
          <w:cantSplit/>
          <w:trHeight w:val="201"/>
        </w:trPr>
        <w:tc>
          <w:tcPr>
            <w:tcW w:w="8931" w:type="dxa"/>
            <w:gridSpan w:val="4"/>
            <w:tcBorders>
              <w:top w:val="double" w:sz="4" w:space="0" w:color="auto"/>
              <w:left w:val="double" w:sz="4" w:space="0" w:color="auto"/>
              <w:bottom w:val="double" w:sz="4" w:space="0" w:color="auto"/>
              <w:right w:val="double" w:sz="4" w:space="0" w:color="auto"/>
            </w:tcBorders>
            <w:shd w:val="clear" w:color="auto" w:fill="D9D9D9"/>
            <w:vAlign w:val="center"/>
          </w:tcPr>
          <w:p w:rsidR="00B61944" w:rsidRPr="00C66B6D" w:rsidRDefault="00B61944" w:rsidP="0068554D">
            <w:pPr>
              <w:pStyle w:val="Cabealho"/>
              <w:spacing w:line="360" w:lineRule="auto"/>
              <w:rPr>
                <w:rFonts w:ascii="Arial" w:hAnsi="Arial" w:cs="Arial"/>
                <w:b/>
                <w:noProof/>
                <w:color w:val="FF0000"/>
                <w:sz w:val="20"/>
                <w:szCs w:val="20"/>
              </w:rPr>
            </w:pPr>
            <w:r w:rsidRPr="00C66B6D">
              <w:rPr>
                <w:rFonts w:ascii="Arial" w:hAnsi="Arial" w:cs="Arial"/>
                <w:b/>
                <w:noProof/>
                <w:color w:val="FF0000"/>
                <w:sz w:val="20"/>
                <w:szCs w:val="20"/>
              </w:rPr>
              <w:t>DESCRIÇÃO DA AULA / SEQUÊNCIA DE ATIVIDADES:</w:t>
            </w:r>
          </w:p>
        </w:tc>
      </w:tr>
      <w:tr w:rsidR="00E41E0E" w:rsidRPr="00C66B6D" w:rsidTr="005B2674">
        <w:trPr>
          <w:cantSplit/>
          <w:trHeight w:val="900"/>
        </w:trPr>
        <w:tc>
          <w:tcPr>
            <w:tcW w:w="8931" w:type="dxa"/>
            <w:gridSpan w:val="4"/>
            <w:tcBorders>
              <w:top w:val="double" w:sz="4" w:space="0" w:color="auto"/>
              <w:left w:val="double" w:sz="4" w:space="0" w:color="auto"/>
              <w:right w:val="double" w:sz="4" w:space="0" w:color="auto"/>
            </w:tcBorders>
            <w:vAlign w:val="center"/>
          </w:tcPr>
          <w:p w:rsidR="00B61944" w:rsidRPr="00C66B6D" w:rsidRDefault="00B61944" w:rsidP="0068554D">
            <w:pPr>
              <w:spacing w:after="0"/>
              <w:rPr>
                <w:rFonts w:cs="Arial"/>
                <w:b/>
                <w:noProof/>
                <w:color w:val="FF0000"/>
                <w:sz w:val="20"/>
                <w:szCs w:val="20"/>
              </w:rPr>
            </w:pPr>
            <w:r w:rsidRPr="00C66B6D">
              <w:rPr>
                <w:rFonts w:cs="Arial"/>
                <w:b/>
                <w:noProof/>
                <w:color w:val="FF0000"/>
                <w:sz w:val="20"/>
                <w:szCs w:val="20"/>
              </w:rPr>
              <w:t xml:space="preserve">1º MOMENTO – “TEMPO LIVRE” </w:t>
            </w:r>
          </w:p>
          <w:p w:rsidR="00B61944" w:rsidRPr="00C66B6D" w:rsidRDefault="00B61944" w:rsidP="0068554D">
            <w:pPr>
              <w:spacing w:after="0"/>
              <w:rPr>
                <w:rFonts w:cs="Arial"/>
                <w:b/>
                <w:noProof/>
                <w:color w:val="FF0000"/>
                <w:sz w:val="20"/>
                <w:szCs w:val="20"/>
              </w:rPr>
            </w:pPr>
            <w:r w:rsidRPr="00C66B6D">
              <w:rPr>
                <w:rFonts w:cs="Arial"/>
                <w:b/>
                <w:noProof/>
                <w:color w:val="FF0000"/>
                <w:sz w:val="20"/>
                <w:szCs w:val="20"/>
              </w:rPr>
              <w:t xml:space="preserve">2º MOMENTO – RODA DE CONVERSAS                                                                                                            </w:t>
            </w:r>
          </w:p>
          <w:p w:rsidR="00B61944" w:rsidRPr="00C66B6D" w:rsidRDefault="00B61944" w:rsidP="0068554D">
            <w:pPr>
              <w:spacing w:after="0"/>
              <w:rPr>
                <w:rFonts w:cs="Arial"/>
                <w:color w:val="FF0000"/>
                <w:sz w:val="20"/>
                <w:szCs w:val="20"/>
              </w:rPr>
            </w:pPr>
            <w:r w:rsidRPr="00C66B6D">
              <w:rPr>
                <w:rFonts w:cs="Arial"/>
                <w:b/>
                <w:noProof/>
                <w:color w:val="FF0000"/>
                <w:sz w:val="20"/>
                <w:szCs w:val="20"/>
              </w:rPr>
              <w:t>3º MOMENTO – JOGO DESPORTIVO AMBIENTAL</w:t>
            </w:r>
          </w:p>
          <w:p w:rsidR="00B61944" w:rsidRPr="00C66B6D" w:rsidRDefault="00B61944" w:rsidP="0068554D">
            <w:pPr>
              <w:spacing w:after="0"/>
              <w:rPr>
                <w:rFonts w:cs="Arial"/>
                <w:color w:val="FF0000"/>
                <w:sz w:val="20"/>
                <w:szCs w:val="20"/>
              </w:rPr>
            </w:pPr>
            <w:r w:rsidRPr="00C66B6D">
              <w:rPr>
                <w:rFonts w:cs="Arial"/>
                <w:b/>
                <w:noProof/>
                <w:color w:val="FF0000"/>
                <w:sz w:val="20"/>
                <w:szCs w:val="20"/>
              </w:rPr>
              <w:t xml:space="preserve">4º MOMENTO – AULA ESPECÍFICA                                                        </w:t>
            </w:r>
          </w:p>
          <w:p w:rsidR="00B61944" w:rsidRPr="00C66B6D" w:rsidRDefault="00B61944" w:rsidP="0068554D">
            <w:pPr>
              <w:spacing w:after="0"/>
              <w:rPr>
                <w:rFonts w:cs="Arial"/>
                <w:color w:val="FF0000"/>
                <w:sz w:val="20"/>
                <w:szCs w:val="20"/>
              </w:rPr>
            </w:pPr>
            <w:r w:rsidRPr="00C66B6D">
              <w:rPr>
                <w:rFonts w:cs="Arial"/>
                <w:b/>
                <w:noProof/>
                <w:color w:val="FF0000"/>
                <w:sz w:val="20"/>
                <w:szCs w:val="20"/>
              </w:rPr>
              <w:t>5º MOMENTO – PRATICA ESPORTIVA</w:t>
            </w:r>
          </w:p>
          <w:p w:rsidR="00B61944" w:rsidRPr="00C66B6D" w:rsidRDefault="00B61944" w:rsidP="0068554D">
            <w:pPr>
              <w:spacing w:after="0"/>
              <w:rPr>
                <w:rFonts w:cs="Arial"/>
                <w:color w:val="FF0000"/>
                <w:sz w:val="20"/>
                <w:szCs w:val="20"/>
              </w:rPr>
            </w:pPr>
            <w:r w:rsidRPr="00C66B6D">
              <w:rPr>
                <w:rFonts w:cs="Arial"/>
                <w:b/>
                <w:noProof/>
                <w:color w:val="FF0000"/>
                <w:sz w:val="20"/>
                <w:szCs w:val="20"/>
              </w:rPr>
              <w:t xml:space="preserve">6º MOMENTO – FINAL                                                                     </w:t>
            </w:r>
          </w:p>
        </w:tc>
      </w:tr>
      <w:tr w:rsidR="00E41E0E" w:rsidRPr="00C66B6D" w:rsidTr="005B2674">
        <w:trPr>
          <w:cantSplit/>
          <w:trHeight w:val="374"/>
        </w:trPr>
        <w:tc>
          <w:tcPr>
            <w:tcW w:w="7598" w:type="dxa"/>
            <w:gridSpan w:val="3"/>
            <w:tcBorders>
              <w:top w:val="double" w:sz="4" w:space="0" w:color="auto"/>
              <w:left w:val="double" w:sz="4" w:space="0" w:color="auto"/>
              <w:bottom w:val="double" w:sz="4" w:space="0" w:color="auto"/>
              <w:right w:val="double" w:sz="4" w:space="0" w:color="auto"/>
            </w:tcBorders>
            <w:vAlign w:val="center"/>
          </w:tcPr>
          <w:p w:rsidR="00B61944" w:rsidRPr="00C66B6D" w:rsidRDefault="00B61944" w:rsidP="0068554D">
            <w:pPr>
              <w:pStyle w:val="Cabealho"/>
              <w:spacing w:line="360" w:lineRule="auto"/>
              <w:rPr>
                <w:rFonts w:ascii="Arial" w:hAnsi="Arial" w:cs="Arial"/>
                <w:noProof/>
                <w:color w:val="FF0000"/>
                <w:sz w:val="20"/>
                <w:szCs w:val="20"/>
              </w:rPr>
            </w:pPr>
            <w:r w:rsidRPr="00C66B6D">
              <w:rPr>
                <w:rFonts w:ascii="Arial" w:hAnsi="Arial" w:cs="Arial"/>
                <w:b/>
                <w:noProof/>
                <w:color w:val="FF0000"/>
                <w:sz w:val="20"/>
                <w:szCs w:val="20"/>
              </w:rPr>
              <w:t>RECURSOS NECESSÁRIOS:</w:t>
            </w:r>
          </w:p>
        </w:tc>
        <w:tc>
          <w:tcPr>
            <w:tcW w:w="1333" w:type="dxa"/>
            <w:tcBorders>
              <w:top w:val="double" w:sz="4" w:space="0" w:color="auto"/>
              <w:left w:val="double" w:sz="4" w:space="0" w:color="auto"/>
              <w:bottom w:val="double" w:sz="4" w:space="0" w:color="auto"/>
              <w:right w:val="double" w:sz="4" w:space="0" w:color="auto"/>
            </w:tcBorders>
            <w:vAlign w:val="center"/>
          </w:tcPr>
          <w:p w:rsidR="00B61944" w:rsidRPr="00C66B6D" w:rsidRDefault="00B61944" w:rsidP="0068554D">
            <w:pPr>
              <w:pStyle w:val="Cabealho"/>
              <w:rPr>
                <w:rFonts w:ascii="Arial" w:hAnsi="Arial" w:cs="Arial"/>
                <w:b/>
                <w:noProof/>
                <w:color w:val="FF0000"/>
                <w:sz w:val="20"/>
                <w:szCs w:val="20"/>
              </w:rPr>
            </w:pPr>
          </w:p>
        </w:tc>
      </w:tr>
      <w:tr w:rsidR="00E41E0E" w:rsidRPr="00C66B6D" w:rsidTr="00AC75F3">
        <w:trPr>
          <w:cantSplit/>
          <w:trHeight w:val="505"/>
        </w:trPr>
        <w:tc>
          <w:tcPr>
            <w:tcW w:w="7598" w:type="dxa"/>
            <w:gridSpan w:val="3"/>
            <w:tcBorders>
              <w:top w:val="double" w:sz="4" w:space="0" w:color="auto"/>
              <w:left w:val="double" w:sz="4" w:space="0" w:color="auto"/>
              <w:bottom w:val="double" w:sz="4" w:space="0" w:color="auto"/>
              <w:right w:val="double" w:sz="4" w:space="0" w:color="auto"/>
            </w:tcBorders>
            <w:vAlign w:val="center"/>
          </w:tcPr>
          <w:p w:rsidR="00B61944" w:rsidRPr="00C66B6D" w:rsidRDefault="00B61944" w:rsidP="0068554D">
            <w:pPr>
              <w:pStyle w:val="Cabealho"/>
              <w:spacing w:line="360" w:lineRule="auto"/>
              <w:rPr>
                <w:rFonts w:ascii="Arial" w:hAnsi="Arial" w:cs="Arial"/>
                <w:noProof/>
                <w:color w:val="FF0000"/>
                <w:sz w:val="20"/>
                <w:szCs w:val="20"/>
              </w:rPr>
            </w:pPr>
            <w:r w:rsidRPr="00C66B6D">
              <w:rPr>
                <w:rFonts w:ascii="Arial" w:hAnsi="Arial" w:cs="Arial"/>
                <w:noProof/>
                <w:color w:val="FF0000"/>
                <w:sz w:val="20"/>
                <w:szCs w:val="20"/>
              </w:rPr>
              <w:t>10 bolas de futebol.</w:t>
            </w:r>
          </w:p>
          <w:p w:rsidR="00B61944" w:rsidRPr="00C66B6D" w:rsidRDefault="00B61944" w:rsidP="0068554D">
            <w:pPr>
              <w:pStyle w:val="Cabealho"/>
              <w:spacing w:line="360" w:lineRule="auto"/>
              <w:rPr>
                <w:rFonts w:ascii="Arial" w:hAnsi="Arial" w:cs="Arial"/>
                <w:b/>
                <w:noProof/>
                <w:color w:val="FF0000"/>
                <w:sz w:val="20"/>
                <w:szCs w:val="20"/>
              </w:rPr>
            </w:pPr>
            <w:r w:rsidRPr="00C66B6D">
              <w:rPr>
                <w:rFonts w:ascii="Arial" w:hAnsi="Arial" w:cs="Arial"/>
                <w:noProof/>
                <w:color w:val="FF0000"/>
                <w:sz w:val="20"/>
                <w:szCs w:val="20"/>
              </w:rPr>
              <w:t>10 cones.</w:t>
            </w:r>
          </w:p>
        </w:tc>
        <w:tc>
          <w:tcPr>
            <w:tcW w:w="1333" w:type="dxa"/>
            <w:tcBorders>
              <w:top w:val="double" w:sz="4" w:space="0" w:color="auto"/>
              <w:left w:val="double" w:sz="4" w:space="0" w:color="auto"/>
              <w:bottom w:val="double" w:sz="4" w:space="0" w:color="auto"/>
              <w:right w:val="double" w:sz="4" w:space="0" w:color="auto"/>
            </w:tcBorders>
            <w:vAlign w:val="center"/>
          </w:tcPr>
          <w:p w:rsidR="00B61944" w:rsidRPr="00C66B6D" w:rsidRDefault="00B61944" w:rsidP="0068554D">
            <w:pPr>
              <w:pStyle w:val="Cabealho"/>
              <w:rPr>
                <w:rFonts w:ascii="Arial" w:hAnsi="Arial" w:cs="Arial"/>
                <w:b/>
                <w:noProof/>
                <w:color w:val="FF0000"/>
                <w:sz w:val="20"/>
                <w:szCs w:val="20"/>
              </w:rPr>
            </w:pPr>
          </w:p>
        </w:tc>
      </w:tr>
      <w:tr w:rsidR="00E41E0E" w:rsidRPr="00C66B6D" w:rsidTr="005B2674">
        <w:trPr>
          <w:cantSplit/>
          <w:trHeight w:val="374"/>
        </w:trPr>
        <w:tc>
          <w:tcPr>
            <w:tcW w:w="7598" w:type="dxa"/>
            <w:gridSpan w:val="3"/>
            <w:tcBorders>
              <w:top w:val="double" w:sz="4" w:space="0" w:color="auto"/>
              <w:left w:val="double" w:sz="4" w:space="0" w:color="auto"/>
              <w:bottom w:val="double" w:sz="4" w:space="0" w:color="auto"/>
              <w:right w:val="double" w:sz="4" w:space="0" w:color="auto"/>
            </w:tcBorders>
            <w:vAlign w:val="center"/>
          </w:tcPr>
          <w:p w:rsidR="00B61944" w:rsidRPr="00C66B6D" w:rsidRDefault="00B61944" w:rsidP="0068554D">
            <w:pPr>
              <w:pStyle w:val="Cabealho"/>
              <w:spacing w:line="360" w:lineRule="auto"/>
              <w:rPr>
                <w:rFonts w:ascii="Arial" w:hAnsi="Arial" w:cs="Arial"/>
                <w:b/>
                <w:noProof/>
                <w:color w:val="FF0000"/>
                <w:sz w:val="20"/>
                <w:szCs w:val="20"/>
              </w:rPr>
            </w:pPr>
            <w:r w:rsidRPr="00C66B6D">
              <w:rPr>
                <w:rFonts w:ascii="Arial" w:hAnsi="Arial" w:cs="Arial"/>
                <w:b/>
                <w:noProof/>
                <w:color w:val="FF0000"/>
                <w:sz w:val="20"/>
                <w:szCs w:val="20"/>
              </w:rPr>
              <w:t xml:space="preserve">1º MOMENTO – “TEMPO LIVRE”                                                            </w:t>
            </w:r>
          </w:p>
        </w:tc>
        <w:tc>
          <w:tcPr>
            <w:tcW w:w="1333" w:type="dxa"/>
            <w:tcBorders>
              <w:top w:val="double" w:sz="4" w:space="0" w:color="auto"/>
              <w:left w:val="double" w:sz="4" w:space="0" w:color="auto"/>
              <w:bottom w:val="double" w:sz="4" w:space="0" w:color="auto"/>
              <w:right w:val="double" w:sz="4" w:space="0" w:color="auto"/>
            </w:tcBorders>
            <w:vAlign w:val="center"/>
          </w:tcPr>
          <w:p w:rsidR="00B61944" w:rsidRPr="00C66B6D" w:rsidRDefault="00B61944" w:rsidP="0068554D">
            <w:pPr>
              <w:pStyle w:val="Cabealho"/>
              <w:rPr>
                <w:rFonts w:ascii="Arial" w:hAnsi="Arial" w:cs="Arial"/>
                <w:b/>
                <w:noProof/>
                <w:color w:val="FF0000"/>
                <w:sz w:val="20"/>
                <w:szCs w:val="20"/>
              </w:rPr>
            </w:pPr>
            <w:r w:rsidRPr="00C66B6D">
              <w:rPr>
                <w:rFonts w:ascii="Arial" w:hAnsi="Arial" w:cs="Arial"/>
                <w:b/>
                <w:noProof/>
                <w:color w:val="FF0000"/>
                <w:sz w:val="20"/>
                <w:szCs w:val="20"/>
              </w:rPr>
              <w:t xml:space="preserve">                                                                                         </w:t>
            </w:r>
          </w:p>
        </w:tc>
      </w:tr>
      <w:tr w:rsidR="00E41E0E" w:rsidRPr="00C66B6D" w:rsidTr="005B2674">
        <w:trPr>
          <w:cantSplit/>
          <w:trHeight w:val="629"/>
        </w:trPr>
        <w:tc>
          <w:tcPr>
            <w:tcW w:w="8931" w:type="dxa"/>
            <w:gridSpan w:val="4"/>
            <w:tcBorders>
              <w:top w:val="double" w:sz="4" w:space="0" w:color="auto"/>
              <w:left w:val="double" w:sz="4" w:space="0" w:color="auto"/>
              <w:bottom w:val="double" w:sz="4" w:space="0" w:color="auto"/>
              <w:right w:val="double" w:sz="4" w:space="0" w:color="auto"/>
            </w:tcBorders>
            <w:vAlign w:val="center"/>
          </w:tcPr>
          <w:p w:rsidR="00B61944" w:rsidRPr="00C66B6D" w:rsidRDefault="00B61944" w:rsidP="000A49B9">
            <w:pPr>
              <w:spacing w:after="0"/>
              <w:rPr>
                <w:rFonts w:cs="Arial"/>
                <w:color w:val="FF0000"/>
                <w:sz w:val="20"/>
                <w:szCs w:val="20"/>
              </w:rPr>
            </w:pPr>
            <w:r w:rsidRPr="00C66B6D">
              <w:rPr>
                <w:rFonts w:cs="Arial"/>
                <w:noProof/>
                <w:color w:val="FF0000"/>
                <w:sz w:val="20"/>
                <w:szCs w:val="20"/>
              </w:rPr>
              <w:t xml:space="preserve">Momento </w:t>
            </w:r>
            <w:r w:rsidR="000A49B9" w:rsidRPr="00C66B6D">
              <w:rPr>
                <w:rFonts w:cs="Arial"/>
                <w:noProof/>
                <w:color w:val="FF0000"/>
                <w:sz w:val="20"/>
                <w:szCs w:val="20"/>
              </w:rPr>
              <w:t>durante o qual o</w:t>
            </w:r>
            <w:r w:rsidRPr="00C66B6D">
              <w:rPr>
                <w:rFonts w:cs="Arial"/>
                <w:noProof/>
                <w:color w:val="FF0000"/>
                <w:sz w:val="20"/>
                <w:szCs w:val="20"/>
              </w:rPr>
              <w:t xml:space="preserve"> professor deve observar a interaç</w:t>
            </w:r>
            <w:r w:rsidR="000A49B9" w:rsidRPr="00C66B6D">
              <w:rPr>
                <w:rFonts w:cs="Arial"/>
                <w:noProof/>
                <w:color w:val="FF0000"/>
                <w:sz w:val="20"/>
                <w:szCs w:val="20"/>
              </w:rPr>
              <w:t>ão</w:t>
            </w:r>
            <w:r w:rsidRPr="00C66B6D">
              <w:rPr>
                <w:rFonts w:cs="Arial"/>
                <w:noProof/>
                <w:color w:val="FF0000"/>
                <w:sz w:val="20"/>
                <w:szCs w:val="20"/>
              </w:rPr>
              <w:t xml:space="preserve"> entre os alunos, ( formação de grupos, exclusão ou inclusão de alunos, participação de todos e etc).</w:t>
            </w:r>
          </w:p>
        </w:tc>
      </w:tr>
      <w:tr w:rsidR="00E41E0E" w:rsidRPr="00C66B6D" w:rsidTr="005B2674">
        <w:trPr>
          <w:cantSplit/>
          <w:trHeight w:val="421"/>
        </w:trPr>
        <w:tc>
          <w:tcPr>
            <w:tcW w:w="7598" w:type="dxa"/>
            <w:gridSpan w:val="3"/>
            <w:tcBorders>
              <w:top w:val="double" w:sz="4" w:space="0" w:color="auto"/>
              <w:left w:val="double" w:sz="4" w:space="0" w:color="auto"/>
              <w:bottom w:val="double" w:sz="4" w:space="0" w:color="auto"/>
              <w:right w:val="double" w:sz="4" w:space="0" w:color="auto"/>
            </w:tcBorders>
            <w:vAlign w:val="center"/>
          </w:tcPr>
          <w:p w:rsidR="00B61944" w:rsidRPr="00C66B6D" w:rsidRDefault="00B61944" w:rsidP="0068554D">
            <w:pPr>
              <w:pStyle w:val="Cabealho"/>
              <w:spacing w:line="360" w:lineRule="auto"/>
              <w:rPr>
                <w:rFonts w:ascii="Arial" w:hAnsi="Arial" w:cs="Arial"/>
                <w:b/>
                <w:noProof/>
                <w:color w:val="FF0000"/>
                <w:sz w:val="20"/>
                <w:szCs w:val="20"/>
              </w:rPr>
            </w:pPr>
            <w:r w:rsidRPr="00C66B6D">
              <w:rPr>
                <w:rFonts w:ascii="Arial" w:hAnsi="Arial" w:cs="Arial"/>
                <w:b/>
                <w:noProof/>
                <w:color w:val="FF0000"/>
                <w:sz w:val="20"/>
                <w:szCs w:val="20"/>
              </w:rPr>
              <w:t xml:space="preserve">2º MOMENTO – RODA DE CONVERSAS                                                       </w:t>
            </w:r>
          </w:p>
        </w:tc>
        <w:tc>
          <w:tcPr>
            <w:tcW w:w="1333" w:type="dxa"/>
            <w:tcBorders>
              <w:top w:val="double" w:sz="4" w:space="0" w:color="auto"/>
              <w:left w:val="double" w:sz="4" w:space="0" w:color="auto"/>
              <w:bottom w:val="double" w:sz="4" w:space="0" w:color="auto"/>
              <w:right w:val="double" w:sz="4" w:space="0" w:color="auto"/>
            </w:tcBorders>
            <w:vAlign w:val="center"/>
          </w:tcPr>
          <w:p w:rsidR="00B61944" w:rsidRPr="00C66B6D" w:rsidRDefault="00B61944" w:rsidP="0068554D">
            <w:pPr>
              <w:pStyle w:val="Cabealho"/>
              <w:rPr>
                <w:rFonts w:ascii="Arial" w:hAnsi="Arial" w:cs="Arial"/>
                <w:b/>
                <w:noProof/>
                <w:color w:val="FF0000"/>
                <w:sz w:val="20"/>
                <w:szCs w:val="20"/>
              </w:rPr>
            </w:pPr>
          </w:p>
        </w:tc>
      </w:tr>
      <w:tr w:rsidR="00E41E0E" w:rsidRPr="00C66B6D" w:rsidTr="00AC75F3">
        <w:trPr>
          <w:cantSplit/>
          <w:trHeight w:val="1373"/>
        </w:trPr>
        <w:tc>
          <w:tcPr>
            <w:tcW w:w="8931" w:type="dxa"/>
            <w:gridSpan w:val="4"/>
            <w:tcBorders>
              <w:top w:val="double" w:sz="4" w:space="0" w:color="auto"/>
              <w:left w:val="double" w:sz="4" w:space="0" w:color="auto"/>
              <w:bottom w:val="double" w:sz="4" w:space="0" w:color="auto"/>
              <w:right w:val="double" w:sz="4" w:space="0" w:color="auto"/>
            </w:tcBorders>
            <w:vAlign w:val="center"/>
          </w:tcPr>
          <w:p w:rsidR="00B61944" w:rsidRPr="00C66B6D" w:rsidRDefault="00B61944" w:rsidP="0068554D">
            <w:pPr>
              <w:pStyle w:val="Ttulo3"/>
              <w:ind w:left="720"/>
              <w:jc w:val="both"/>
              <w:rPr>
                <w:rFonts w:ascii="Arial" w:hAnsi="Arial" w:cs="Arial"/>
                <w:color w:val="FF0000"/>
                <w:sz w:val="20"/>
                <w:szCs w:val="20"/>
              </w:rPr>
            </w:pPr>
            <w:r w:rsidRPr="00C66B6D">
              <w:rPr>
                <w:rFonts w:ascii="Arial" w:hAnsi="Arial" w:cs="Arial"/>
                <w:color w:val="FF0000"/>
                <w:sz w:val="20"/>
                <w:szCs w:val="20"/>
              </w:rPr>
              <w:t xml:space="preserve">Poluição </w:t>
            </w:r>
          </w:p>
          <w:p w:rsidR="00B61944" w:rsidRPr="00C66B6D" w:rsidRDefault="00B61944" w:rsidP="0068554D">
            <w:pPr>
              <w:pStyle w:val="Ttulo3"/>
              <w:keepNext w:val="0"/>
              <w:numPr>
                <w:ilvl w:val="0"/>
                <w:numId w:val="16"/>
              </w:numPr>
              <w:jc w:val="both"/>
              <w:rPr>
                <w:rFonts w:ascii="Arial" w:hAnsi="Arial" w:cs="Arial"/>
                <w:b w:val="0"/>
                <w:color w:val="FF0000"/>
                <w:sz w:val="20"/>
                <w:szCs w:val="20"/>
              </w:rPr>
            </w:pPr>
            <w:r w:rsidRPr="00C66B6D">
              <w:rPr>
                <w:rFonts w:ascii="Arial" w:hAnsi="Arial" w:cs="Arial"/>
                <w:b w:val="0"/>
                <w:color w:val="FF0000"/>
                <w:sz w:val="20"/>
                <w:szCs w:val="20"/>
              </w:rPr>
              <w:t>Definição.</w:t>
            </w:r>
          </w:p>
          <w:p w:rsidR="00B61944" w:rsidRPr="00C66B6D" w:rsidRDefault="00B61944" w:rsidP="0068554D">
            <w:pPr>
              <w:pStyle w:val="Ttulo3"/>
              <w:keepNext w:val="0"/>
              <w:numPr>
                <w:ilvl w:val="0"/>
                <w:numId w:val="16"/>
              </w:numPr>
              <w:jc w:val="both"/>
              <w:rPr>
                <w:rFonts w:ascii="Arial" w:hAnsi="Arial" w:cs="Arial"/>
                <w:b w:val="0"/>
                <w:color w:val="FF0000"/>
                <w:sz w:val="20"/>
                <w:szCs w:val="20"/>
              </w:rPr>
            </w:pPr>
            <w:r w:rsidRPr="00C66B6D">
              <w:rPr>
                <w:rFonts w:ascii="Arial" w:hAnsi="Arial" w:cs="Arial"/>
                <w:b w:val="0"/>
                <w:color w:val="FF0000"/>
                <w:sz w:val="20"/>
                <w:szCs w:val="20"/>
              </w:rPr>
              <w:t>Tipos de poluição</w:t>
            </w:r>
          </w:p>
          <w:p w:rsidR="00B61944" w:rsidRPr="00C66B6D" w:rsidRDefault="00B61944" w:rsidP="0068554D">
            <w:pPr>
              <w:pStyle w:val="Ttulo3"/>
              <w:keepNext w:val="0"/>
              <w:numPr>
                <w:ilvl w:val="0"/>
                <w:numId w:val="16"/>
              </w:numPr>
              <w:jc w:val="both"/>
              <w:rPr>
                <w:rFonts w:ascii="Arial" w:hAnsi="Arial" w:cs="Arial"/>
                <w:b w:val="0"/>
                <w:color w:val="FF0000"/>
                <w:sz w:val="20"/>
                <w:szCs w:val="20"/>
              </w:rPr>
            </w:pPr>
            <w:r w:rsidRPr="00C66B6D">
              <w:rPr>
                <w:rFonts w:ascii="Arial" w:hAnsi="Arial" w:cs="Arial"/>
                <w:b w:val="0"/>
                <w:color w:val="FF0000"/>
                <w:sz w:val="20"/>
                <w:szCs w:val="20"/>
              </w:rPr>
              <w:t xml:space="preserve">Consequências </w:t>
            </w:r>
            <w:r w:rsidR="000A49B9" w:rsidRPr="00C66B6D">
              <w:rPr>
                <w:rFonts w:ascii="Arial" w:hAnsi="Arial" w:cs="Arial"/>
                <w:b w:val="0"/>
                <w:color w:val="FF0000"/>
                <w:sz w:val="20"/>
                <w:szCs w:val="20"/>
              </w:rPr>
              <w:t>n</w:t>
            </w:r>
            <w:r w:rsidRPr="00C66B6D">
              <w:rPr>
                <w:rFonts w:ascii="Arial" w:hAnsi="Arial" w:cs="Arial"/>
                <w:b w:val="0"/>
                <w:color w:val="FF0000"/>
                <w:sz w:val="20"/>
                <w:szCs w:val="20"/>
              </w:rPr>
              <w:t>o meio.</w:t>
            </w:r>
          </w:p>
          <w:p w:rsidR="00B61944" w:rsidRPr="00C66B6D" w:rsidRDefault="00B61944" w:rsidP="0068554D">
            <w:pPr>
              <w:pStyle w:val="Ttulo3"/>
              <w:keepNext w:val="0"/>
              <w:numPr>
                <w:ilvl w:val="0"/>
                <w:numId w:val="16"/>
              </w:numPr>
              <w:jc w:val="both"/>
              <w:rPr>
                <w:rFonts w:ascii="Arial" w:hAnsi="Arial" w:cs="Arial"/>
                <w:b w:val="0"/>
                <w:color w:val="FF0000"/>
                <w:sz w:val="20"/>
                <w:szCs w:val="20"/>
              </w:rPr>
            </w:pPr>
            <w:r w:rsidRPr="00C66B6D">
              <w:rPr>
                <w:rFonts w:ascii="Arial" w:hAnsi="Arial" w:cs="Arial"/>
                <w:b w:val="0"/>
                <w:color w:val="FF0000"/>
                <w:sz w:val="20"/>
                <w:szCs w:val="20"/>
              </w:rPr>
              <w:t xml:space="preserve"> Como evitar.</w:t>
            </w:r>
          </w:p>
        </w:tc>
      </w:tr>
      <w:tr w:rsidR="00E41E0E" w:rsidRPr="00C66B6D" w:rsidTr="005B2674">
        <w:trPr>
          <w:cantSplit/>
          <w:trHeight w:val="311"/>
        </w:trPr>
        <w:tc>
          <w:tcPr>
            <w:tcW w:w="7598" w:type="dxa"/>
            <w:gridSpan w:val="3"/>
            <w:tcBorders>
              <w:top w:val="double" w:sz="4" w:space="0" w:color="auto"/>
              <w:left w:val="double" w:sz="4" w:space="0" w:color="auto"/>
              <w:bottom w:val="double" w:sz="4" w:space="0" w:color="auto"/>
              <w:right w:val="double" w:sz="4" w:space="0" w:color="auto"/>
            </w:tcBorders>
            <w:vAlign w:val="center"/>
          </w:tcPr>
          <w:p w:rsidR="00B61944" w:rsidRPr="00C66B6D" w:rsidRDefault="00B61944" w:rsidP="0068554D">
            <w:pPr>
              <w:spacing w:after="0"/>
              <w:rPr>
                <w:rFonts w:cs="Arial"/>
                <w:color w:val="FF0000"/>
                <w:sz w:val="20"/>
                <w:szCs w:val="20"/>
              </w:rPr>
            </w:pPr>
            <w:r w:rsidRPr="00C66B6D">
              <w:rPr>
                <w:rFonts w:cs="Arial"/>
                <w:b/>
                <w:noProof/>
                <w:color w:val="FF0000"/>
                <w:sz w:val="20"/>
                <w:szCs w:val="20"/>
              </w:rPr>
              <w:t>3º MOMENTO – JOGO DESPORTIVO AMBIENTAL</w:t>
            </w:r>
          </w:p>
        </w:tc>
        <w:tc>
          <w:tcPr>
            <w:tcW w:w="1333" w:type="dxa"/>
            <w:tcBorders>
              <w:top w:val="double" w:sz="4" w:space="0" w:color="auto"/>
              <w:left w:val="double" w:sz="4" w:space="0" w:color="auto"/>
              <w:bottom w:val="double" w:sz="4" w:space="0" w:color="auto"/>
              <w:right w:val="double" w:sz="4" w:space="0" w:color="auto"/>
            </w:tcBorders>
            <w:vAlign w:val="center"/>
          </w:tcPr>
          <w:p w:rsidR="00B61944" w:rsidRPr="00C66B6D" w:rsidRDefault="00B61944" w:rsidP="0068554D">
            <w:pPr>
              <w:pStyle w:val="Cabealho"/>
              <w:rPr>
                <w:rFonts w:ascii="Arial" w:hAnsi="Arial" w:cs="Arial"/>
                <w:b/>
                <w:noProof/>
                <w:color w:val="FF0000"/>
                <w:sz w:val="20"/>
                <w:szCs w:val="20"/>
              </w:rPr>
            </w:pPr>
          </w:p>
        </w:tc>
      </w:tr>
      <w:tr w:rsidR="00E41E0E" w:rsidRPr="00C66B6D" w:rsidTr="00AC75F3">
        <w:trPr>
          <w:cantSplit/>
          <w:trHeight w:val="6624"/>
        </w:trPr>
        <w:tc>
          <w:tcPr>
            <w:tcW w:w="8931" w:type="dxa"/>
            <w:gridSpan w:val="4"/>
            <w:tcBorders>
              <w:top w:val="double" w:sz="4" w:space="0" w:color="auto"/>
              <w:left w:val="double" w:sz="4" w:space="0" w:color="auto"/>
              <w:bottom w:val="double" w:sz="4" w:space="0" w:color="auto"/>
              <w:right w:val="double" w:sz="4" w:space="0" w:color="auto"/>
            </w:tcBorders>
            <w:vAlign w:val="center"/>
          </w:tcPr>
          <w:p w:rsidR="00B61944" w:rsidRPr="00C66B6D" w:rsidRDefault="00B61944" w:rsidP="0068554D">
            <w:pPr>
              <w:pStyle w:val="Cabealho"/>
              <w:spacing w:line="360" w:lineRule="auto"/>
              <w:rPr>
                <w:rFonts w:ascii="Arial" w:hAnsi="Arial" w:cs="Arial"/>
                <w:b/>
                <w:noProof/>
                <w:color w:val="FF0000"/>
                <w:sz w:val="20"/>
                <w:szCs w:val="20"/>
              </w:rPr>
            </w:pPr>
            <w:r w:rsidRPr="00C66B6D">
              <w:rPr>
                <w:rFonts w:ascii="Arial" w:hAnsi="Arial" w:cs="Arial"/>
                <w:b/>
                <w:noProof/>
                <w:color w:val="FF0000"/>
                <w:sz w:val="20"/>
                <w:szCs w:val="20"/>
              </w:rPr>
              <w:lastRenderedPageBreak/>
              <w:t>Atividade 1</w:t>
            </w:r>
          </w:p>
          <w:p w:rsidR="00B61944" w:rsidRPr="00C66B6D" w:rsidRDefault="00B61944" w:rsidP="0068554D">
            <w:pPr>
              <w:pStyle w:val="Cabealho"/>
              <w:spacing w:line="360" w:lineRule="auto"/>
              <w:rPr>
                <w:rFonts w:ascii="Arial" w:hAnsi="Arial" w:cs="Arial"/>
                <w:b/>
                <w:noProof/>
                <w:color w:val="FF0000"/>
                <w:sz w:val="20"/>
                <w:szCs w:val="20"/>
              </w:rPr>
            </w:pPr>
            <w:r w:rsidRPr="00C66B6D">
              <w:rPr>
                <w:rFonts w:ascii="Arial" w:hAnsi="Arial" w:cs="Arial"/>
                <w:b/>
                <w:noProof/>
                <w:color w:val="FF0000"/>
                <w:sz w:val="20"/>
                <w:szCs w:val="20"/>
              </w:rPr>
              <w:t>Pega pega animal</w:t>
            </w:r>
          </w:p>
          <w:p w:rsidR="00B61944" w:rsidRPr="00C66B6D" w:rsidRDefault="00B61944" w:rsidP="0068554D">
            <w:pPr>
              <w:pStyle w:val="Cabealho"/>
              <w:spacing w:line="360" w:lineRule="auto"/>
              <w:rPr>
                <w:rFonts w:ascii="Arial" w:hAnsi="Arial" w:cs="Arial"/>
                <w:noProof/>
                <w:color w:val="FF0000"/>
                <w:sz w:val="20"/>
                <w:szCs w:val="20"/>
              </w:rPr>
            </w:pPr>
            <w:r w:rsidRPr="00C66B6D">
              <w:rPr>
                <w:rFonts w:ascii="Arial" w:hAnsi="Arial" w:cs="Arial"/>
                <w:noProof/>
                <w:color w:val="FF0000"/>
                <w:sz w:val="20"/>
                <w:szCs w:val="20"/>
              </w:rPr>
              <w:t>As crianças serão d</w:t>
            </w:r>
            <w:r w:rsidR="000A49B9" w:rsidRPr="00C66B6D">
              <w:rPr>
                <w:rFonts w:ascii="Arial" w:hAnsi="Arial" w:cs="Arial"/>
                <w:noProof/>
                <w:color w:val="FF0000"/>
                <w:sz w:val="20"/>
                <w:szCs w:val="20"/>
              </w:rPr>
              <w:t>i</w:t>
            </w:r>
            <w:r w:rsidRPr="00C66B6D">
              <w:rPr>
                <w:rFonts w:ascii="Arial" w:hAnsi="Arial" w:cs="Arial"/>
                <w:noProof/>
                <w:color w:val="FF0000"/>
                <w:sz w:val="20"/>
                <w:szCs w:val="20"/>
              </w:rPr>
              <w:t xml:space="preserve">spostas em um </w:t>
            </w:r>
            <w:r w:rsidR="00E9539C" w:rsidRPr="00C66B6D">
              <w:rPr>
                <w:rFonts w:ascii="Arial" w:hAnsi="Arial" w:cs="Arial"/>
                <w:noProof/>
                <w:color w:val="FF0000"/>
                <w:sz w:val="20"/>
                <w:szCs w:val="20"/>
              </w:rPr>
              <w:t>círculo</w:t>
            </w:r>
            <w:r w:rsidRPr="00C66B6D">
              <w:rPr>
                <w:rFonts w:ascii="Arial" w:hAnsi="Arial" w:cs="Arial"/>
                <w:noProof/>
                <w:color w:val="FF0000"/>
                <w:sz w:val="20"/>
                <w:szCs w:val="20"/>
              </w:rPr>
              <w:t xml:space="preserve">, de mãos dadas. </w:t>
            </w:r>
            <w:r w:rsidR="000A49B9" w:rsidRPr="00C66B6D">
              <w:rPr>
                <w:rFonts w:ascii="Arial" w:hAnsi="Arial" w:cs="Arial"/>
                <w:noProof/>
                <w:color w:val="FF0000"/>
                <w:sz w:val="20"/>
                <w:szCs w:val="20"/>
              </w:rPr>
              <w:t>Elas t</w:t>
            </w:r>
            <w:r w:rsidRPr="00C66B6D">
              <w:rPr>
                <w:rFonts w:ascii="Arial" w:hAnsi="Arial" w:cs="Arial"/>
                <w:noProof/>
                <w:color w:val="FF0000"/>
                <w:sz w:val="20"/>
                <w:szCs w:val="20"/>
              </w:rPr>
              <w:t>erão a missão de proteger o urso</w:t>
            </w:r>
            <w:r w:rsidR="000A49B9" w:rsidRPr="00C66B6D">
              <w:rPr>
                <w:rFonts w:ascii="Arial" w:hAnsi="Arial" w:cs="Arial"/>
                <w:noProof/>
                <w:color w:val="FF0000"/>
                <w:sz w:val="20"/>
                <w:szCs w:val="20"/>
              </w:rPr>
              <w:t xml:space="preserve"> (um aluno no centro do círculo)</w:t>
            </w:r>
            <w:r w:rsidRPr="00C66B6D">
              <w:rPr>
                <w:rFonts w:ascii="Arial" w:hAnsi="Arial" w:cs="Arial"/>
                <w:noProof/>
                <w:color w:val="FF0000"/>
                <w:sz w:val="20"/>
                <w:szCs w:val="20"/>
              </w:rPr>
              <w:t xml:space="preserve"> do caçador</w:t>
            </w:r>
            <w:r w:rsidR="000A49B9" w:rsidRPr="00C66B6D">
              <w:rPr>
                <w:rFonts w:ascii="Arial" w:hAnsi="Arial" w:cs="Arial"/>
                <w:noProof/>
                <w:color w:val="FF0000"/>
                <w:sz w:val="20"/>
                <w:szCs w:val="20"/>
              </w:rPr>
              <w:t xml:space="preserve"> </w:t>
            </w:r>
            <w:r w:rsidRPr="00C66B6D">
              <w:rPr>
                <w:rFonts w:ascii="Arial" w:hAnsi="Arial" w:cs="Arial"/>
                <w:noProof/>
                <w:color w:val="FF0000"/>
                <w:sz w:val="20"/>
                <w:szCs w:val="20"/>
              </w:rPr>
              <w:t xml:space="preserve">(um </w:t>
            </w:r>
            <w:r w:rsidR="000A49B9" w:rsidRPr="00C66B6D">
              <w:rPr>
                <w:rFonts w:ascii="Arial" w:hAnsi="Arial" w:cs="Arial"/>
                <w:noProof/>
                <w:color w:val="FF0000"/>
                <w:sz w:val="20"/>
                <w:szCs w:val="20"/>
              </w:rPr>
              <w:t xml:space="preserve">aluno </w:t>
            </w:r>
            <w:r w:rsidRPr="00C66B6D">
              <w:rPr>
                <w:rFonts w:ascii="Arial" w:hAnsi="Arial" w:cs="Arial"/>
                <w:noProof/>
                <w:color w:val="FF0000"/>
                <w:sz w:val="20"/>
                <w:szCs w:val="20"/>
              </w:rPr>
              <w:t xml:space="preserve">fora do </w:t>
            </w:r>
            <w:r w:rsidR="00E9539C" w:rsidRPr="00C66B6D">
              <w:rPr>
                <w:rFonts w:ascii="Arial" w:hAnsi="Arial" w:cs="Arial"/>
                <w:noProof/>
                <w:color w:val="FF0000"/>
                <w:sz w:val="20"/>
                <w:szCs w:val="20"/>
              </w:rPr>
              <w:t>círculo</w:t>
            </w:r>
            <w:r w:rsidRPr="00C66B6D">
              <w:rPr>
                <w:rFonts w:ascii="Arial" w:hAnsi="Arial" w:cs="Arial"/>
                <w:noProof/>
                <w:color w:val="FF0000"/>
                <w:sz w:val="20"/>
                <w:szCs w:val="20"/>
              </w:rPr>
              <w:t>). O grupo terá que fazer manobras</w:t>
            </w:r>
            <w:r w:rsidR="000A49B9" w:rsidRPr="00C66B6D">
              <w:rPr>
                <w:rFonts w:ascii="Arial" w:hAnsi="Arial" w:cs="Arial"/>
                <w:noProof/>
                <w:color w:val="FF0000"/>
                <w:sz w:val="20"/>
                <w:szCs w:val="20"/>
              </w:rPr>
              <w:t xml:space="preserve"> por dois minutos</w:t>
            </w:r>
            <w:r w:rsidRPr="00C66B6D">
              <w:rPr>
                <w:rFonts w:ascii="Arial" w:hAnsi="Arial" w:cs="Arial"/>
                <w:noProof/>
                <w:color w:val="FF0000"/>
                <w:sz w:val="20"/>
                <w:szCs w:val="20"/>
              </w:rPr>
              <w:t xml:space="preserve"> para não permitir que o caçador pegue o urso. Caso passe esse tempo sem que o caçador pegue o urso, a equipe protetora vence. Caso o caçador pegue o urso, o caçador ganhará.</w:t>
            </w:r>
          </w:p>
          <w:p w:rsidR="00B61944" w:rsidRPr="00C66B6D" w:rsidRDefault="00B61944" w:rsidP="0068554D">
            <w:pPr>
              <w:pStyle w:val="Cabealho"/>
              <w:spacing w:line="360" w:lineRule="auto"/>
              <w:rPr>
                <w:rFonts w:ascii="Arial" w:hAnsi="Arial" w:cs="Arial"/>
                <w:noProof/>
                <w:color w:val="FF0000"/>
                <w:sz w:val="20"/>
                <w:szCs w:val="20"/>
              </w:rPr>
            </w:pPr>
            <w:r w:rsidRPr="00C66B6D">
              <w:rPr>
                <w:rFonts w:ascii="Arial" w:hAnsi="Arial" w:cs="Arial"/>
                <w:noProof/>
                <w:color w:val="FF0000"/>
                <w:sz w:val="20"/>
                <w:szCs w:val="20"/>
              </w:rPr>
              <w:t xml:space="preserve">Os personagens devem ser modificados para que </w:t>
            </w:r>
            <w:r w:rsidR="000A49B9" w:rsidRPr="00C66B6D">
              <w:rPr>
                <w:rFonts w:ascii="Arial" w:hAnsi="Arial" w:cs="Arial"/>
                <w:noProof/>
                <w:color w:val="FF0000"/>
                <w:sz w:val="20"/>
                <w:szCs w:val="20"/>
              </w:rPr>
              <w:t>h</w:t>
            </w:r>
            <w:r w:rsidRPr="00C66B6D">
              <w:rPr>
                <w:rFonts w:ascii="Arial" w:hAnsi="Arial" w:cs="Arial"/>
                <w:noProof/>
                <w:color w:val="FF0000"/>
                <w:sz w:val="20"/>
                <w:szCs w:val="20"/>
              </w:rPr>
              <w:t xml:space="preserve">aja a participação de todos. </w:t>
            </w:r>
            <w:r w:rsidR="000A49B9" w:rsidRPr="00C66B6D">
              <w:rPr>
                <w:rFonts w:ascii="Arial" w:hAnsi="Arial" w:cs="Arial"/>
                <w:noProof/>
                <w:color w:val="FF0000"/>
                <w:sz w:val="20"/>
                <w:szCs w:val="20"/>
              </w:rPr>
              <w:t>A</w:t>
            </w:r>
            <w:r w:rsidRPr="00C66B6D">
              <w:rPr>
                <w:rFonts w:ascii="Arial" w:hAnsi="Arial" w:cs="Arial"/>
                <w:noProof/>
                <w:color w:val="FF0000"/>
                <w:sz w:val="20"/>
                <w:szCs w:val="20"/>
              </w:rPr>
              <w:t>s variações de animais e regras serão propostas pelas crianças.</w:t>
            </w:r>
          </w:p>
          <w:p w:rsidR="00B61944" w:rsidRPr="00C66B6D" w:rsidRDefault="00B61944" w:rsidP="0068554D">
            <w:pPr>
              <w:pStyle w:val="NormalWeb"/>
              <w:shd w:val="clear" w:color="auto" w:fill="FFFFFF"/>
              <w:spacing w:before="0" w:beforeAutospacing="0" w:after="0" w:afterAutospacing="0" w:line="360" w:lineRule="auto"/>
              <w:textAlignment w:val="baseline"/>
              <w:rPr>
                <w:rFonts w:ascii="Arial" w:hAnsi="Arial" w:cs="Arial"/>
                <w:b/>
                <w:color w:val="FF0000"/>
                <w:sz w:val="20"/>
                <w:szCs w:val="20"/>
              </w:rPr>
            </w:pPr>
            <w:r w:rsidRPr="00C66B6D">
              <w:rPr>
                <w:rFonts w:ascii="Arial" w:hAnsi="Arial" w:cs="Arial"/>
                <w:b/>
                <w:color w:val="FF0000"/>
                <w:sz w:val="20"/>
                <w:szCs w:val="20"/>
              </w:rPr>
              <w:t xml:space="preserve">Atividade </w:t>
            </w:r>
            <w:proofErr w:type="gramStart"/>
            <w:r w:rsidRPr="00C66B6D">
              <w:rPr>
                <w:rFonts w:ascii="Arial" w:hAnsi="Arial" w:cs="Arial"/>
                <w:b/>
                <w:color w:val="FF0000"/>
                <w:sz w:val="20"/>
                <w:szCs w:val="20"/>
              </w:rPr>
              <w:t>2</w:t>
            </w:r>
            <w:proofErr w:type="gramEnd"/>
          </w:p>
          <w:p w:rsidR="00B61944" w:rsidRPr="00C66B6D" w:rsidRDefault="00B61944" w:rsidP="0068554D">
            <w:pPr>
              <w:pStyle w:val="Cabealho"/>
              <w:spacing w:line="360" w:lineRule="auto"/>
              <w:rPr>
                <w:rFonts w:ascii="Arial" w:hAnsi="Arial" w:cs="Arial"/>
                <w:b/>
                <w:noProof/>
                <w:color w:val="FF0000"/>
                <w:sz w:val="20"/>
                <w:szCs w:val="20"/>
              </w:rPr>
            </w:pPr>
            <w:r w:rsidRPr="00C66B6D">
              <w:rPr>
                <w:rFonts w:ascii="Arial" w:hAnsi="Arial" w:cs="Arial"/>
                <w:b/>
                <w:noProof/>
                <w:color w:val="FF0000"/>
                <w:sz w:val="20"/>
                <w:szCs w:val="20"/>
              </w:rPr>
              <w:t>Morto vivo socioambiental.</w:t>
            </w:r>
          </w:p>
          <w:p w:rsidR="00B61944" w:rsidRPr="00C66B6D" w:rsidRDefault="00B61944" w:rsidP="0068554D">
            <w:pPr>
              <w:pStyle w:val="Cabealho"/>
              <w:spacing w:line="360" w:lineRule="auto"/>
              <w:rPr>
                <w:rFonts w:ascii="Arial" w:hAnsi="Arial" w:cs="Arial"/>
                <w:noProof/>
                <w:color w:val="FF0000"/>
                <w:sz w:val="20"/>
                <w:szCs w:val="20"/>
              </w:rPr>
            </w:pPr>
            <w:r w:rsidRPr="00C66B6D">
              <w:rPr>
                <w:rFonts w:ascii="Arial" w:hAnsi="Arial" w:cs="Arial"/>
                <w:noProof/>
                <w:color w:val="FF0000"/>
                <w:sz w:val="20"/>
                <w:szCs w:val="20"/>
              </w:rPr>
              <w:t xml:space="preserve">O jogo será realizado com base </w:t>
            </w:r>
            <w:r w:rsidR="000A49B9" w:rsidRPr="00C66B6D">
              <w:rPr>
                <w:rFonts w:ascii="Arial" w:hAnsi="Arial" w:cs="Arial"/>
                <w:noProof/>
                <w:color w:val="FF0000"/>
                <w:sz w:val="20"/>
                <w:szCs w:val="20"/>
              </w:rPr>
              <w:t>n</w:t>
            </w:r>
            <w:r w:rsidRPr="00C66B6D">
              <w:rPr>
                <w:rFonts w:ascii="Arial" w:hAnsi="Arial" w:cs="Arial"/>
                <w:noProof/>
                <w:color w:val="FF0000"/>
                <w:sz w:val="20"/>
                <w:szCs w:val="20"/>
              </w:rPr>
              <w:t>o morto vivo tradicional (morto agacha, vivo levanta).</w:t>
            </w:r>
          </w:p>
          <w:p w:rsidR="00B61944" w:rsidRPr="00C66B6D" w:rsidRDefault="00B61944" w:rsidP="0068554D">
            <w:pPr>
              <w:pStyle w:val="Cabealho"/>
              <w:spacing w:line="360" w:lineRule="auto"/>
              <w:rPr>
                <w:rFonts w:ascii="Arial" w:hAnsi="Arial" w:cs="Arial"/>
                <w:noProof/>
                <w:color w:val="FF0000"/>
                <w:sz w:val="20"/>
                <w:szCs w:val="20"/>
              </w:rPr>
            </w:pPr>
            <w:r w:rsidRPr="00C66B6D">
              <w:rPr>
                <w:rFonts w:ascii="Arial" w:hAnsi="Arial" w:cs="Arial"/>
                <w:noProof/>
                <w:color w:val="FF0000"/>
                <w:sz w:val="20"/>
                <w:szCs w:val="20"/>
              </w:rPr>
              <w:t>Porém o est</w:t>
            </w:r>
            <w:r w:rsidR="000A49B9" w:rsidRPr="00C66B6D">
              <w:rPr>
                <w:rFonts w:ascii="Arial" w:hAnsi="Arial" w:cs="Arial"/>
                <w:noProof/>
                <w:color w:val="FF0000"/>
                <w:sz w:val="20"/>
                <w:szCs w:val="20"/>
              </w:rPr>
              <w:t>í</w:t>
            </w:r>
            <w:r w:rsidRPr="00C66B6D">
              <w:rPr>
                <w:rFonts w:ascii="Arial" w:hAnsi="Arial" w:cs="Arial"/>
                <w:noProof/>
                <w:color w:val="FF0000"/>
                <w:sz w:val="20"/>
                <w:szCs w:val="20"/>
              </w:rPr>
              <w:t>m</w:t>
            </w:r>
            <w:r w:rsidR="000A49B9" w:rsidRPr="00C66B6D">
              <w:rPr>
                <w:rFonts w:ascii="Arial" w:hAnsi="Arial" w:cs="Arial"/>
                <w:noProof/>
                <w:color w:val="FF0000"/>
                <w:sz w:val="20"/>
                <w:szCs w:val="20"/>
              </w:rPr>
              <w:t>u</w:t>
            </w:r>
            <w:r w:rsidRPr="00C66B6D">
              <w:rPr>
                <w:rFonts w:ascii="Arial" w:hAnsi="Arial" w:cs="Arial"/>
                <w:noProof/>
                <w:color w:val="FF0000"/>
                <w:sz w:val="20"/>
                <w:szCs w:val="20"/>
              </w:rPr>
              <w:t xml:space="preserve">lo para agachar será </w:t>
            </w:r>
            <w:r w:rsidR="000A49B9" w:rsidRPr="00C66B6D">
              <w:rPr>
                <w:rFonts w:ascii="Arial" w:hAnsi="Arial" w:cs="Arial"/>
                <w:noProof/>
                <w:color w:val="FF0000"/>
                <w:sz w:val="20"/>
                <w:szCs w:val="20"/>
              </w:rPr>
              <w:t xml:space="preserve">o </w:t>
            </w:r>
            <w:r w:rsidRPr="00C66B6D">
              <w:rPr>
                <w:rFonts w:ascii="Arial" w:hAnsi="Arial" w:cs="Arial"/>
                <w:noProof/>
                <w:color w:val="FF0000"/>
                <w:sz w:val="20"/>
                <w:szCs w:val="20"/>
              </w:rPr>
              <w:t xml:space="preserve">nome </w:t>
            </w:r>
            <w:r w:rsidR="000A49B9" w:rsidRPr="00C66B6D">
              <w:rPr>
                <w:rFonts w:ascii="Arial" w:hAnsi="Arial" w:cs="Arial"/>
                <w:noProof/>
                <w:color w:val="FF0000"/>
                <w:sz w:val="20"/>
                <w:szCs w:val="20"/>
              </w:rPr>
              <w:t xml:space="preserve"> de algum elemento </w:t>
            </w:r>
            <w:r w:rsidRPr="00C66B6D">
              <w:rPr>
                <w:rFonts w:ascii="Arial" w:hAnsi="Arial" w:cs="Arial"/>
                <w:noProof/>
                <w:color w:val="FF0000"/>
                <w:sz w:val="20"/>
                <w:szCs w:val="20"/>
              </w:rPr>
              <w:t xml:space="preserve">que </w:t>
            </w:r>
            <w:r w:rsidR="000A49B9" w:rsidRPr="00C66B6D">
              <w:rPr>
                <w:rFonts w:ascii="Arial" w:hAnsi="Arial" w:cs="Arial"/>
                <w:noProof/>
                <w:color w:val="FF0000"/>
                <w:sz w:val="20"/>
                <w:szCs w:val="20"/>
              </w:rPr>
              <w:t>cause</w:t>
            </w:r>
            <w:r w:rsidRPr="00C66B6D">
              <w:rPr>
                <w:rFonts w:ascii="Arial" w:hAnsi="Arial" w:cs="Arial"/>
                <w:noProof/>
                <w:color w:val="FF0000"/>
                <w:sz w:val="20"/>
                <w:szCs w:val="20"/>
              </w:rPr>
              <w:t xml:space="preserve"> danos ao meio ambiente. </w:t>
            </w:r>
          </w:p>
          <w:p w:rsidR="00B61944" w:rsidRPr="00C66B6D" w:rsidRDefault="00B61944" w:rsidP="0068554D">
            <w:pPr>
              <w:pStyle w:val="Cabealho"/>
              <w:spacing w:line="360" w:lineRule="auto"/>
              <w:rPr>
                <w:rFonts w:ascii="Arial" w:hAnsi="Arial" w:cs="Arial"/>
                <w:noProof/>
                <w:color w:val="FF0000"/>
                <w:sz w:val="20"/>
                <w:szCs w:val="20"/>
              </w:rPr>
            </w:pPr>
            <w:r w:rsidRPr="00C66B6D">
              <w:rPr>
                <w:rFonts w:ascii="Arial" w:hAnsi="Arial" w:cs="Arial"/>
                <w:noProof/>
                <w:color w:val="FF0000"/>
                <w:sz w:val="20"/>
                <w:szCs w:val="20"/>
              </w:rPr>
              <w:t xml:space="preserve">Ex: O professor fala, Poluição. O aluno terá que agachar. </w:t>
            </w:r>
          </w:p>
          <w:p w:rsidR="00B61944" w:rsidRPr="00C66B6D" w:rsidRDefault="00B61944" w:rsidP="0068554D">
            <w:pPr>
              <w:pStyle w:val="Cabealho"/>
              <w:spacing w:line="360" w:lineRule="auto"/>
              <w:rPr>
                <w:rFonts w:ascii="Arial" w:hAnsi="Arial" w:cs="Arial"/>
                <w:noProof/>
                <w:color w:val="FF0000"/>
                <w:sz w:val="20"/>
                <w:szCs w:val="20"/>
              </w:rPr>
            </w:pPr>
            <w:r w:rsidRPr="00C66B6D">
              <w:rPr>
                <w:rFonts w:ascii="Arial" w:hAnsi="Arial" w:cs="Arial"/>
                <w:noProof/>
                <w:color w:val="FF0000"/>
                <w:sz w:val="20"/>
                <w:szCs w:val="20"/>
              </w:rPr>
              <w:t>Ex2: O norteador da atuvidade fala desmatamento. O jovem terá que agachar.</w:t>
            </w:r>
          </w:p>
          <w:p w:rsidR="00B61944" w:rsidRPr="00C66B6D" w:rsidRDefault="00B61944" w:rsidP="0068554D">
            <w:pPr>
              <w:pStyle w:val="Cabealho"/>
              <w:spacing w:line="360" w:lineRule="auto"/>
              <w:rPr>
                <w:rFonts w:ascii="Arial" w:hAnsi="Arial" w:cs="Arial"/>
                <w:noProof/>
                <w:color w:val="FF0000"/>
                <w:sz w:val="20"/>
                <w:szCs w:val="20"/>
              </w:rPr>
            </w:pPr>
            <w:r w:rsidRPr="00C66B6D">
              <w:rPr>
                <w:rFonts w:ascii="Arial" w:hAnsi="Arial" w:cs="Arial"/>
                <w:noProof/>
                <w:color w:val="FF0000"/>
                <w:sz w:val="20"/>
                <w:szCs w:val="20"/>
              </w:rPr>
              <w:t>Por outro lado, os elementos que represente</w:t>
            </w:r>
            <w:r w:rsidR="000A49B9" w:rsidRPr="00C66B6D">
              <w:rPr>
                <w:rFonts w:ascii="Arial" w:hAnsi="Arial" w:cs="Arial"/>
                <w:noProof/>
                <w:color w:val="FF0000"/>
                <w:sz w:val="20"/>
                <w:szCs w:val="20"/>
              </w:rPr>
              <w:t>m</w:t>
            </w:r>
            <w:r w:rsidRPr="00C66B6D">
              <w:rPr>
                <w:rFonts w:ascii="Arial" w:hAnsi="Arial" w:cs="Arial"/>
                <w:noProof/>
                <w:color w:val="FF0000"/>
                <w:sz w:val="20"/>
                <w:szCs w:val="20"/>
              </w:rPr>
              <w:t xml:space="preserve"> vida, natureza</w:t>
            </w:r>
            <w:r w:rsidR="000A49B9" w:rsidRPr="00C66B6D">
              <w:rPr>
                <w:rFonts w:ascii="Arial" w:hAnsi="Arial" w:cs="Arial"/>
                <w:noProof/>
                <w:color w:val="FF0000"/>
                <w:sz w:val="20"/>
                <w:szCs w:val="20"/>
              </w:rPr>
              <w:t>,</w:t>
            </w:r>
            <w:r w:rsidRPr="00C66B6D">
              <w:rPr>
                <w:rFonts w:ascii="Arial" w:hAnsi="Arial" w:cs="Arial"/>
                <w:noProof/>
                <w:color w:val="FF0000"/>
                <w:sz w:val="20"/>
                <w:szCs w:val="20"/>
              </w:rPr>
              <w:t xml:space="preserve"> bons tratos ao meio ambiente será interpretado como vivo (</w:t>
            </w:r>
            <w:r w:rsidR="000A49B9" w:rsidRPr="00C66B6D">
              <w:rPr>
                <w:rFonts w:ascii="Arial" w:hAnsi="Arial" w:cs="Arial"/>
                <w:noProof/>
                <w:color w:val="FF0000"/>
                <w:sz w:val="20"/>
                <w:szCs w:val="20"/>
              </w:rPr>
              <w:t xml:space="preserve">o </w:t>
            </w:r>
            <w:r w:rsidRPr="00C66B6D">
              <w:rPr>
                <w:rFonts w:ascii="Arial" w:hAnsi="Arial" w:cs="Arial"/>
                <w:noProof/>
                <w:color w:val="FF0000"/>
                <w:sz w:val="20"/>
                <w:szCs w:val="20"/>
              </w:rPr>
              <w:t>aluno terá que ficar de pé).</w:t>
            </w:r>
          </w:p>
          <w:p w:rsidR="00B61944" w:rsidRPr="00C66B6D" w:rsidRDefault="00B61944" w:rsidP="0068554D">
            <w:pPr>
              <w:pStyle w:val="Cabealho"/>
              <w:spacing w:line="360" w:lineRule="auto"/>
              <w:rPr>
                <w:rFonts w:ascii="Arial" w:hAnsi="Arial" w:cs="Arial"/>
                <w:noProof/>
                <w:color w:val="FF0000"/>
                <w:sz w:val="20"/>
                <w:szCs w:val="20"/>
              </w:rPr>
            </w:pPr>
            <w:r w:rsidRPr="00C66B6D">
              <w:rPr>
                <w:rFonts w:ascii="Arial" w:hAnsi="Arial" w:cs="Arial"/>
                <w:noProof/>
                <w:color w:val="FF0000"/>
                <w:sz w:val="20"/>
                <w:szCs w:val="20"/>
              </w:rPr>
              <w:t>Ex1. O professor fala, Ar puro. O aluno terá que ficar de pé.</w:t>
            </w:r>
          </w:p>
          <w:p w:rsidR="00B61944" w:rsidRPr="00C66B6D" w:rsidRDefault="00B61944" w:rsidP="0068554D">
            <w:pPr>
              <w:pStyle w:val="Cabealho"/>
              <w:spacing w:line="360" w:lineRule="auto"/>
              <w:rPr>
                <w:rFonts w:ascii="Arial" w:hAnsi="Arial" w:cs="Arial"/>
                <w:noProof/>
                <w:color w:val="FF0000"/>
                <w:sz w:val="20"/>
                <w:szCs w:val="20"/>
              </w:rPr>
            </w:pPr>
            <w:r w:rsidRPr="00C66B6D">
              <w:rPr>
                <w:rFonts w:ascii="Arial" w:hAnsi="Arial" w:cs="Arial"/>
                <w:noProof/>
                <w:color w:val="FF0000"/>
                <w:sz w:val="20"/>
                <w:szCs w:val="20"/>
              </w:rPr>
              <w:t>Ex2. O condutor da atividade fala, frutas. O aluno terá que ficar de pé.</w:t>
            </w:r>
          </w:p>
          <w:p w:rsidR="00B61944" w:rsidRPr="00C66B6D" w:rsidRDefault="00B61944" w:rsidP="0068554D">
            <w:pPr>
              <w:pStyle w:val="NormalWeb"/>
              <w:shd w:val="clear" w:color="auto" w:fill="FFFFFF"/>
              <w:spacing w:before="0" w:beforeAutospacing="0" w:after="0" w:afterAutospacing="0" w:line="360" w:lineRule="auto"/>
              <w:textAlignment w:val="baseline"/>
              <w:rPr>
                <w:rFonts w:ascii="Arial" w:hAnsi="Arial" w:cs="Arial"/>
                <w:b/>
                <w:color w:val="FF0000"/>
                <w:sz w:val="20"/>
                <w:szCs w:val="20"/>
              </w:rPr>
            </w:pPr>
            <w:r w:rsidRPr="00C66B6D">
              <w:rPr>
                <w:rFonts w:ascii="Arial" w:hAnsi="Arial" w:cs="Arial"/>
                <w:noProof/>
                <w:color w:val="FF0000"/>
                <w:sz w:val="20"/>
                <w:szCs w:val="20"/>
              </w:rPr>
              <w:t>O jovem que errar terá que falar o nome de dois elementos que sejam sinal de vida saudável para o ser humano. A prenda fica a criterio do professor</w:t>
            </w:r>
            <w:r w:rsidR="000A49B9" w:rsidRPr="00C66B6D">
              <w:rPr>
                <w:rFonts w:ascii="Arial" w:hAnsi="Arial" w:cs="Arial"/>
                <w:noProof/>
                <w:color w:val="FF0000"/>
                <w:sz w:val="20"/>
                <w:szCs w:val="20"/>
              </w:rPr>
              <w:t>;</w:t>
            </w:r>
            <w:r w:rsidRPr="00C66B6D">
              <w:rPr>
                <w:rFonts w:ascii="Arial" w:hAnsi="Arial" w:cs="Arial"/>
                <w:noProof/>
                <w:color w:val="FF0000"/>
                <w:sz w:val="20"/>
                <w:szCs w:val="20"/>
              </w:rPr>
              <w:t xml:space="preserve"> recomenda-se que o docente permita e instimule os alunos a mudarem as regras do jogo).</w:t>
            </w:r>
          </w:p>
        </w:tc>
      </w:tr>
      <w:tr w:rsidR="00E41E0E" w:rsidRPr="00C66B6D" w:rsidTr="005B2674">
        <w:trPr>
          <w:cantSplit/>
          <w:trHeight w:val="243"/>
        </w:trPr>
        <w:tc>
          <w:tcPr>
            <w:tcW w:w="7598" w:type="dxa"/>
            <w:gridSpan w:val="3"/>
            <w:tcBorders>
              <w:top w:val="double" w:sz="4" w:space="0" w:color="auto"/>
              <w:left w:val="double" w:sz="4" w:space="0" w:color="auto"/>
              <w:bottom w:val="double" w:sz="4" w:space="0" w:color="auto"/>
              <w:right w:val="double" w:sz="4" w:space="0" w:color="auto"/>
            </w:tcBorders>
            <w:vAlign w:val="center"/>
          </w:tcPr>
          <w:p w:rsidR="00B61944" w:rsidRPr="00C66B6D" w:rsidRDefault="00B61944" w:rsidP="0068554D">
            <w:pPr>
              <w:pStyle w:val="Cabealho"/>
              <w:spacing w:line="360" w:lineRule="auto"/>
              <w:rPr>
                <w:rFonts w:ascii="Arial" w:hAnsi="Arial" w:cs="Arial"/>
                <w:b/>
                <w:noProof/>
                <w:color w:val="FF0000"/>
                <w:sz w:val="20"/>
                <w:szCs w:val="20"/>
              </w:rPr>
            </w:pPr>
            <w:r w:rsidRPr="00C66B6D">
              <w:rPr>
                <w:rFonts w:ascii="Arial" w:hAnsi="Arial" w:cs="Arial"/>
                <w:b/>
                <w:noProof/>
                <w:color w:val="FF0000"/>
                <w:sz w:val="20"/>
                <w:szCs w:val="20"/>
              </w:rPr>
              <w:t xml:space="preserve">4º MOMENTO – AULA ESPECÍFICA                                                        </w:t>
            </w:r>
          </w:p>
        </w:tc>
        <w:tc>
          <w:tcPr>
            <w:tcW w:w="1333" w:type="dxa"/>
            <w:tcBorders>
              <w:top w:val="double" w:sz="4" w:space="0" w:color="auto"/>
              <w:left w:val="double" w:sz="4" w:space="0" w:color="auto"/>
              <w:bottom w:val="double" w:sz="4" w:space="0" w:color="auto"/>
              <w:right w:val="double" w:sz="4" w:space="0" w:color="auto"/>
            </w:tcBorders>
            <w:vAlign w:val="center"/>
          </w:tcPr>
          <w:p w:rsidR="00B61944" w:rsidRPr="00C66B6D" w:rsidRDefault="00B61944" w:rsidP="0068554D">
            <w:pPr>
              <w:pStyle w:val="Cabealho"/>
              <w:rPr>
                <w:rFonts w:ascii="Arial" w:hAnsi="Arial" w:cs="Arial"/>
                <w:b/>
                <w:noProof/>
                <w:color w:val="FF0000"/>
                <w:sz w:val="20"/>
                <w:szCs w:val="20"/>
              </w:rPr>
            </w:pPr>
          </w:p>
        </w:tc>
      </w:tr>
      <w:tr w:rsidR="00E41E0E" w:rsidRPr="00C66B6D" w:rsidTr="00AC75F3">
        <w:trPr>
          <w:cantSplit/>
          <w:trHeight w:val="1473"/>
        </w:trPr>
        <w:tc>
          <w:tcPr>
            <w:tcW w:w="8931" w:type="dxa"/>
            <w:gridSpan w:val="4"/>
            <w:tcBorders>
              <w:top w:val="double" w:sz="4" w:space="0" w:color="auto"/>
              <w:left w:val="double" w:sz="4" w:space="0" w:color="auto"/>
              <w:bottom w:val="double" w:sz="4" w:space="0" w:color="auto"/>
              <w:right w:val="double" w:sz="4" w:space="0" w:color="auto"/>
            </w:tcBorders>
            <w:vAlign w:val="center"/>
          </w:tcPr>
          <w:p w:rsidR="00B61944" w:rsidRPr="00C66B6D" w:rsidRDefault="00B61944" w:rsidP="0068554D">
            <w:pPr>
              <w:spacing w:after="0"/>
              <w:rPr>
                <w:rFonts w:cs="Arial"/>
                <w:color w:val="FF0000"/>
                <w:sz w:val="20"/>
                <w:szCs w:val="20"/>
              </w:rPr>
            </w:pPr>
            <w:r w:rsidRPr="00C66B6D">
              <w:rPr>
                <w:rFonts w:cs="Arial"/>
                <w:color w:val="FF0000"/>
                <w:sz w:val="20"/>
                <w:szCs w:val="20"/>
              </w:rPr>
              <w:t>As atividades a seguir devem ser executadas repetidamente, tenta</w:t>
            </w:r>
            <w:r w:rsidR="000A49B9" w:rsidRPr="00C66B6D">
              <w:rPr>
                <w:rFonts w:cs="Arial"/>
                <w:color w:val="FF0000"/>
                <w:sz w:val="20"/>
                <w:szCs w:val="20"/>
              </w:rPr>
              <w:t>n</w:t>
            </w:r>
            <w:r w:rsidRPr="00C66B6D">
              <w:rPr>
                <w:rFonts w:cs="Arial"/>
                <w:color w:val="FF0000"/>
                <w:sz w:val="20"/>
                <w:szCs w:val="20"/>
              </w:rPr>
              <w:t>do melhorar o repertório motor do aluno.</w:t>
            </w:r>
          </w:p>
          <w:p w:rsidR="00B61944" w:rsidRPr="00C66B6D" w:rsidRDefault="00B61944" w:rsidP="0068554D">
            <w:pPr>
              <w:pStyle w:val="PargrafodaLista"/>
              <w:numPr>
                <w:ilvl w:val="0"/>
                <w:numId w:val="17"/>
              </w:numPr>
              <w:rPr>
                <w:rFonts w:cs="Arial"/>
                <w:color w:val="FF0000"/>
                <w:sz w:val="20"/>
                <w:szCs w:val="20"/>
              </w:rPr>
            </w:pPr>
            <w:r w:rsidRPr="00C66B6D">
              <w:rPr>
                <w:rFonts w:cs="Arial"/>
                <w:color w:val="FF0000"/>
                <w:sz w:val="20"/>
                <w:szCs w:val="20"/>
              </w:rPr>
              <w:t>Cabeceio = os alunos serão separados em duplas e</w:t>
            </w:r>
            <w:r w:rsidR="000A49B9" w:rsidRPr="00C66B6D">
              <w:rPr>
                <w:rFonts w:cs="Arial"/>
                <w:color w:val="FF0000"/>
                <w:sz w:val="20"/>
                <w:szCs w:val="20"/>
              </w:rPr>
              <w:t>,</w:t>
            </w:r>
            <w:r w:rsidRPr="00C66B6D">
              <w:rPr>
                <w:rFonts w:cs="Arial"/>
                <w:color w:val="FF0000"/>
                <w:sz w:val="20"/>
                <w:szCs w:val="20"/>
              </w:rPr>
              <w:t xml:space="preserve"> ao som do apito</w:t>
            </w:r>
            <w:r w:rsidR="000A49B9" w:rsidRPr="00C66B6D">
              <w:rPr>
                <w:rFonts w:cs="Arial"/>
                <w:color w:val="FF0000"/>
                <w:sz w:val="20"/>
                <w:szCs w:val="20"/>
              </w:rPr>
              <w:t>,</w:t>
            </w:r>
            <w:r w:rsidRPr="00C66B6D">
              <w:rPr>
                <w:rFonts w:cs="Arial"/>
                <w:color w:val="FF0000"/>
                <w:sz w:val="20"/>
                <w:szCs w:val="20"/>
              </w:rPr>
              <w:t xml:space="preserve"> um aluno joga a bola e o outro cabeceia.</w:t>
            </w:r>
          </w:p>
          <w:p w:rsidR="00B61944" w:rsidRPr="00C66B6D" w:rsidRDefault="00B61944" w:rsidP="0068554D">
            <w:pPr>
              <w:pStyle w:val="PargrafodaLista"/>
              <w:numPr>
                <w:ilvl w:val="0"/>
                <w:numId w:val="17"/>
              </w:numPr>
              <w:rPr>
                <w:rFonts w:cs="Arial"/>
                <w:color w:val="FF0000"/>
                <w:sz w:val="20"/>
                <w:szCs w:val="20"/>
              </w:rPr>
            </w:pPr>
            <w:r w:rsidRPr="00C66B6D">
              <w:rPr>
                <w:rFonts w:cs="Arial"/>
                <w:color w:val="FF0000"/>
                <w:sz w:val="20"/>
                <w:szCs w:val="20"/>
              </w:rPr>
              <w:t>Chapa= os alunos serão separados em duplas e</w:t>
            </w:r>
            <w:r w:rsidR="000A49B9" w:rsidRPr="00C66B6D">
              <w:rPr>
                <w:rFonts w:cs="Arial"/>
                <w:color w:val="FF0000"/>
                <w:sz w:val="20"/>
                <w:szCs w:val="20"/>
              </w:rPr>
              <w:t>,</w:t>
            </w:r>
            <w:r w:rsidRPr="00C66B6D">
              <w:rPr>
                <w:rFonts w:cs="Arial"/>
                <w:color w:val="FF0000"/>
                <w:sz w:val="20"/>
                <w:szCs w:val="20"/>
              </w:rPr>
              <w:t xml:space="preserve"> ao som do apito</w:t>
            </w:r>
            <w:r w:rsidR="000A49B9" w:rsidRPr="00C66B6D">
              <w:rPr>
                <w:rFonts w:cs="Arial"/>
                <w:color w:val="FF0000"/>
                <w:sz w:val="20"/>
                <w:szCs w:val="20"/>
              </w:rPr>
              <w:t>,</w:t>
            </w:r>
            <w:r w:rsidRPr="00C66B6D">
              <w:rPr>
                <w:rFonts w:cs="Arial"/>
                <w:color w:val="FF0000"/>
                <w:sz w:val="20"/>
                <w:szCs w:val="20"/>
              </w:rPr>
              <w:t xml:space="preserve"> um aluno joga a bola e o outro devolve de chapa (passe com o lado interno do pé).</w:t>
            </w:r>
          </w:p>
          <w:p w:rsidR="00B61944" w:rsidRPr="00C66B6D" w:rsidRDefault="00B61944" w:rsidP="0068554D">
            <w:pPr>
              <w:pStyle w:val="PargrafodaLista"/>
              <w:numPr>
                <w:ilvl w:val="0"/>
                <w:numId w:val="17"/>
              </w:numPr>
              <w:rPr>
                <w:rFonts w:cs="Arial"/>
                <w:color w:val="FF0000"/>
                <w:sz w:val="20"/>
                <w:szCs w:val="20"/>
              </w:rPr>
            </w:pPr>
            <w:r w:rsidRPr="00C66B6D">
              <w:rPr>
                <w:rFonts w:cs="Arial"/>
                <w:color w:val="FF0000"/>
                <w:sz w:val="20"/>
                <w:szCs w:val="20"/>
              </w:rPr>
              <w:t>Peito e chapa= um aluno joga a bola</w:t>
            </w:r>
            <w:r w:rsidR="000A49B9" w:rsidRPr="00C66B6D">
              <w:rPr>
                <w:rFonts w:cs="Arial"/>
                <w:color w:val="FF0000"/>
                <w:sz w:val="20"/>
                <w:szCs w:val="20"/>
              </w:rPr>
              <w:t xml:space="preserve"> e</w:t>
            </w:r>
            <w:r w:rsidRPr="00C66B6D">
              <w:rPr>
                <w:rFonts w:cs="Arial"/>
                <w:color w:val="FF0000"/>
                <w:sz w:val="20"/>
                <w:szCs w:val="20"/>
              </w:rPr>
              <w:t xml:space="preserve"> o outro domina no peito e toca de chapa.</w:t>
            </w:r>
          </w:p>
          <w:p w:rsidR="005F75C2" w:rsidRPr="00C66B6D" w:rsidRDefault="00B61944">
            <w:pPr>
              <w:pStyle w:val="NormalWeb"/>
              <w:numPr>
                <w:ilvl w:val="0"/>
                <w:numId w:val="17"/>
              </w:numPr>
              <w:shd w:val="clear" w:color="auto" w:fill="FFFFFF"/>
              <w:spacing w:before="0" w:beforeAutospacing="0" w:after="0" w:afterAutospacing="0" w:line="360" w:lineRule="auto"/>
              <w:textAlignment w:val="baseline"/>
              <w:rPr>
                <w:rFonts w:ascii="Arial" w:hAnsi="Arial" w:cs="Arial"/>
                <w:color w:val="FF0000"/>
                <w:sz w:val="20"/>
                <w:szCs w:val="20"/>
              </w:rPr>
            </w:pPr>
            <w:r w:rsidRPr="00C66B6D">
              <w:rPr>
                <w:rFonts w:ascii="Arial" w:hAnsi="Arial" w:cs="Arial"/>
                <w:color w:val="FF0000"/>
                <w:sz w:val="20"/>
                <w:szCs w:val="20"/>
              </w:rPr>
              <w:t>Coxa e chapa= um aluno joga a bola e o outro domina na coxa e toca de chapa.</w:t>
            </w:r>
          </w:p>
        </w:tc>
      </w:tr>
      <w:tr w:rsidR="00E41E0E" w:rsidRPr="00C66B6D" w:rsidTr="005B2674">
        <w:trPr>
          <w:cantSplit/>
          <w:trHeight w:val="299"/>
        </w:trPr>
        <w:tc>
          <w:tcPr>
            <w:tcW w:w="7598" w:type="dxa"/>
            <w:gridSpan w:val="3"/>
            <w:tcBorders>
              <w:top w:val="double" w:sz="4" w:space="0" w:color="auto"/>
              <w:left w:val="double" w:sz="4" w:space="0" w:color="auto"/>
              <w:bottom w:val="double" w:sz="4" w:space="0" w:color="auto"/>
              <w:right w:val="double" w:sz="4" w:space="0" w:color="auto"/>
            </w:tcBorders>
            <w:vAlign w:val="center"/>
          </w:tcPr>
          <w:p w:rsidR="00B61944" w:rsidRPr="00C66B6D" w:rsidRDefault="00B61944" w:rsidP="0068554D">
            <w:pPr>
              <w:pStyle w:val="Cabealho"/>
              <w:spacing w:line="360" w:lineRule="auto"/>
              <w:rPr>
                <w:rFonts w:ascii="Arial" w:hAnsi="Arial" w:cs="Arial"/>
                <w:b/>
                <w:noProof/>
                <w:color w:val="FF0000"/>
                <w:sz w:val="20"/>
                <w:szCs w:val="20"/>
              </w:rPr>
            </w:pPr>
            <w:r w:rsidRPr="00C66B6D">
              <w:rPr>
                <w:rFonts w:ascii="Arial" w:hAnsi="Arial" w:cs="Arial"/>
                <w:b/>
                <w:noProof/>
                <w:color w:val="FF0000"/>
                <w:sz w:val="20"/>
                <w:szCs w:val="20"/>
              </w:rPr>
              <w:t>5º MOMENTO – COLETIVO</w:t>
            </w:r>
          </w:p>
        </w:tc>
        <w:tc>
          <w:tcPr>
            <w:tcW w:w="1333" w:type="dxa"/>
            <w:tcBorders>
              <w:top w:val="double" w:sz="4" w:space="0" w:color="auto"/>
              <w:left w:val="double" w:sz="4" w:space="0" w:color="auto"/>
              <w:bottom w:val="double" w:sz="4" w:space="0" w:color="auto"/>
              <w:right w:val="double" w:sz="4" w:space="0" w:color="auto"/>
            </w:tcBorders>
            <w:vAlign w:val="center"/>
          </w:tcPr>
          <w:p w:rsidR="00B61944" w:rsidRPr="00C66B6D" w:rsidRDefault="00B61944" w:rsidP="0068554D">
            <w:pPr>
              <w:pStyle w:val="Cabealho"/>
              <w:rPr>
                <w:rFonts w:ascii="Arial" w:hAnsi="Arial" w:cs="Arial"/>
                <w:b/>
                <w:noProof/>
                <w:color w:val="FF0000"/>
                <w:sz w:val="20"/>
                <w:szCs w:val="20"/>
              </w:rPr>
            </w:pPr>
          </w:p>
        </w:tc>
      </w:tr>
      <w:tr w:rsidR="00E41E0E" w:rsidRPr="00C66B6D" w:rsidTr="005B2674">
        <w:trPr>
          <w:cantSplit/>
          <w:trHeight w:val="374"/>
        </w:trPr>
        <w:tc>
          <w:tcPr>
            <w:tcW w:w="8931" w:type="dxa"/>
            <w:gridSpan w:val="4"/>
            <w:tcBorders>
              <w:top w:val="double" w:sz="4" w:space="0" w:color="auto"/>
              <w:left w:val="double" w:sz="4" w:space="0" w:color="auto"/>
              <w:bottom w:val="double" w:sz="4" w:space="0" w:color="auto"/>
              <w:right w:val="double" w:sz="4" w:space="0" w:color="auto"/>
            </w:tcBorders>
            <w:vAlign w:val="center"/>
          </w:tcPr>
          <w:p w:rsidR="00B61944" w:rsidRPr="00C66B6D" w:rsidRDefault="00B61944" w:rsidP="0068554D">
            <w:pPr>
              <w:pStyle w:val="Cabealho"/>
              <w:spacing w:line="360" w:lineRule="auto"/>
              <w:rPr>
                <w:rFonts w:ascii="Arial" w:hAnsi="Arial" w:cs="Arial"/>
                <w:noProof/>
                <w:color w:val="FF0000"/>
                <w:sz w:val="20"/>
                <w:szCs w:val="20"/>
              </w:rPr>
            </w:pPr>
            <w:r w:rsidRPr="00C66B6D">
              <w:rPr>
                <w:rFonts w:ascii="Arial" w:hAnsi="Arial" w:cs="Arial"/>
                <w:noProof/>
                <w:color w:val="FF0000"/>
                <w:sz w:val="20"/>
                <w:szCs w:val="20"/>
              </w:rPr>
              <w:t>Coletivo (execução do esporte com regras definidas).</w:t>
            </w:r>
          </w:p>
        </w:tc>
      </w:tr>
      <w:tr w:rsidR="00E41E0E" w:rsidRPr="00C66B6D" w:rsidTr="005B2674">
        <w:trPr>
          <w:cantSplit/>
          <w:trHeight w:val="392"/>
        </w:trPr>
        <w:tc>
          <w:tcPr>
            <w:tcW w:w="8931" w:type="dxa"/>
            <w:gridSpan w:val="4"/>
            <w:tcBorders>
              <w:top w:val="double" w:sz="4" w:space="0" w:color="auto"/>
              <w:left w:val="double" w:sz="4" w:space="0" w:color="auto"/>
              <w:bottom w:val="double" w:sz="4" w:space="0" w:color="auto"/>
              <w:right w:val="double" w:sz="4" w:space="0" w:color="auto"/>
            </w:tcBorders>
            <w:vAlign w:val="center"/>
          </w:tcPr>
          <w:p w:rsidR="00B61944" w:rsidRPr="00C66B6D" w:rsidRDefault="00B61944" w:rsidP="0068554D">
            <w:pPr>
              <w:pStyle w:val="Cabealho"/>
              <w:spacing w:line="360" w:lineRule="auto"/>
              <w:rPr>
                <w:rFonts w:ascii="Arial" w:hAnsi="Arial" w:cs="Arial"/>
                <w:b/>
                <w:noProof/>
                <w:color w:val="FF0000"/>
                <w:sz w:val="20"/>
                <w:szCs w:val="20"/>
              </w:rPr>
            </w:pPr>
            <w:r w:rsidRPr="00C66B6D">
              <w:rPr>
                <w:rFonts w:ascii="Arial" w:hAnsi="Arial" w:cs="Arial"/>
                <w:b/>
                <w:noProof/>
                <w:color w:val="FF0000"/>
                <w:sz w:val="20"/>
                <w:szCs w:val="20"/>
              </w:rPr>
              <w:t xml:space="preserve">6º MOMENTO – FINAL                                                                   </w:t>
            </w:r>
          </w:p>
        </w:tc>
      </w:tr>
      <w:tr w:rsidR="00E41E0E" w:rsidRPr="00C66B6D" w:rsidTr="005B2674">
        <w:trPr>
          <w:cantSplit/>
          <w:trHeight w:val="611"/>
        </w:trPr>
        <w:tc>
          <w:tcPr>
            <w:tcW w:w="8931" w:type="dxa"/>
            <w:gridSpan w:val="4"/>
            <w:tcBorders>
              <w:top w:val="double" w:sz="4" w:space="0" w:color="auto"/>
              <w:left w:val="double" w:sz="4" w:space="0" w:color="auto"/>
              <w:bottom w:val="double" w:sz="4" w:space="0" w:color="auto"/>
              <w:right w:val="double" w:sz="4" w:space="0" w:color="auto"/>
            </w:tcBorders>
            <w:vAlign w:val="center"/>
          </w:tcPr>
          <w:p w:rsidR="00B61944" w:rsidRPr="00C66B6D" w:rsidRDefault="00B61944" w:rsidP="000A49B9">
            <w:pPr>
              <w:pStyle w:val="Cabealho"/>
              <w:spacing w:line="360" w:lineRule="auto"/>
              <w:rPr>
                <w:rFonts w:ascii="Arial" w:hAnsi="Arial" w:cs="Arial"/>
                <w:noProof/>
                <w:color w:val="FF0000"/>
                <w:sz w:val="20"/>
                <w:szCs w:val="20"/>
              </w:rPr>
            </w:pPr>
            <w:r w:rsidRPr="00C66B6D">
              <w:rPr>
                <w:rFonts w:ascii="Arial" w:hAnsi="Arial" w:cs="Arial"/>
                <w:noProof/>
                <w:color w:val="FF0000"/>
                <w:sz w:val="20"/>
                <w:szCs w:val="20"/>
              </w:rPr>
              <w:t xml:space="preserve">Momento </w:t>
            </w:r>
            <w:r w:rsidR="000A49B9" w:rsidRPr="00C66B6D">
              <w:rPr>
                <w:rFonts w:ascii="Arial" w:hAnsi="Arial" w:cs="Arial"/>
                <w:noProof/>
                <w:color w:val="FF0000"/>
                <w:sz w:val="20"/>
                <w:szCs w:val="20"/>
              </w:rPr>
              <w:t xml:space="preserve">para </w:t>
            </w:r>
            <w:r w:rsidRPr="00C66B6D">
              <w:rPr>
                <w:rFonts w:ascii="Arial" w:hAnsi="Arial" w:cs="Arial"/>
                <w:noProof/>
                <w:color w:val="FF0000"/>
                <w:sz w:val="20"/>
                <w:szCs w:val="20"/>
              </w:rPr>
              <w:t>os alunos conversar</w:t>
            </w:r>
            <w:r w:rsidR="00E70A29" w:rsidRPr="00C66B6D">
              <w:rPr>
                <w:rFonts w:ascii="Arial" w:hAnsi="Arial" w:cs="Arial"/>
                <w:noProof/>
                <w:color w:val="FF0000"/>
                <w:sz w:val="20"/>
                <w:szCs w:val="20"/>
              </w:rPr>
              <w:t>em</w:t>
            </w:r>
            <w:r w:rsidRPr="00C66B6D">
              <w:rPr>
                <w:rFonts w:ascii="Arial" w:hAnsi="Arial" w:cs="Arial"/>
                <w:noProof/>
                <w:color w:val="FF0000"/>
                <w:sz w:val="20"/>
                <w:szCs w:val="20"/>
              </w:rPr>
              <w:t xml:space="preserve"> </w:t>
            </w:r>
            <w:r w:rsidR="001B2379" w:rsidRPr="00C66B6D">
              <w:rPr>
                <w:rFonts w:ascii="Arial" w:hAnsi="Arial" w:cs="Arial"/>
                <w:noProof/>
                <w:color w:val="FF0000"/>
                <w:sz w:val="20"/>
                <w:szCs w:val="20"/>
              </w:rPr>
              <w:t>à vontade</w:t>
            </w:r>
            <w:r w:rsidRPr="00C66B6D">
              <w:rPr>
                <w:rFonts w:ascii="Arial" w:hAnsi="Arial" w:cs="Arial"/>
                <w:noProof/>
                <w:color w:val="FF0000"/>
                <w:sz w:val="20"/>
                <w:szCs w:val="20"/>
              </w:rPr>
              <w:t xml:space="preserve"> ( o professor deve perguntar rapidamente sobre o aprendizado da aula)</w:t>
            </w:r>
          </w:p>
        </w:tc>
      </w:tr>
      <w:bookmarkEnd w:id="11"/>
    </w:tbl>
    <w:p w:rsidR="00AC75F3" w:rsidRPr="00C66B6D" w:rsidRDefault="00AC75F3" w:rsidP="0068554D">
      <w:pPr>
        <w:spacing w:after="0"/>
        <w:jc w:val="both"/>
        <w:rPr>
          <w:rFonts w:cs="Arial"/>
          <w:b/>
          <w:color w:val="FF0000"/>
          <w:sz w:val="20"/>
          <w:szCs w:val="20"/>
        </w:rPr>
      </w:pPr>
    </w:p>
    <w:p w:rsidR="007215E4" w:rsidRPr="00C66B6D" w:rsidRDefault="007215E4" w:rsidP="0068554D">
      <w:pPr>
        <w:spacing w:after="0"/>
        <w:jc w:val="both"/>
        <w:rPr>
          <w:rFonts w:cs="Arial"/>
          <w:b/>
          <w:color w:val="FF0000"/>
          <w:sz w:val="20"/>
          <w:szCs w:val="20"/>
        </w:rPr>
      </w:pPr>
    </w:p>
    <w:p w:rsidR="00B61944" w:rsidRPr="00C66B6D" w:rsidRDefault="00B61944" w:rsidP="0068554D">
      <w:pPr>
        <w:spacing w:after="0"/>
        <w:jc w:val="both"/>
        <w:rPr>
          <w:rFonts w:cs="Arial"/>
          <w:b/>
          <w:color w:val="FF0000"/>
          <w:sz w:val="20"/>
          <w:szCs w:val="20"/>
        </w:rPr>
      </w:pPr>
      <w:r w:rsidRPr="00C66B6D">
        <w:rPr>
          <w:rFonts w:cs="Arial"/>
          <w:b/>
          <w:color w:val="FF0000"/>
          <w:sz w:val="20"/>
          <w:szCs w:val="20"/>
        </w:rPr>
        <w:t xml:space="preserve">PLANO DE AULA </w:t>
      </w:r>
      <w:proofErr w:type="gramStart"/>
      <w:r w:rsidRPr="00C66B6D">
        <w:rPr>
          <w:rFonts w:cs="Arial"/>
          <w:b/>
          <w:color w:val="FF0000"/>
          <w:sz w:val="20"/>
          <w:szCs w:val="20"/>
        </w:rPr>
        <w:t>6</w:t>
      </w:r>
      <w:proofErr w:type="gramEnd"/>
    </w:p>
    <w:p w:rsidR="00B61944" w:rsidRPr="00C66B6D" w:rsidRDefault="00B61944" w:rsidP="0068554D">
      <w:pPr>
        <w:spacing w:after="0"/>
        <w:jc w:val="both"/>
        <w:rPr>
          <w:rFonts w:cs="Arial"/>
          <w:b/>
          <w:color w:val="FF0000"/>
          <w:sz w:val="20"/>
          <w:szCs w:val="20"/>
        </w:rPr>
      </w:pPr>
    </w:p>
    <w:tbl>
      <w:tblPr>
        <w:tblW w:w="9072" w:type="dxa"/>
        <w:tblInd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3463"/>
        <w:gridCol w:w="2393"/>
        <w:gridCol w:w="2444"/>
        <w:gridCol w:w="115"/>
        <w:gridCol w:w="657"/>
      </w:tblGrid>
      <w:tr w:rsidR="00E41E0E" w:rsidRPr="00C66B6D" w:rsidTr="00E47C24">
        <w:trPr>
          <w:cantSplit/>
          <w:trHeight w:val="704"/>
        </w:trPr>
        <w:tc>
          <w:tcPr>
            <w:tcW w:w="3463" w:type="dxa"/>
            <w:tcBorders>
              <w:top w:val="double" w:sz="4" w:space="0" w:color="auto"/>
              <w:left w:val="double" w:sz="4" w:space="0" w:color="auto"/>
              <w:bottom w:val="double" w:sz="4" w:space="0" w:color="auto"/>
              <w:right w:val="double" w:sz="4" w:space="0" w:color="auto"/>
            </w:tcBorders>
            <w:vAlign w:val="center"/>
          </w:tcPr>
          <w:p w:rsidR="00B61944" w:rsidRPr="00C66B6D" w:rsidRDefault="00B61944" w:rsidP="0068554D">
            <w:pPr>
              <w:pStyle w:val="Cabealho"/>
              <w:spacing w:line="360" w:lineRule="auto"/>
              <w:rPr>
                <w:rFonts w:ascii="Arial" w:hAnsi="Arial" w:cs="Arial"/>
                <w:b/>
                <w:noProof/>
                <w:color w:val="FF0000"/>
                <w:sz w:val="20"/>
                <w:szCs w:val="20"/>
              </w:rPr>
            </w:pPr>
            <w:r w:rsidRPr="00C66B6D">
              <w:rPr>
                <w:rFonts w:ascii="Arial" w:hAnsi="Arial" w:cs="Arial"/>
                <w:b/>
                <w:noProof/>
                <w:color w:val="FF0000"/>
                <w:sz w:val="20"/>
                <w:szCs w:val="20"/>
              </w:rPr>
              <w:lastRenderedPageBreak/>
              <w:t>Público / Faixa Etária: 9 a 16 anos</w:t>
            </w:r>
          </w:p>
        </w:tc>
        <w:tc>
          <w:tcPr>
            <w:tcW w:w="2393" w:type="dxa"/>
            <w:tcBorders>
              <w:top w:val="double" w:sz="4" w:space="0" w:color="auto"/>
              <w:left w:val="double" w:sz="4" w:space="0" w:color="auto"/>
              <w:bottom w:val="double" w:sz="4" w:space="0" w:color="auto"/>
              <w:right w:val="double" w:sz="4" w:space="0" w:color="auto"/>
            </w:tcBorders>
            <w:vAlign w:val="center"/>
          </w:tcPr>
          <w:p w:rsidR="00B61944" w:rsidRPr="00C66B6D" w:rsidRDefault="00B61944" w:rsidP="0068554D">
            <w:pPr>
              <w:pStyle w:val="Cabealho"/>
              <w:spacing w:line="360" w:lineRule="auto"/>
              <w:rPr>
                <w:rFonts w:ascii="Arial" w:hAnsi="Arial" w:cs="Arial"/>
                <w:b/>
                <w:noProof/>
                <w:color w:val="FF0000"/>
                <w:sz w:val="20"/>
                <w:szCs w:val="20"/>
              </w:rPr>
            </w:pPr>
            <w:r w:rsidRPr="00C66B6D">
              <w:rPr>
                <w:rFonts w:ascii="Arial" w:hAnsi="Arial" w:cs="Arial"/>
                <w:b/>
                <w:noProof/>
                <w:color w:val="FF0000"/>
                <w:sz w:val="20"/>
                <w:szCs w:val="20"/>
              </w:rPr>
              <w:t>Modalidade: futebol</w:t>
            </w:r>
          </w:p>
        </w:tc>
        <w:tc>
          <w:tcPr>
            <w:tcW w:w="3216" w:type="dxa"/>
            <w:gridSpan w:val="3"/>
            <w:tcBorders>
              <w:top w:val="double" w:sz="4" w:space="0" w:color="auto"/>
              <w:left w:val="double" w:sz="4" w:space="0" w:color="auto"/>
              <w:bottom w:val="double" w:sz="4" w:space="0" w:color="auto"/>
              <w:right w:val="double" w:sz="4" w:space="0" w:color="auto"/>
            </w:tcBorders>
            <w:vAlign w:val="center"/>
          </w:tcPr>
          <w:p w:rsidR="00B61944" w:rsidRPr="00C66B6D" w:rsidRDefault="00B61944" w:rsidP="0068554D">
            <w:pPr>
              <w:pStyle w:val="Cabealho"/>
              <w:spacing w:line="360" w:lineRule="auto"/>
              <w:rPr>
                <w:rFonts w:ascii="Arial" w:hAnsi="Arial" w:cs="Arial"/>
                <w:b/>
                <w:noProof/>
                <w:color w:val="FF0000"/>
                <w:sz w:val="20"/>
                <w:szCs w:val="20"/>
              </w:rPr>
            </w:pPr>
            <w:r w:rsidRPr="00C66B6D">
              <w:rPr>
                <w:rFonts w:ascii="Arial" w:hAnsi="Arial" w:cs="Arial"/>
                <w:b/>
                <w:noProof/>
                <w:color w:val="FF0000"/>
                <w:sz w:val="20"/>
                <w:szCs w:val="20"/>
              </w:rPr>
              <w:t xml:space="preserve">Professor(a): </w:t>
            </w:r>
          </w:p>
          <w:p w:rsidR="00B61944" w:rsidRPr="00C66B6D" w:rsidRDefault="00B61944" w:rsidP="0068554D">
            <w:pPr>
              <w:pStyle w:val="Cabealho"/>
              <w:spacing w:line="360" w:lineRule="auto"/>
              <w:rPr>
                <w:rFonts w:ascii="Arial" w:hAnsi="Arial" w:cs="Arial"/>
                <w:b/>
                <w:noProof/>
                <w:color w:val="FF0000"/>
                <w:sz w:val="20"/>
                <w:szCs w:val="20"/>
              </w:rPr>
            </w:pPr>
            <w:r w:rsidRPr="00C66B6D">
              <w:rPr>
                <w:rFonts w:ascii="Arial" w:hAnsi="Arial" w:cs="Arial"/>
                <w:b/>
                <w:noProof/>
                <w:color w:val="FF0000"/>
                <w:sz w:val="20"/>
                <w:szCs w:val="20"/>
              </w:rPr>
              <w:t>Nailton Cerqueira de Souza</w:t>
            </w:r>
          </w:p>
        </w:tc>
      </w:tr>
      <w:tr w:rsidR="00E41E0E" w:rsidRPr="00C66B6D" w:rsidTr="0068554D">
        <w:trPr>
          <w:cantSplit/>
          <w:trHeight w:val="560"/>
        </w:trPr>
        <w:tc>
          <w:tcPr>
            <w:tcW w:w="5856" w:type="dxa"/>
            <w:gridSpan w:val="2"/>
            <w:tcBorders>
              <w:top w:val="double" w:sz="4" w:space="0" w:color="auto"/>
              <w:left w:val="double" w:sz="4" w:space="0" w:color="auto"/>
              <w:bottom w:val="double" w:sz="4" w:space="0" w:color="auto"/>
              <w:right w:val="double" w:sz="4" w:space="0" w:color="auto"/>
            </w:tcBorders>
            <w:vAlign w:val="center"/>
          </w:tcPr>
          <w:p w:rsidR="00B61944" w:rsidRPr="00C66B6D" w:rsidRDefault="00B61944" w:rsidP="0068554D">
            <w:pPr>
              <w:spacing w:after="0"/>
              <w:rPr>
                <w:rFonts w:cs="Arial"/>
                <w:color w:val="FF0000"/>
                <w:sz w:val="20"/>
                <w:szCs w:val="20"/>
              </w:rPr>
            </w:pPr>
            <w:r w:rsidRPr="00C66B6D">
              <w:rPr>
                <w:rFonts w:cs="Arial"/>
                <w:b/>
                <w:noProof/>
                <w:color w:val="FF0000"/>
                <w:sz w:val="20"/>
                <w:szCs w:val="20"/>
              </w:rPr>
              <w:t xml:space="preserve">Tema esportivo: </w:t>
            </w:r>
            <w:r w:rsidRPr="00C66B6D">
              <w:rPr>
                <w:rFonts w:cs="Arial"/>
                <w:noProof/>
                <w:color w:val="FF0000"/>
                <w:sz w:val="20"/>
                <w:szCs w:val="20"/>
              </w:rPr>
              <w:t>Fundamentos do drible.</w:t>
            </w:r>
          </w:p>
          <w:p w:rsidR="00B61944" w:rsidRPr="00C66B6D" w:rsidRDefault="00B61944" w:rsidP="0068554D">
            <w:pPr>
              <w:spacing w:after="0"/>
              <w:rPr>
                <w:rFonts w:cs="Arial"/>
                <w:color w:val="FF0000"/>
                <w:sz w:val="20"/>
                <w:szCs w:val="20"/>
              </w:rPr>
            </w:pPr>
            <w:r w:rsidRPr="00C66B6D">
              <w:rPr>
                <w:rFonts w:cs="Arial"/>
                <w:b/>
                <w:noProof/>
                <w:color w:val="FF0000"/>
                <w:sz w:val="20"/>
                <w:szCs w:val="20"/>
              </w:rPr>
              <w:t xml:space="preserve">Tema </w:t>
            </w:r>
            <w:r w:rsidR="00E9539C" w:rsidRPr="00C66B6D">
              <w:rPr>
                <w:rFonts w:cs="Arial"/>
                <w:b/>
                <w:noProof/>
                <w:color w:val="FF0000"/>
                <w:sz w:val="20"/>
                <w:szCs w:val="20"/>
              </w:rPr>
              <w:t>socioambiental</w:t>
            </w:r>
            <w:r w:rsidRPr="00C66B6D">
              <w:rPr>
                <w:rFonts w:cs="Arial"/>
                <w:b/>
                <w:noProof/>
                <w:color w:val="FF0000"/>
                <w:sz w:val="20"/>
                <w:szCs w:val="20"/>
              </w:rPr>
              <w:t xml:space="preserve">: </w:t>
            </w:r>
            <w:r w:rsidRPr="00C66B6D">
              <w:rPr>
                <w:rFonts w:cs="Arial"/>
                <w:noProof/>
                <w:color w:val="FF0000"/>
                <w:sz w:val="20"/>
                <w:szCs w:val="20"/>
              </w:rPr>
              <w:t>Água</w:t>
            </w:r>
            <w:r w:rsidR="000A49B9" w:rsidRPr="00C66B6D">
              <w:rPr>
                <w:rFonts w:cs="Arial"/>
                <w:noProof/>
                <w:color w:val="FF0000"/>
                <w:sz w:val="20"/>
                <w:szCs w:val="20"/>
              </w:rPr>
              <w:t>,</w:t>
            </w:r>
            <w:r w:rsidRPr="00C66B6D">
              <w:rPr>
                <w:rFonts w:cs="Arial"/>
                <w:noProof/>
                <w:color w:val="FF0000"/>
                <w:sz w:val="20"/>
                <w:szCs w:val="20"/>
              </w:rPr>
              <w:t xml:space="preserve"> fonte de vida.</w:t>
            </w:r>
          </w:p>
        </w:tc>
        <w:tc>
          <w:tcPr>
            <w:tcW w:w="3216" w:type="dxa"/>
            <w:gridSpan w:val="3"/>
            <w:tcBorders>
              <w:top w:val="double" w:sz="4" w:space="0" w:color="auto"/>
              <w:left w:val="double" w:sz="4" w:space="0" w:color="auto"/>
              <w:bottom w:val="double" w:sz="4" w:space="0" w:color="auto"/>
              <w:right w:val="double" w:sz="4" w:space="0" w:color="auto"/>
            </w:tcBorders>
            <w:vAlign w:val="center"/>
          </w:tcPr>
          <w:p w:rsidR="00B61944" w:rsidRPr="00C66B6D" w:rsidRDefault="00B61944" w:rsidP="0068554D">
            <w:pPr>
              <w:pStyle w:val="Cabealho"/>
              <w:spacing w:line="360" w:lineRule="auto"/>
              <w:rPr>
                <w:rFonts w:ascii="Arial" w:hAnsi="Arial" w:cs="Arial"/>
                <w:b/>
                <w:noProof/>
                <w:color w:val="FF0000"/>
                <w:sz w:val="20"/>
                <w:szCs w:val="20"/>
              </w:rPr>
            </w:pPr>
            <w:r w:rsidRPr="00C66B6D">
              <w:rPr>
                <w:rFonts w:ascii="Arial" w:hAnsi="Arial" w:cs="Arial"/>
                <w:b/>
                <w:noProof/>
                <w:color w:val="FF0000"/>
                <w:sz w:val="20"/>
                <w:szCs w:val="20"/>
              </w:rPr>
              <w:t xml:space="preserve">Tempo da aula: 90 min </w:t>
            </w:r>
          </w:p>
        </w:tc>
      </w:tr>
      <w:tr w:rsidR="00E41E0E" w:rsidRPr="00C66B6D" w:rsidTr="00E47C24">
        <w:trPr>
          <w:cantSplit/>
          <w:trHeight w:val="90"/>
        </w:trPr>
        <w:tc>
          <w:tcPr>
            <w:tcW w:w="9072" w:type="dxa"/>
            <w:gridSpan w:val="5"/>
            <w:tcBorders>
              <w:top w:val="double" w:sz="4" w:space="0" w:color="auto"/>
              <w:left w:val="double" w:sz="4" w:space="0" w:color="auto"/>
              <w:bottom w:val="double" w:sz="4" w:space="0" w:color="auto"/>
              <w:right w:val="double" w:sz="4" w:space="0" w:color="auto"/>
            </w:tcBorders>
            <w:shd w:val="clear" w:color="auto" w:fill="D9D9D9"/>
            <w:vAlign w:val="center"/>
          </w:tcPr>
          <w:p w:rsidR="00B61944" w:rsidRPr="00C66B6D" w:rsidRDefault="00B61944" w:rsidP="0068554D">
            <w:pPr>
              <w:pStyle w:val="Cabealho"/>
              <w:spacing w:line="360" w:lineRule="auto"/>
              <w:rPr>
                <w:rFonts w:ascii="Arial" w:hAnsi="Arial" w:cs="Arial"/>
                <w:b/>
                <w:noProof/>
                <w:color w:val="FF0000"/>
                <w:sz w:val="20"/>
                <w:szCs w:val="20"/>
              </w:rPr>
            </w:pPr>
            <w:r w:rsidRPr="00C66B6D">
              <w:rPr>
                <w:rFonts w:ascii="Arial" w:hAnsi="Arial" w:cs="Arial"/>
                <w:b/>
                <w:noProof/>
                <w:color w:val="FF0000"/>
                <w:sz w:val="20"/>
                <w:szCs w:val="20"/>
              </w:rPr>
              <w:t>OBJETIVO(S):</w:t>
            </w:r>
          </w:p>
        </w:tc>
      </w:tr>
      <w:tr w:rsidR="00E41E0E" w:rsidRPr="00C66B6D" w:rsidTr="00E47C24">
        <w:trPr>
          <w:cantSplit/>
          <w:trHeight w:val="393"/>
        </w:trPr>
        <w:tc>
          <w:tcPr>
            <w:tcW w:w="9072" w:type="dxa"/>
            <w:gridSpan w:val="5"/>
            <w:tcBorders>
              <w:top w:val="double" w:sz="4" w:space="0" w:color="auto"/>
              <w:left w:val="double" w:sz="4" w:space="0" w:color="auto"/>
              <w:bottom w:val="double" w:sz="4" w:space="0" w:color="auto"/>
              <w:right w:val="double" w:sz="4" w:space="0" w:color="auto"/>
            </w:tcBorders>
            <w:vAlign w:val="center"/>
          </w:tcPr>
          <w:p w:rsidR="00B61944" w:rsidRPr="00C66B6D" w:rsidRDefault="00B61944" w:rsidP="0068554D">
            <w:pPr>
              <w:spacing w:after="0"/>
              <w:rPr>
                <w:rFonts w:cs="Arial"/>
                <w:color w:val="FF0000"/>
                <w:sz w:val="20"/>
                <w:szCs w:val="20"/>
              </w:rPr>
            </w:pPr>
            <w:r w:rsidRPr="00C66B6D">
              <w:rPr>
                <w:rFonts w:cs="Arial"/>
                <w:color w:val="FF0000"/>
                <w:sz w:val="20"/>
                <w:szCs w:val="20"/>
              </w:rPr>
              <w:t>Ampliar o repertório motor futebolístico dos participantes.</w:t>
            </w:r>
          </w:p>
          <w:p w:rsidR="00B61944" w:rsidRPr="00C66B6D" w:rsidRDefault="00B61944" w:rsidP="000A49B9">
            <w:pPr>
              <w:spacing w:after="0"/>
              <w:rPr>
                <w:rFonts w:cs="Arial"/>
                <w:color w:val="FF0000"/>
                <w:sz w:val="20"/>
                <w:szCs w:val="20"/>
              </w:rPr>
            </w:pPr>
            <w:r w:rsidRPr="00C66B6D">
              <w:rPr>
                <w:rFonts w:cs="Arial"/>
                <w:color w:val="FF0000"/>
                <w:sz w:val="20"/>
                <w:szCs w:val="20"/>
              </w:rPr>
              <w:t xml:space="preserve">Apresentar os principais agentes poluentes e os </w:t>
            </w:r>
            <w:r w:rsidR="000A49B9" w:rsidRPr="00C66B6D">
              <w:rPr>
                <w:rFonts w:cs="Arial"/>
                <w:color w:val="FF0000"/>
                <w:sz w:val="20"/>
                <w:szCs w:val="20"/>
              </w:rPr>
              <w:t xml:space="preserve">danos </w:t>
            </w:r>
            <w:r w:rsidRPr="00C66B6D">
              <w:rPr>
                <w:rFonts w:cs="Arial"/>
                <w:color w:val="FF0000"/>
                <w:sz w:val="20"/>
                <w:szCs w:val="20"/>
              </w:rPr>
              <w:t xml:space="preserve">que estes </w:t>
            </w:r>
            <w:r w:rsidR="000A49B9" w:rsidRPr="00C66B6D">
              <w:rPr>
                <w:rFonts w:cs="Arial"/>
                <w:color w:val="FF0000"/>
                <w:sz w:val="20"/>
                <w:szCs w:val="20"/>
              </w:rPr>
              <w:t xml:space="preserve">causam à </w:t>
            </w:r>
            <w:r w:rsidRPr="00C66B6D">
              <w:rPr>
                <w:rFonts w:cs="Arial"/>
                <w:color w:val="FF0000"/>
                <w:sz w:val="20"/>
                <w:szCs w:val="20"/>
              </w:rPr>
              <w:t>natureza.</w:t>
            </w:r>
          </w:p>
        </w:tc>
      </w:tr>
      <w:tr w:rsidR="00E41E0E" w:rsidRPr="00C66B6D" w:rsidTr="00E47C24">
        <w:trPr>
          <w:cantSplit/>
          <w:trHeight w:val="143"/>
        </w:trPr>
        <w:tc>
          <w:tcPr>
            <w:tcW w:w="9072" w:type="dxa"/>
            <w:gridSpan w:val="5"/>
            <w:tcBorders>
              <w:top w:val="double" w:sz="4" w:space="0" w:color="auto"/>
              <w:left w:val="double" w:sz="4" w:space="0" w:color="auto"/>
              <w:bottom w:val="double" w:sz="4" w:space="0" w:color="auto"/>
              <w:right w:val="double" w:sz="4" w:space="0" w:color="auto"/>
            </w:tcBorders>
            <w:shd w:val="clear" w:color="auto" w:fill="D9D9D9"/>
            <w:vAlign w:val="center"/>
          </w:tcPr>
          <w:p w:rsidR="00B61944" w:rsidRPr="00C66B6D" w:rsidRDefault="00B61944" w:rsidP="0068554D">
            <w:pPr>
              <w:pStyle w:val="Cabealho"/>
              <w:spacing w:line="360" w:lineRule="auto"/>
              <w:rPr>
                <w:rFonts w:ascii="Arial" w:hAnsi="Arial" w:cs="Arial"/>
                <w:b/>
                <w:noProof/>
                <w:color w:val="FF0000"/>
                <w:sz w:val="20"/>
                <w:szCs w:val="20"/>
              </w:rPr>
            </w:pPr>
            <w:r w:rsidRPr="00C66B6D">
              <w:rPr>
                <w:rFonts w:ascii="Arial" w:hAnsi="Arial" w:cs="Arial"/>
                <w:b/>
                <w:noProof/>
                <w:color w:val="FF0000"/>
                <w:sz w:val="20"/>
                <w:szCs w:val="20"/>
              </w:rPr>
              <w:t>DESCRIÇÃO DA AULA / SEQUÊNCIA DE ATIVIDADES:</w:t>
            </w:r>
          </w:p>
        </w:tc>
      </w:tr>
      <w:tr w:rsidR="00E41E0E" w:rsidRPr="00C66B6D" w:rsidTr="00E47C24">
        <w:trPr>
          <w:cantSplit/>
          <w:trHeight w:val="857"/>
        </w:trPr>
        <w:tc>
          <w:tcPr>
            <w:tcW w:w="9072" w:type="dxa"/>
            <w:gridSpan w:val="5"/>
            <w:tcBorders>
              <w:top w:val="double" w:sz="4" w:space="0" w:color="auto"/>
              <w:left w:val="double" w:sz="4" w:space="0" w:color="auto"/>
              <w:right w:val="double" w:sz="4" w:space="0" w:color="auto"/>
            </w:tcBorders>
            <w:vAlign w:val="center"/>
          </w:tcPr>
          <w:p w:rsidR="00B61944" w:rsidRPr="00C66B6D" w:rsidRDefault="00B61944" w:rsidP="0068554D">
            <w:pPr>
              <w:spacing w:after="0"/>
              <w:rPr>
                <w:rFonts w:cs="Arial"/>
                <w:b/>
                <w:noProof/>
                <w:color w:val="FF0000"/>
                <w:sz w:val="20"/>
                <w:szCs w:val="20"/>
              </w:rPr>
            </w:pPr>
            <w:r w:rsidRPr="00C66B6D">
              <w:rPr>
                <w:rFonts w:cs="Arial"/>
                <w:b/>
                <w:noProof/>
                <w:color w:val="FF0000"/>
                <w:sz w:val="20"/>
                <w:szCs w:val="20"/>
              </w:rPr>
              <w:t xml:space="preserve">1º MOMENTO – “TEMPO LIVRE” </w:t>
            </w:r>
          </w:p>
          <w:p w:rsidR="00B61944" w:rsidRPr="00C66B6D" w:rsidRDefault="00B61944" w:rsidP="0068554D">
            <w:pPr>
              <w:spacing w:after="0"/>
              <w:rPr>
                <w:rFonts w:cs="Arial"/>
                <w:b/>
                <w:noProof/>
                <w:color w:val="FF0000"/>
                <w:sz w:val="20"/>
                <w:szCs w:val="20"/>
              </w:rPr>
            </w:pPr>
            <w:r w:rsidRPr="00C66B6D">
              <w:rPr>
                <w:rFonts w:cs="Arial"/>
                <w:b/>
                <w:noProof/>
                <w:color w:val="FF0000"/>
                <w:sz w:val="20"/>
                <w:szCs w:val="20"/>
              </w:rPr>
              <w:t xml:space="preserve">2º MOMENTO – RODA DE CONVERSAS                                                                                                            </w:t>
            </w:r>
          </w:p>
          <w:p w:rsidR="00B61944" w:rsidRPr="00C66B6D" w:rsidRDefault="00B61944" w:rsidP="0068554D">
            <w:pPr>
              <w:spacing w:after="0"/>
              <w:rPr>
                <w:rFonts w:cs="Arial"/>
                <w:color w:val="FF0000"/>
                <w:sz w:val="20"/>
                <w:szCs w:val="20"/>
              </w:rPr>
            </w:pPr>
            <w:r w:rsidRPr="00C66B6D">
              <w:rPr>
                <w:rFonts w:cs="Arial"/>
                <w:b/>
                <w:noProof/>
                <w:color w:val="FF0000"/>
                <w:sz w:val="20"/>
                <w:szCs w:val="20"/>
              </w:rPr>
              <w:t>3º MOMENTO – JOGO DESPORTIVO AMBIENTAL</w:t>
            </w:r>
          </w:p>
          <w:p w:rsidR="00B61944" w:rsidRPr="00C66B6D" w:rsidRDefault="00B61944" w:rsidP="0068554D">
            <w:pPr>
              <w:spacing w:after="0"/>
              <w:rPr>
                <w:rFonts w:cs="Arial"/>
                <w:color w:val="FF0000"/>
                <w:sz w:val="20"/>
                <w:szCs w:val="20"/>
              </w:rPr>
            </w:pPr>
            <w:r w:rsidRPr="00C66B6D">
              <w:rPr>
                <w:rFonts w:cs="Arial"/>
                <w:b/>
                <w:noProof/>
                <w:color w:val="FF0000"/>
                <w:sz w:val="20"/>
                <w:szCs w:val="20"/>
              </w:rPr>
              <w:t xml:space="preserve">4º MOMENTO – AULA ESPECÍFICA                                                        </w:t>
            </w:r>
          </w:p>
          <w:p w:rsidR="00B61944" w:rsidRPr="00C66B6D" w:rsidRDefault="00B61944" w:rsidP="0068554D">
            <w:pPr>
              <w:spacing w:after="0"/>
              <w:rPr>
                <w:rFonts w:cs="Arial"/>
                <w:color w:val="FF0000"/>
                <w:sz w:val="20"/>
                <w:szCs w:val="20"/>
              </w:rPr>
            </w:pPr>
            <w:r w:rsidRPr="00C66B6D">
              <w:rPr>
                <w:rFonts w:cs="Arial"/>
                <w:b/>
                <w:noProof/>
                <w:color w:val="FF0000"/>
                <w:sz w:val="20"/>
                <w:szCs w:val="20"/>
              </w:rPr>
              <w:t>5º MOMENTO – PRATICA ESPORTIVA</w:t>
            </w:r>
          </w:p>
          <w:p w:rsidR="00B61944" w:rsidRPr="00C66B6D" w:rsidRDefault="00B61944" w:rsidP="0068554D">
            <w:pPr>
              <w:spacing w:after="0"/>
              <w:rPr>
                <w:rFonts w:cs="Arial"/>
                <w:color w:val="FF0000"/>
                <w:sz w:val="20"/>
                <w:szCs w:val="20"/>
              </w:rPr>
            </w:pPr>
            <w:r w:rsidRPr="00C66B6D">
              <w:rPr>
                <w:rFonts w:cs="Arial"/>
                <w:b/>
                <w:noProof/>
                <w:color w:val="FF0000"/>
                <w:sz w:val="20"/>
                <w:szCs w:val="20"/>
              </w:rPr>
              <w:t xml:space="preserve">6º MOMENTO – FINAL                                                                     </w:t>
            </w:r>
          </w:p>
        </w:tc>
      </w:tr>
      <w:tr w:rsidR="00E41E0E" w:rsidRPr="00C66B6D" w:rsidTr="00E47C24">
        <w:trPr>
          <w:cantSplit/>
          <w:trHeight w:val="169"/>
        </w:trPr>
        <w:tc>
          <w:tcPr>
            <w:tcW w:w="8300" w:type="dxa"/>
            <w:gridSpan w:val="3"/>
            <w:tcBorders>
              <w:top w:val="double" w:sz="4" w:space="0" w:color="auto"/>
              <w:left w:val="double" w:sz="4" w:space="0" w:color="auto"/>
              <w:bottom w:val="double" w:sz="4" w:space="0" w:color="auto"/>
              <w:right w:val="double" w:sz="4" w:space="0" w:color="auto"/>
            </w:tcBorders>
            <w:vAlign w:val="center"/>
          </w:tcPr>
          <w:p w:rsidR="00B61944" w:rsidRPr="00C66B6D" w:rsidRDefault="00B61944" w:rsidP="0068554D">
            <w:pPr>
              <w:pStyle w:val="Cabealho"/>
              <w:spacing w:line="360" w:lineRule="auto"/>
              <w:rPr>
                <w:rFonts w:ascii="Arial" w:hAnsi="Arial" w:cs="Arial"/>
                <w:noProof/>
                <w:color w:val="FF0000"/>
                <w:sz w:val="20"/>
                <w:szCs w:val="20"/>
              </w:rPr>
            </w:pPr>
            <w:r w:rsidRPr="00C66B6D">
              <w:rPr>
                <w:rFonts w:ascii="Arial" w:hAnsi="Arial" w:cs="Arial"/>
                <w:b/>
                <w:noProof/>
                <w:color w:val="FF0000"/>
                <w:sz w:val="20"/>
                <w:szCs w:val="20"/>
              </w:rPr>
              <w:t>RECURSOS NECESSÁRIOS:</w:t>
            </w:r>
          </w:p>
        </w:tc>
        <w:tc>
          <w:tcPr>
            <w:tcW w:w="772" w:type="dxa"/>
            <w:gridSpan w:val="2"/>
            <w:tcBorders>
              <w:top w:val="double" w:sz="4" w:space="0" w:color="auto"/>
              <w:left w:val="double" w:sz="4" w:space="0" w:color="auto"/>
              <w:bottom w:val="double" w:sz="4" w:space="0" w:color="auto"/>
              <w:right w:val="double" w:sz="4" w:space="0" w:color="auto"/>
            </w:tcBorders>
            <w:vAlign w:val="center"/>
          </w:tcPr>
          <w:p w:rsidR="00B61944" w:rsidRPr="00C66B6D" w:rsidRDefault="00B61944" w:rsidP="0068554D">
            <w:pPr>
              <w:pStyle w:val="Cabealho"/>
              <w:spacing w:line="360" w:lineRule="auto"/>
              <w:rPr>
                <w:rFonts w:ascii="Arial" w:hAnsi="Arial" w:cs="Arial"/>
                <w:b/>
                <w:noProof/>
                <w:color w:val="FF0000"/>
                <w:sz w:val="20"/>
                <w:szCs w:val="20"/>
              </w:rPr>
            </w:pPr>
          </w:p>
        </w:tc>
      </w:tr>
      <w:tr w:rsidR="00E41E0E" w:rsidRPr="00C66B6D" w:rsidTr="00E47C24">
        <w:trPr>
          <w:cantSplit/>
          <w:trHeight w:val="315"/>
        </w:trPr>
        <w:tc>
          <w:tcPr>
            <w:tcW w:w="8300" w:type="dxa"/>
            <w:gridSpan w:val="3"/>
            <w:tcBorders>
              <w:top w:val="double" w:sz="4" w:space="0" w:color="auto"/>
              <w:left w:val="double" w:sz="4" w:space="0" w:color="auto"/>
              <w:bottom w:val="double" w:sz="4" w:space="0" w:color="auto"/>
              <w:right w:val="double" w:sz="4" w:space="0" w:color="auto"/>
            </w:tcBorders>
            <w:vAlign w:val="center"/>
          </w:tcPr>
          <w:p w:rsidR="00B61944" w:rsidRPr="00C66B6D" w:rsidRDefault="00B61944" w:rsidP="0068554D">
            <w:pPr>
              <w:pStyle w:val="Cabealho"/>
              <w:spacing w:line="360" w:lineRule="auto"/>
              <w:rPr>
                <w:rFonts w:ascii="Arial" w:hAnsi="Arial" w:cs="Arial"/>
                <w:noProof/>
                <w:color w:val="FF0000"/>
                <w:sz w:val="20"/>
                <w:szCs w:val="20"/>
              </w:rPr>
            </w:pPr>
            <w:r w:rsidRPr="00C66B6D">
              <w:rPr>
                <w:rFonts w:ascii="Arial" w:hAnsi="Arial" w:cs="Arial"/>
                <w:noProof/>
                <w:color w:val="FF0000"/>
                <w:sz w:val="20"/>
                <w:szCs w:val="20"/>
              </w:rPr>
              <w:t>10 bolas de futebol.</w:t>
            </w:r>
          </w:p>
          <w:p w:rsidR="00B61944" w:rsidRPr="00C66B6D" w:rsidRDefault="00B61944" w:rsidP="0068554D">
            <w:pPr>
              <w:pStyle w:val="Cabealho"/>
              <w:spacing w:line="360" w:lineRule="auto"/>
              <w:rPr>
                <w:rFonts w:ascii="Arial" w:hAnsi="Arial" w:cs="Arial"/>
                <w:b/>
                <w:noProof/>
                <w:color w:val="FF0000"/>
                <w:sz w:val="20"/>
                <w:szCs w:val="20"/>
              </w:rPr>
            </w:pPr>
            <w:r w:rsidRPr="00C66B6D">
              <w:rPr>
                <w:rFonts w:ascii="Arial" w:hAnsi="Arial" w:cs="Arial"/>
                <w:noProof/>
                <w:color w:val="FF0000"/>
                <w:sz w:val="20"/>
                <w:szCs w:val="20"/>
              </w:rPr>
              <w:t>10 cones.</w:t>
            </w:r>
          </w:p>
        </w:tc>
        <w:tc>
          <w:tcPr>
            <w:tcW w:w="772" w:type="dxa"/>
            <w:gridSpan w:val="2"/>
            <w:tcBorders>
              <w:top w:val="double" w:sz="4" w:space="0" w:color="auto"/>
              <w:left w:val="double" w:sz="4" w:space="0" w:color="auto"/>
              <w:bottom w:val="double" w:sz="4" w:space="0" w:color="auto"/>
              <w:right w:val="double" w:sz="4" w:space="0" w:color="auto"/>
            </w:tcBorders>
            <w:vAlign w:val="center"/>
          </w:tcPr>
          <w:p w:rsidR="00B61944" w:rsidRPr="00C66B6D" w:rsidRDefault="00B61944" w:rsidP="0068554D">
            <w:pPr>
              <w:pStyle w:val="Cabealho"/>
              <w:spacing w:line="360" w:lineRule="auto"/>
              <w:rPr>
                <w:rFonts w:ascii="Arial" w:hAnsi="Arial" w:cs="Arial"/>
                <w:b/>
                <w:noProof/>
                <w:color w:val="FF0000"/>
                <w:sz w:val="20"/>
                <w:szCs w:val="20"/>
              </w:rPr>
            </w:pPr>
          </w:p>
        </w:tc>
      </w:tr>
      <w:tr w:rsidR="00E41E0E" w:rsidRPr="00C66B6D" w:rsidTr="00E47C24">
        <w:trPr>
          <w:cantSplit/>
          <w:trHeight w:val="169"/>
        </w:trPr>
        <w:tc>
          <w:tcPr>
            <w:tcW w:w="8300" w:type="dxa"/>
            <w:gridSpan w:val="3"/>
            <w:tcBorders>
              <w:top w:val="double" w:sz="4" w:space="0" w:color="auto"/>
              <w:left w:val="double" w:sz="4" w:space="0" w:color="auto"/>
              <w:bottom w:val="double" w:sz="4" w:space="0" w:color="auto"/>
              <w:right w:val="double" w:sz="4" w:space="0" w:color="auto"/>
            </w:tcBorders>
            <w:vAlign w:val="center"/>
          </w:tcPr>
          <w:p w:rsidR="00B61944" w:rsidRPr="00C66B6D" w:rsidRDefault="00B61944" w:rsidP="0068554D">
            <w:pPr>
              <w:pStyle w:val="Cabealho"/>
              <w:spacing w:line="360" w:lineRule="auto"/>
              <w:rPr>
                <w:rFonts w:ascii="Arial" w:hAnsi="Arial" w:cs="Arial"/>
                <w:b/>
                <w:noProof/>
                <w:color w:val="FF0000"/>
                <w:sz w:val="20"/>
                <w:szCs w:val="20"/>
              </w:rPr>
            </w:pPr>
            <w:r w:rsidRPr="00C66B6D">
              <w:rPr>
                <w:rFonts w:ascii="Arial" w:hAnsi="Arial" w:cs="Arial"/>
                <w:b/>
                <w:noProof/>
                <w:color w:val="FF0000"/>
                <w:sz w:val="20"/>
                <w:szCs w:val="20"/>
              </w:rPr>
              <w:t xml:space="preserve">1º MOMENTO – “TEMPO LIVRE”                                                            </w:t>
            </w:r>
          </w:p>
        </w:tc>
        <w:tc>
          <w:tcPr>
            <w:tcW w:w="772" w:type="dxa"/>
            <w:gridSpan w:val="2"/>
            <w:tcBorders>
              <w:top w:val="double" w:sz="4" w:space="0" w:color="auto"/>
              <w:left w:val="double" w:sz="4" w:space="0" w:color="auto"/>
              <w:bottom w:val="double" w:sz="4" w:space="0" w:color="auto"/>
              <w:right w:val="double" w:sz="4" w:space="0" w:color="auto"/>
            </w:tcBorders>
            <w:vAlign w:val="center"/>
          </w:tcPr>
          <w:p w:rsidR="00B61944" w:rsidRPr="00C66B6D" w:rsidRDefault="00B61944" w:rsidP="0068554D">
            <w:pPr>
              <w:pStyle w:val="Cabealho"/>
              <w:spacing w:line="360" w:lineRule="auto"/>
              <w:rPr>
                <w:rFonts w:ascii="Arial" w:hAnsi="Arial" w:cs="Arial"/>
                <w:b/>
                <w:noProof/>
                <w:color w:val="FF0000"/>
                <w:sz w:val="20"/>
                <w:szCs w:val="20"/>
              </w:rPr>
            </w:pPr>
            <w:r w:rsidRPr="00C66B6D">
              <w:rPr>
                <w:rFonts w:ascii="Arial" w:hAnsi="Arial" w:cs="Arial"/>
                <w:b/>
                <w:noProof/>
                <w:color w:val="FF0000"/>
                <w:sz w:val="20"/>
                <w:szCs w:val="20"/>
              </w:rPr>
              <w:t xml:space="preserve">                                                                                        </w:t>
            </w:r>
          </w:p>
        </w:tc>
      </w:tr>
      <w:tr w:rsidR="00E41E0E" w:rsidRPr="00C66B6D" w:rsidTr="00E47C24">
        <w:trPr>
          <w:cantSplit/>
          <w:trHeight w:val="284"/>
        </w:trPr>
        <w:tc>
          <w:tcPr>
            <w:tcW w:w="9072" w:type="dxa"/>
            <w:gridSpan w:val="5"/>
            <w:tcBorders>
              <w:top w:val="double" w:sz="4" w:space="0" w:color="auto"/>
              <w:left w:val="double" w:sz="4" w:space="0" w:color="auto"/>
              <w:bottom w:val="double" w:sz="4" w:space="0" w:color="auto"/>
              <w:right w:val="double" w:sz="4" w:space="0" w:color="auto"/>
            </w:tcBorders>
            <w:vAlign w:val="center"/>
          </w:tcPr>
          <w:p w:rsidR="00B61944" w:rsidRPr="00C66B6D" w:rsidRDefault="00B61944" w:rsidP="000A49B9">
            <w:pPr>
              <w:spacing w:after="0"/>
              <w:rPr>
                <w:rFonts w:cs="Arial"/>
                <w:color w:val="FF0000"/>
                <w:sz w:val="20"/>
                <w:szCs w:val="20"/>
              </w:rPr>
            </w:pPr>
            <w:r w:rsidRPr="00C66B6D">
              <w:rPr>
                <w:rFonts w:cs="Arial"/>
                <w:noProof/>
                <w:color w:val="FF0000"/>
                <w:sz w:val="20"/>
                <w:szCs w:val="20"/>
              </w:rPr>
              <w:t xml:space="preserve">Momento </w:t>
            </w:r>
            <w:r w:rsidR="000A49B9" w:rsidRPr="00C66B6D">
              <w:rPr>
                <w:rFonts w:cs="Arial"/>
                <w:noProof/>
                <w:color w:val="FF0000"/>
                <w:sz w:val="20"/>
                <w:szCs w:val="20"/>
              </w:rPr>
              <w:t xml:space="preserve">no qual </w:t>
            </w:r>
            <w:r w:rsidRPr="00C66B6D">
              <w:rPr>
                <w:rFonts w:cs="Arial"/>
                <w:noProof/>
                <w:color w:val="FF0000"/>
                <w:sz w:val="20"/>
                <w:szCs w:val="20"/>
              </w:rPr>
              <w:t>o professor deve observar a interaç</w:t>
            </w:r>
            <w:r w:rsidR="000A49B9" w:rsidRPr="00C66B6D">
              <w:rPr>
                <w:rFonts w:cs="Arial"/>
                <w:noProof/>
                <w:color w:val="FF0000"/>
                <w:sz w:val="20"/>
                <w:szCs w:val="20"/>
              </w:rPr>
              <w:t>ão</w:t>
            </w:r>
            <w:r w:rsidRPr="00C66B6D">
              <w:rPr>
                <w:rFonts w:cs="Arial"/>
                <w:noProof/>
                <w:color w:val="FF0000"/>
                <w:sz w:val="20"/>
                <w:szCs w:val="20"/>
              </w:rPr>
              <w:t xml:space="preserve"> entre os alunos, ( formação de grupos, exclusão ou inclusão de alunos, participação de todos e etc).</w:t>
            </w:r>
          </w:p>
        </w:tc>
      </w:tr>
      <w:tr w:rsidR="00E41E0E" w:rsidRPr="00C66B6D" w:rsidTr="00E47C24">
        <w:trPr>
          <w:cantSplit/>
          <w:trHeight w:val="190"/>
        </w:trPr>
        <w:tc>
          <w:tcPr>
            <w:tcW w:w="8300" w:type="dxa"/>
            <w:gridSpan w:val="3"/>
            <w:tcBorders>
              <w:top w:val="double" w:sz="4" w:space="0" w:color="auto"/>
              <w:left w:val="double" w:sz="4" w:space="0" w:color="auto"/>
              <w:bottom w:val="double" w:sz="4" w:space="0" w:color="auto"/>
              <w:right w:val="double" w:sz="4" w:space="0" w:color="auto"/>
            </w:tcBorders>
            <w:vAlign w:val="center"/>
          </w:tcPr>
          <w:p w:rsidR="00B61944" w:rsidRPr="00C66B6D" w:rsidRDefault="00B61944" w:rsidP="0068554D">
            <w:pPr>
              <w:pStyle w:val="Cabealho"/>
              <w:spacing w:line="360" w:lineRule="auto"/>
              <w:rPr>
                <w:rFonts w:ascii="Arial" w:hAnsi="Arial" w:cs="Arial"/>
                <w:b/>
                <w:noProof/>
                <w:color w:val="FF0000"/>
                <w:sz w:val="20"/>
                <w:szCs w:val="20"/>
              </w:rPr>
            </w:pPr>
            <w:r w:rsidRPr="00C66B6D">
              <w:rPr>
                <w:rFonts w:ascii="Arial" w:hAnsi="Arial" w:cs="Arial"/>
                <w:b/>
                <w:noProof/>
                <w:color w:val="FF0000"/>
                <w:sz w:val="20"/>
                <w:szCs w:val="20"/>
              </w:rPr>
              <w:t xml:space="preserve">2º MOMENTO – RODA DE CONVERSAS                                                       </w:t>
            </w:r>
          </w:p>
        </w:tc>
        <w:tc>
          <w:tcPr>
            <w:tcW w:w="772" w:type="dxa"/>
            <w:gridSpan w:val="2"/>
            <w:tcBorders>
              <w:top w:val="double" w:sz="4" w:space="0" w:color="auto"/>
              <w:left w:val="double" w:sz="4" w:space="0" w:color="auto"/>
              <w:bottom w:val="double" w:sz="4" w:space="0" w:color="auto"/>
              <w:right w:val="double" w:sz="4" w:space="0" w:color="auto"/>
            </w:tcBorders>
            <w:vAlign w:val="center"/>
          </w:tcPr>
          <w:p w:rsidR="00B61944" w:rsidRPr="00C66B6D" w:rsidRDefault="00B61944" w:rsidP="0068554D">
            <w:pPr>
              <w:pStyle w:val="Cabealho"/>
              <w:spacing w:line="360" w:lineRule="auto"/>
              <w:rPr>
                <w:rFonts w:ascii="Arial" w:hAnsi="Arial" w:cs="Arial"/>
                <w:b/>
                <w:noProof/>
                <w:color w:val="FF0000"/>
                <w:sz w:val="20"/>
                <w:szCs w:val="20"/>
              </w:rPr>
            </w:pPr>
          </w:p>
        </w:tc>
      </w:tr>
      <w:tr w:rsidR="00E41E0E" w:rsidRPr="00C66B6D" w:rsidTr="00E47C24">
        <w:trPr>
          <w:cantSplit/>
          <w:trHeight w:val="151"/>
        </w:trPr>
        <w:tc>
          <w:tcPr>
            <w:tcW w:w="9072" w:type="dxa"/>
            <w:gridSpan w:val="5"/>
            <w:tcBorders>
              <w:top w:val="double" w:sz="4" w:space="0" w:color="auto"/>
              <w:left w:val="double" w:sz="4" w:space="0" w:color="auto"/>
              <w:bottom w:val="double" w:sz="4" w:space="0" w:color="auto"/>
              <w:right w:val="double" w:sz="4" w:space="0" w:color="auto"/>
            </w:tcBorders>
            <w:vAlign w:val="center"/>
          </w:tcPr>
          <w:p w:rsidR="00B61944" w:rsidRPr="00C66B6D" w:rsidRDefault="00B61944" w:rsidP="000A49B9">
            <w:pPr>
              <w:pStyle w:val="Ttulo3"/>
              <w:jc w:val="both"/>
              <w:rPr>
                <w:rFonts w:ascii="Arial" w:hAnsi="Arial" w:cs="Arial"/>
                <w:b w:val="0"/>
                <w:color w:val="FF0000"/>
                <w:sz w:val="20"/>
                <w:szCs w:val="20"/>
              </w:rPr>
            </w:pPr>
            <w:r w:rsidRPr="00C66B6D">
              <w:rPr>
                <w:rFonts w:ascii="Arial" w:hAnsi="Arial" w:cs="Arial"/>
                <w:b w:val="0"/>
                <w:color w:val="FF0000"/>
                <w:sz w:val="20"/>
                <w:szCs w:val="20"/>
              </w:rPr>
              <w:t xml:space="preserve">Importância da água para a manutenção </w:t>
            </w:r>
            <w:r w:rsidR="000A49B9" w:rsidRPr="00C66B6D">
              <w:rPr>
                <w:rFonts w:ascii="Arial" w:hAnsi="Arial" w:cs="Arial"/>
                <w:b w:val="0"/>
                <w:color w:val="FF0000"/>
                <w:sz w:val="20"/>
                <w:szCs w:val="20"/>
              </w:rPr>
              <w:t xml:space="preserve">da vida no </w:t>
            </w:r>
            <w:r w:rsidRPr="00C66B6D">
              <w:rPr>
                <w:rFonts w:ascii="Arial" w:hAnsi="Arial" w:cs="Arial"/>
                <w:b w:val="0"/>
                <w:color w:val="FF0000"/>
                <w:sz w:val="20"/>
                <w:szCs w:val="20"/>
              </w:rPr>
              <w:t>planeta.</w:t>
            </w:r>
          </w:p>
        </w:tc>
      </w:tr>
      <w:tr w:rsidR="00E41E0E" w:rsidRPr="00C66B6D" w:rsidTr="00E47C24">
        <w:trPr>
          <w:cantSplit/>
          <w:trHeight w:val="140"/>
        </w:trPr>
        <w:tc>
          <w:tcPr>
            <w:tcW w:w="8300" w:type="dxa"/>
            <w:gridSpan w:val="3"/>
            <w:tcBorders>
              <w:top w:val="double" w:sz="4" w:space="0" w:color="auto"/>
              <w:left w:val="double" w:sz="4" w:space="0" w:color="auto"/>
              <w:bottom w:val="double" w:sz="4" w:space="0" w:color="auto"/>
              <w:right w:val="double" w:sz="4" w:space="0" w:color="auto"/>
            </w:tcBorders>
            <w:vAlign w:val="center"/>
          </w:tcPr>
          <w:p w:rsidR="00B61944" w:rsidRPr="00C66B6D" w:rsidRDefault="00B61944" w:rsidP="0068554D">
            <w:pPr>
              <w:spacing w:after="0"/>
              <w:rPr>
                <w:rFonts w:cs="Arial"/>
                <w:color w:val="FF0000"/>
                <w:sz w:val="20"/>
                <w:szCs w:val="20"/>
              </w:rPr>
            </w:pPr>
            <w:r w:rsidRPr="00C66B6D">
              <w:rPr>
                <w:rFonts w:cs="Arial"/>
                <w:b/>
                <w:noProof/>
                <w:color w:val="FF0000"/>
                <w:sz w:val="20"/>
                <w:szCs w:val="20"/>
              </w:rPr>
              <w:t>3º MOMENTO – JOGO DESPORTIVO AMBIENTAL</w:t>
            </w:r>
          </w:p>
        </w:tc>
        <w:tc>
          <w:tcPr>
            <w:tcW w:w="772" w:type="dxa"/>
            <w:gridSpan w:val="2"/>
            <w:tcBorders>
              <w:top w:val="double" w:sz="4" w:space="0" w:color="auto"/>
              <w:left w:val="double" w:sz="4" w:space="0" w:color="auto"/>
              <w:bottom w:val="double" w:sz="4" w:space="0" w:color="auto"/>
              <w:right w:val="double" w:sz="4" w:space="0" w:color="auto"/>
            </w:tcBorders>
            <w:vAlign w:val="center"/>
          </w:tcPr>
          <w:p w:rsidR="00B61944" w:rsidRPr="00C66B6D" w:rsidRDefault="00B61944" w:rsidP="0068554D">
            <w:pPr>
              <w:pStyle w:val="Cabealho"/>
              <w:spacing w:line="360" w:lineRule="auto"/>
              <w:rPr>
                <w:rFonts w:ascii="Arial" w:hAnsi="Arial" w:cs="Arial"/>
                <w:b/>
                <w:noProof/>
                <w:color w:val="FF0000"/>
                <w:sz w:val="20"/>
                <w:szCs w:val="20"/>
              </w:rPr>
            </w:pPr>
          </w:p>
        </w:tc>
      </w:tr>
      <w:tr w:rsidR="00E41E0E" w:rsidRPr="00C66B6D" w:rsidTr="00E47C24">
        <w:trPr>
          <w:cantSplit/>
          <w:trHeight w:val="1287"/>
        </w:trPr>
        <w:tc>
          <w:tcPr>
            <w:tcW w:w="9072" w:type="dxa"/>
            <w:gridSpan w:val="5"/>
            <w:tcBorders>
              <w:top w:val="double" w:sz="4" w:space="0" w:color="auto"/>
              <w:left w:val="double" w:sz="4" w:space="0" w:color="auto"/>
              <w:bottom w:val="double" w:sz="4" w:space="0" w:color="auto"/>
              <w:right w:val="double" w:sz="4" w:space="0" w:color="auto"/>
            </w:tcBorders>
            <w:vAlign w:val="center"/>
          </w:tcPr>
          <w:p w:rsidR="00B61944" w:rsidRPr="00C66B6D" w:rsidRDefault="00B61944" w:rsidP="0068554D">
            <w:pPr>
              <w:spacing w:after="0"/>
              <w:rPr>
                <w:rFonts w:cs="Arial"/>
                <w:color w:val="FF0000"/>
                <w:sz w:val="20"/>
                <w:szCs w:val="20"/>
              </w:rPr>
            </w:pPr>
            <w:r w:rsidRPr="00C66B6D">
              <w:rPr>
                <w:rFonts w:cs="Arial"/>
                <w:color w:val="FF0000"/>
                <w:sz w:val="20"/>
                <w:szCs w:val="20"/>
              </w:rPr>
              <w:t xml:space="preserve">Os jovens serão divididos em duas equipes, </w:t>
            </w:r>
            <w:r w:rsidR="000A49B9" w:rsidRPr="00C66B6D">
              <w:rPr>
                <w:rFonts w:cs="Arial"/>
                <w:color w:val="FF0000"/>
                <w:sz w:val="20"/>
                <w:szCs w:val="20"/>
              </w:rPr>
              <w:t>formadas</w:t>
            </w:r>
            <w:r w:rsidRPr="00C66B6D">
              <w:rPr>
                <w:rFonts w:cs="Arial"/>
                <w:color w:val="FF0000"/>
                <w:sz w:val="20"/>
                <w:szCs w:val="20"/>
              </w:rPr>
              <w:t xml:space="preserve"> em fila (duas filas, uma ao lado da outra, cada fila representa uma equipe). Na frente de cada equipe</w:t>
            </w:r>
            <w:r w:rsidR="000A49B9" w:rsidRPr="00C66B6D">
              <w:rPr>
                <w:rFonts w:cs="Arial"/>
                <w:color w:val="FF0000"/>
                <w:sz w:val="20"/>
                <w:szCs w:val="20"/>
              </w:rPr>
              <w:t>, mais ou menos 50 metros de distância,</w:t>
            </w:r>
            <w:r w:rsidRPr="00C66B6D">
              <w:rPr>
                <w:rFonts w:cs="Arial"/>
                <w:color w:val="FF0000"/>
                <w:sz w:val="20"/>
                <w:szCs w:val="20"/>
              </w:rPr>
              <w:t xml:space="preserve"> </w:t>
            </w:r>
            <w:r w:rsidR="000A49B9" w:rsidRPr="00C66B6D">
              <w:rPr>
                <w:rFonts w:cs="Arial"/>
                <w:color w:val="FF0000"/>
                <w:sz w:val="20"/>
                <w:szCs w:val="20"/>
              </w:rPr>
              <w:t xml:space="preserve">haverá </w:t>
            </w:r>
            <w:r w:rsidRPr="00C66B6D">
              <w:rPr>
                <w:rFonts w:cs="Arial"/>
                <w:color w:val="FF0000"/>
                <w:sz w:val="20"/>
                <w:szCs w:val="20"/>
              </w:rPr>
              <w:t xml:space="preserve">uma garrafa preenchida com água e um copo </w:t>
            </w:r>
            <w:proofErr w:type="gramStart"/>
            <w:r w:rsidRPr="00C66B6D">
              <w:rPr>
                <w:rFonts w:cs="Arial"/>
                <w:color w:val="FF0000"/>
                <w:sz w:val="20"/>
                <w:szCs w:val="20"/>
              </w:rPr>
              <w:t>plástico</w:t>
            </w:r>
            <w:r w:rsidR="000A49B9" w:rsidRPr="00C66B6D">
              <w:rPr>
                <w:rFonts w:cs="Arial"/>
                <w:color w:val="FF0000"/>
                <w:sz w:val="20"/>
                <w:szCs w:val="20"/>
              </w:rPr>
              <w:t>.</w:t>
            </w:r>
            <w:proofErr w:type="gramEnd"/>
            <w:r w:rsidR="000A49B9" w:rsidRPr="00C66B6D">
              <w:rPr>
                <w:rFonts w:cs="Arial"/>
                <w:color w:val="FF0000"/>
                <w:sz w:val="20"/>
                <w:szCs w:val="20"/>
              </w:rPr>
              <w:t xml:space="preserve">Haverá  </w:t>
            </w:r>
            <w:r w:rsidRPr="00C66B6D">
              <w:rPr>
                <w:rFonts w:cs="Arial"/>
                <w:color w:val="FF0000"/>
                <w:sz w:val="20"/>
                <w:szCs w:val="20"/>
              </w:rPr>
              <w:t>outro recipiente do mesmo tipo, porém sem água.</w:t>
            </w:r>
          </w:p>
          <w:p w:rsidR="00B61944" w:rsidRPr="00C66B6D" w:rsidRDefault="00B61944" w:rsidP="0068554D">
            <w:pPr>
              <w:spacing w:after="0"/>
              <w:rPr>
                <w:rFonts w:cs="Arial"/>
                <w:b/>
                <w:color w:val="FF0000"/>
                <w:sz w:val="20"/>
                <w:szCs w:val="20"/>
              </w:rPr>
            </w:pPr>
            <w:r w:rsidRPr="00C66B6D">
              <w:rPr>
                <w:rFonts w:cs="Arial"/>
                <w:b/>
                <w:color w:val="FF0000"/>
                <w:sz w:val="20"/>
                <w:szCs w:val="20"/>
              </w:rPr>
              <w:t>Execução.</w:t>
            </w:r>
          </w:p>
          <w:p w:rsidR="00B61944" w:rsidRPr="00C66B6D" w:rsidRDefault="00B61944" w:rsidP="000A49B9">
            <w:pPr>
              <w:spacing w:after="0"/>
              <w:rPr>
                <w:rFonts w:cs="Arial"/>
                <w:color w:val="FF0000"/>
                <w:sz w:val="20"/>
                <w:szCs w:val="20"/>
              </w:rPr>
            </w:pPr>
            <w:r w:rsidRPr="00C66B6D">
              <w:rPr>
                <w:rFonts w:cs="Arial"/>
                <w:color w:val="FF0000"/>
                <w:sz w:val="20"/>
                <w:szCs w:val="20"/>
              </w:rPr>
              <w:t>O aluno terá que encher o copo com água e correr ou caminhar até o recipiente em frente para depositar a água, e depois voltar e entregar o copo ao seu companheiro de equipe que fará o mesmo</w:t>
            </w:r>
            <w:r w:rsidR="000A49B9" w:rsidRPr="00C66B6D">
              <w:rPr>
                <w:rFonts w:cs="Arial"/>
                <w:color w:val="FF0000"/>
                <w:sz w:val="20"/>
                <w:szCs w:val="20"/>
              </w:rPr>
              <w:t>.</w:t>
            </w:r>
            <w:r w:rsidRPr="00C66B6D">
              <w:rPr>
                <w:rFonts w:cs="Arial"/>
                <w:color w:val="FF0000"/>
                <w:sz w:val="20"/>
                <w:szCs w:val="20"/>
              </w:rPr>
              <w:t xml:space="preserve"> </w:t>
            </w:r>
            <w:r w:rsidR="000A49B9" w:rsidRPr="00C66B6D">
              <w:rPr>
                <w:rFonts w:cs="Arial"/>
                <w:color w:val="FF0000"/>
                <w:sz w:val="20"/>
                <w:szCs w:val="20"/>
              </w:rPr>
              <w:t>G</w:t>
            </w:r>
            <w:r w:rsidRPr="00C66B6D">
              <w:rPr>
                <w:rFonts w:cs="Arial"/>
                <w:color w:val="FF0000"/>
                <w:sz w:val="20"/>
                <w:szCs w:val="20"/>
              </w:rPr>
              <w:t xml:space="preserve">anha a equipe que encher o recipiente que estava vazio, desperdiçando menos. </w:t>
            </w:r>
            <w:r w:rsidR="000A49B9" w:rsidRPr="00C66B6D">
              <w:rPr>
                <w:rFonts w:cs="Arial"/>
                <w:color w:val="FF0000"/>
                <w:sz w:val="20"/>
                <w:szCs w:val="20"/>
              </w:rPr>
              <w:t>Q</w:t>
            </w:r>
            <w:r w:rsidRPr="00C66B6D">
              <w:rPr>
                <w:rFonts w:cs="Arial"/>
                <w:color w:val="FF0000"/>
                <w:sz w:val="20"/>
                <w:szCs w:val="20"/>
              </w:rPr>
              <w:t>uando a brincadeira acabar</w:t>
            </w:r>
            <w:r w:rsidR="000A49B9" w:rsidRPr="00C66B6D">
              <w:rPr>
                <w:rFonts w:cs="Arial"/>
                <w:color w:val="FF0000"/>
                <w:sz w:val="20"/>
                <w:szCs w:val="20"/>
              </w:rPr>
              <w:t>,</w:t>
            </w:r>
            <w:r w:rsidRPr="00C66B6D">
              <w:rPr>
                <w:rFonts w:cs="Arial"/>
                <w:color w:val="FF0000"/>
                <w:sz w:val="20"/>
                <w:szCs w:val="20"/>
              </w:rPr>
              <w:t xml:space="preserve"> o professor deve refazer o jogo, introduzindo fundamentos do futebol, como </w:t>
            </w:r>
            <w:proofErr w:type="spellStart"/>
            <w:r w:rsidR="000A49B9" w:rsidRPr="00C66B6D">
              <w:rPr>
                <w:rFonts w:cs="Arial"/>
                <w:color w:val="FF0000"/>
                <w:sz w:val="20"/>
                <w:szCs w:val="20"/>
              </w:rPr>
              <w:t>oir</w:t>
            </w:r>
            <w:proofErr w:type="spellEnd"/>
            <w:r w:rsidR="000A49B9" w:rsidRPr="00C66B6D">
              <w:rPr>
                <w:rFonts w:cs="Arial"/>
                <w:color w:val="FF0000"/>
                <w:sz w:val="20"/>
                <w:szCs w:val="20"/>
              </w:rPr>
              <w:t xml:space="preserve"> exemplo, </w:t>
            </w:r>
            <w:r w:rsidRPr="00C66B6D">
              <w:rPr>
                <w:rFonts w:cs="Arial"/>
                <w:color w:val="FF0000"/>
                <w:sz w:val="20"/>
                <w:szCs w:val="20"/>
              </w:rPr>
              <w:t>condução de bola.</w:t>
            </w:r>
          </w:p>
        </w:tc>
      </w:tr>
      <w:tr w:rsidR="00E41E0E" w:rsidRPr="00C66B6D" w:rsidTr="00E47C24">
        <w:trPr>
          <w:cantSplit/>
          <w:trHeight w:val="109"/>
        </w:trPr>
        <w:tc>
          <w:tcPr>
            <w:tcW w:w="8300" w:type="dxa"/>
            <w:gridSpan w:val="3"/>
            <w:tcBorders>
              <w:top w:val="double" w:sz="4" w:space="0" w:color="auto"/>
              <w:left w:val="double" w:sz="4" w:space="0" w:color="auto"/>
              <w:bottom w:val="double" w:sz="4" w:space="0" w:color="auto"/>
              <w:right w:val="double" w:sz="4" w:space="0" w:color="auto"/>
            </w:tcBorders>
            <w:vAlign w:val="center"/>
          </w:tcPr>
          <w:p w:rsidR="00B61944" w:rsidRPr="00C66B6D" w:rsidRDefault="00B61944" w:rsidP="0068554D">
            <w:pPr>
              <w:pStyle w:val="Cabealho"/>
              <w:spacing w:line="360" w:lineRule="auto"/>
              <w:rPr>
                <w:rFonts w:ascii="Arial" w:hAnsi="Arial" w:cs="Arial"/>
                <w:b/>
                <w:noProof/>
                <w:color w:val="FF0000"/>
                <w:sz w:val="20"/>
                <w:szCs w:val="20"/>
              </w:rPr>
            </w:pPr>
            <w:r w:rsidRPr="00C66B6D">
              <w:rPr>
                <w:rFonts w:ascii="Arial" w:hAnsi="Arial" w:cs="Arial"/>
                <w:b/>
                <w:noProof/>
                <w:color w:val="FF0000"/>
                <w:sz w:val="20"/>
                <w:szCs w:val="20"/>
              </w:rPr>
              <w:t xml:space="preserve">4º MOMENTO – AULA ESPECÍFICA                                          </w:t>
            </w:r>
          </w:p>
        </w:tc>
        <w:tc>
          <w:tcPr>
            <w:tcW w:w="772" w:type="dxa"/>
            <w:gridSpan w:val="2"/>
            <w:tcBorders>
              <w:top w:val="double" w:sz="4" w:space="0" w:color="auto"/>
              <w:left w:val="double" w:sz="4" w:space="0" w:color="auto"/>
              <w:bottom w:val="double" w:sz="4" w:space="0" w:color="auto"/>
              <w:right w:val="double" w:sz="4" w:space="0" w:color="auto"/>
            </w:tcBorders>
            <w:vAlign w:val="center"/>
          </w:tcPr>
          <w:p w:rsidR="00B61944" w:rsidRPr="00C66B6D" w:rsidRDefault="00B61944" w:rsidP="0068554D">
            <w:pPr>
              <w:pStyle w:val="Cabealho"/>
              <w:spacing w:line="360" w:lineRule="auto"/>
              <w:rPr>
                <w:rFonts w:ascii="Arial" w:hAnsi="Arial" w:cs="Arial"/>
                <w:b/>
                <w:noProof/>
                <w:color w:val="FF0000"/>
                <w:sz w:val="20"/>
                <w:szCs w:val="20"/>
              </w:rPr>
            </w:pPr>
          </w:p>
        </w:tc>
      </w:tr>
      <w:tr w:rsidR="00E41E0E" w:rsidRPr="00C66B6D" w:rsidTr="0068554D">
        <w:trPr>
          <w:cantSplit/>
          <w:trHeight w:val="3661"/>
        </w:trPr>
        <w:tc>
          <w:tcPr>
            <w:tcW w:w="9072" w:type="dxa"/>
            <w:gridSpan w:val="5"/>
            <w:tcBorders>
              <w:top w:val="double" w:sz="4" w:space="0" w:color="auto"/>
              <w:left w:val="double" w:sz="4" w:space="0" w:color="auto"/>
              <w:bottom w:val="double" w:sz="4" w:space="0" w:color="auto"/>
              <w:right w:val="double" w:sz="4" w:space="0" w:color="auto"/>
            </w:tcBorders>
            <w:vAlign w:val="center"/>
          </w:tcPr>
          <w:p w:rsidR="00B61944" w:rsidRPr="00C66B6D" w:rsidRDefault="00B61944" w:rsidP="0068554D">
            <w:pPr>
              <w:spacing w:after="0"/>
              <w:rPr>
                <w:rFonts w:cs="Arial"/>
                <w:b/>
                <w:color w:val="FF0000"/>
                <w:sz w:val="20"/>
                <w:szCs w:val="20"/>
              </w:rPr>
            </w:pPr>
            <w:r w:rsidRPr="00C66B6D">
              <w:rPr>
                <w:rFonts w:cs="Arial"/>
                <w:b/>
                <w:color w:val="FF0000"/>
                <w:sz w:val="20"/>
                <w:szCs w:val="20"/>
              </w:rPr>
              <w:lastRenderedPageBreak/>
              <w:t>1° atividade</w:t>
            </w:r>
          </w:p>
          <w:p w:rsidR="00B61944" w:rsidRPr="00C66B6D" w:rsidRDefault="00B61944" w:rsidP="0068554D">
            <w:pPr>
              <w:spacing w:after="0"/>
              <w:rPr>
                <w:rFonts w:cs="Arial"/>
                <w:color w:val="FF0000"/>
                <w:sz w:val="20"/>
                <w:szCs w:val="20"/>
              </w:rPr>
            </w:pPr>
            <w:r w:rsidRPr="00C66B6D">
              <w:rPr>
                <w:rFonts w:cs="Arial"/>
                <w:color w:val="FF0000"/>
                <w:sz w:val="20"/>
                <w:szCs w:val="20"/>
              </w:rPr>
              <w:t>Os alunos serão d</w:t>
            </w:r>
            <w:r w:rsidR="000A49B9" w:rsidRPr="00C66B6D">
              <w:rPr>
                <w:rFonts w:cs="Arial"/>
                <w:color w:val="FF0000"/>
                <w:sz w:val="20"/>
                <w:szCs w:val="20"/>
              </w:rPr>
              <w:t>ividido</w:t>
            </w:r>
            <w:r w:rsidRPr="00C66B6D">
              <w:rPr>
                <w:rFonts w:cs="Arial"/>
                <w:color w:val="FF0000"/>
                <w:sz w:val="20"/>
                <w:szCs w:val="20"/>
              </w:rPr>
              <w:t xml:space="preserve">s em </w:t>
            </w:r>
            <w:proofErr w:type="gramStart"/>
            <w:r w:rsidRPr="00C66B6D">
              <w:rPr>
                <w:rFonts w:cs="Arial"/>
                <w:color w:val="FF0000"/>
                <w:sz w:val="20"/>
                <w:szCs w:val="20"/>
              </w:rPr>
              <w:t>4</w:t>
            </w:r>
            <w:proofErr w:type="gramEnd"/>
            <w:r w:rsidRPr="00C66B6D">
              <w:rPr>
                <w:rFonts w:cs="Arial"/>
                <w:color w:val="FF0000"/>
                <w:sz w:val="20"/>
                <w:szCs w:val="20"/>
              </w:rPr>
              <w:t xml:space="preserve"> grupos, um grupo estará </w:t>
            </w:r>
            <w:r w:rsidR="000A49B9" w:rsidRPr="00C66B6D">
              <w:rPr>
                <w:rFonts w:cs="Arial"/>
                <w:color w:val="FF0000"/>
                <w:sz w:val="20"/>
                <w:szCs w:val="20"/>
              </w:rPr>
              <w:t>d</w:t>
            </w:r>
            <w:r w:rsidRPr="00C66B6D">
              <w:rPr>
                <w:rFonts w:cs="Arial"/>
                <w:color w:val="FF0000"/>
                <w:sz w:val="20"/>
                <w:szCs w:val="20"/>
              </w:rPr>
              <w:t xml:space="preserve">o lado esquerdo do campo, outro </w:t>
            </w:r>
            <w:r w:rsidR="000A49B9" w:rsidRPr="00C66B6D">
              <w:rPr>
                <w:rFonts w:cs="Arial"/>
                <w:color w:val="FF0000"/>
                <w:sz w:val="20"/>
                <w:szCs w:val="20"/>
              </w:rPr>
              <w:t>d</w:t>
            </w:r>
            <w:r w:rsidRPr="00C66B6D">
              <w:rPr>
                <w:rFonts w:cs="Arial"/>
                <w:color w:val="FF0000"/>
                <w:sz w:val="20"/>
                <w:szCs w:val="20"/>
              </w:rPr>
              <w:t>o lado direito e o</w:t>
            </w:r>
            <w:r w:rsidR="000A49B9" w:rsidRPr="00C66B6D">
              <w:rPr>
                <w:rFonts w:cs="Arial"/>
                <w:color w:val="FF0000"/>
                <w:sz w:val="20"/>
                <w:szCs w:val="20"/>
              </w:rPr>
              <w:t xml:space="preserve">s dois </w:t>
            </w:r>
            <w:r w:rsidRPr="00C66B6D">
              <w:rPr>
                <w:rFonts w:cs="Arial"/>
                <w:color w:val="FF0000"/>
                <w:sz w:val="20"/>
                <w:szCs w:val="20"/>
              </w:rPr>
              <w:t xml:space="preserve"> restante</w:t>
            </w:r>
            <w:r w:rsidR="000A49B9" w:rsidRPr="00C66B6D">
              <w:rPr>
                <w:rFonts w:cs="Arial"/>
                <w:color w:val="FF0000"/>
                <w:sz w:val="20"/>
                <w:szCs w:val="20"/>
              </w:rPr>
              <w:t>s</w:t>
            </w:r>
            <w:r w:rsidRPr="00C66B6D">
              <w:rPr>
                <w:rFonts w:cs="Arial"/>
                <w:color w:val="FF0000"/>
                <w:sz w:val="20"/>
                <w:szCs w:val="20"/>
              </w:rPr>
              <w:t xml:space="preserve"> no centro do campo. O professor dará o comando e um aluno do lado esquerdo</w:t>
            </w:r>
            <w:r w:rsidR="006A7B97" w:rsidRPr="00C66B6D">
              <w:rPr>
                <w:rFonts w:cs="Arial"/>
                <w:color w:val="FF0000"/>
                <w:sz w:val="20"/>
                <w:szCs w:val="20"/>
              </w:rPr>
              <w:t xml:space="preserve"> e dois alunos do centro do campo</w:t>
            </w:r>
            <w:r w:rsidRPr="00C66B6D">
              <w:rPr>
                <w:rFonts w:cs="Arial"/>
                <w:color w:val="FF0000"/>
                <w:sz w:val="20"/>
                <w:szCs w:val="20"/>
              </w:rPr>
              <w:t xml:space="preserve"> iniciar</w:t>
            </w:r>
            <w:r w:rsidR="006A7B97" w:rsidRPr="00C66B6D">
              <w:rPr>
                <w:rFonts w:cs="Arial"/>
                <w:color w:val="FF0000"/>
                <w:sz w:val="20"/>
                <w:szCs w:val="20"/>
              </w:rPr>
              <w:t>ão a c</w:t>
            </w:r>
            <w:r w:rsidRPr="00C66B6D">
              <w:rPr>
                <w:rFonts w:cs="Arial"/>
                <w:color w:val="FF0000"/>
                <w:sz w:val="20"/>
                <w:szCs w:val="20"/>
              </w:rPr>
              <w:t>orrida ao mesmo tempo</w:t>
            </w:r>
            <w:r w:rsidR="006A7B97" w:rsidRPr="00C66B6D">
              <w:rPr>
                <w:rFonts w:cs="Arial"/>
                <w:color w:val="FF0000"/>
                <w:sz w:val="20"/>
                <w:szCs w:val="20"/>
              </w:rPr>
              <w:t>.</w:t>
            </w:r>
            <w:r w:rsidRPr="00C66B6D">
              <w:rPr>
                <w:rFonts w:cs="Arial"/>
                <w:color w:val="FF0000"/>
                <w:sz w:val="20"/>
                <w:szCs w:val="20"/>
              </w:rPr>
              <w:t xml:space="preserve"> </w:t>
            </w:r>
            <w:r w:rsidR="006A7B97" w:rsidRPr="00C66B6D">
              <w:rPr>
                <w:rFonts w:cs="Arial"/>
                <w:color w:val="FF0000"/>
                <w:sz w:val="20"/>
                <w:szCs w:val="20"/>
              </w:rPr>
              <w:t>O</w:t>
            </w:r>
            <w:r w:rsidRPr="00C66B6D">
              <w:rPr>
                <w:rFonts w:cs="Arial"/>
                <w:color w:val="FF0000"/>
                <w:sz w:val="20"/>
                <w:szCs w:val="20"/>
              </w:rPr>
              <w:t xml:space="preserve"> aluno da esquerda estará com a bola e fará um lançamento para o centro da grande área (área que antecede o gol) e os alunos do centro terão 5 segundos para finalizar a bola no alvo. O jogo continua na direita e depois volta </w:t>
            </w:r>
            <w:r w:rsidR="006A7B97" w:rsidRPr="00C66B6D">
              <w:rPr>
                <w:rFonts w:cs="Arial"/>
                <w:color w:val="FF0000"/>
                <w:sz w:val="20"/>
                <w:szCs w:val="20"/>
              </w:rPr>
              <w:t xml:space="preserve">à </w:t>
            </w:r>
            <w:r w:rsidRPr="00C66B6D">
              <w:rPr>
                <w:rFonts w:cs="Arial"/>
                <w:color w:val="FF0000"/>
                <w:sz w:val="20"/>
                <w:szCs w:val="20"/>
              </w:rPr>
              <w:t>esquerda.</w:t>
            </w:r>
            <w:r w:rsidR="006A7B97" w:rsidRPr="00C66B6D">
              <w:rPr>
                <w:rFonts w:cs="Arial"/>
                <w:color w:val="FF0000"/>
                <w:sz w:val="20"/>
                <w:szCs w:val="20"/>
              </w:rPr>
              <w:t xml:space="preserve"> </w:t>
            </w:r>
            <w:proofErr w:type="gramStart"/>
            <w:r w:rsidR="006A7B97" w:rsidRPr="00C66B6D">
              <w:rPr>
                <w:rFonts w:cs="Arial"/>
                <w:color w:val="FF0000"/>
                <w:sz w:val="20"/>
                <w:szCs w:val="20"/>
              </w:rPr>
              <w:t>O</w:t>
            </w:r>
            <w:r w:rsidRPr="00C66B6D">
              <w:rPr>
                <w:rFonts w:cs="Arial"/>
                <w:color w:val="FF0000"/>
                <w:sz w:val="20"/>
                <w:szCs w:val="20"/>
              </w:rPr>
              <w:t xml:space="preserve"> professor deve variar as situações de jogo, atribuindo marcadores e condições, além de permitir a opinião dos envolvidos)</w:t>
            </w:r>
            <w:proofErr w:type="gramEnd"/>
            <w:r w:rsidRPr="00C66B6D">
              <w:rPr>
                <w:rFonts w:cs="Arial"/>
                <w:color w:val="FF0000"/>
                <w:sz w:val="20"/>
                <w:szCs w:val="20"/>
              </w:rPr>
              <w:t>.</w:t>
            </w:r>
          </w:p>
          <w:p w:rsidR="00B61944" w:rsidRPr="00C66B6D" w:rsidRDefault="00B61944" w:rsidP="0068554D">
            <w:pPr>
              <w:spacing w:after="0"/>
              <w:rPr>
                <w:rFonts w:cs="Arial"/>
                <w:b/>
                <w:color w:val="FF0000"/>
                <w:sz w:val="20"/>
                <w:szCs w:val="20"/>
              </w:rPr>
            </w:pPr>
            <w:r w:rsidRPr="00C66B6D">
              <w:rPr>
                <w:rFonts w:cs="Arial"/>
                <w:b/>
                <w:color w:val="FF0000"/>
                <w:sz w:val="20"/>
                <w:szCs w:val="20"/>
              </w:rPr>
              <w:t>2° atividade</w:t>
            </w:r>
          </w:p>
          <w:p w:rsidR="00B61944" w:rsidRPr="00C66B6D" w:rsidRDefault="00B61944" w:rsidP="0068554D">
            <w:pPr>
              <w:spacing w:after="0"/>
              <w:rPr>
                <w:rFonts w:cs="Arial"/>
                <w:color w:val="FF0000"/>
                <w:sz w:val="20"/>
                <w:szCs w:val="20"/>
              </w:rPr>
            </w:pPr>
            <w:r w:rsidRPr="00C66B6D">
              <w:rPr>
                <w:rFonts w:cs="Arial"/>
                <w:color w:val="FF0000"/>
                <w:sz w:val="20"/>
                <w:szCs w:val="20"/>
              </w:rPr>
              <w:t>Os alunos serão organizados em duplas</w:t>
            </w:r>
            <w:r w:rsidR="006A7B97" w:rsidRPr="00C66B6D">
              <w:rPr>
                <w:rFonts w:cs="Arial"/>
                <w:color w:val="FF0000"/>
                <w:sz w:val="20"/>
                <w:szCs w:val="20"/>
              </w:rPr>
              <w:t xml:space="preserve"> para</w:t>
            </w:r>
            <w:proofErr w:type="gramStart"/>
            <w:r w:rsidR="006A7B97" w:rsidRPr="00C66B6D">
              <w:rPr>
                <w:rFonts w:cs="Arial"/>
                <w:color w:val="FF0000"/>
                <w:sz w:val="20"/>
                <w:szCs w:val="20"/>
              </w:rPr>
              <w:t xml:space="preserve"> </w:t>
            </w:r>
            <w:r w:rsidRPr="00C66B6D">
              <w:rPr>
                <w:rFonts w:cs="Arial"/>
                <w:color w:val="FF0000"/>
                <w:sz w:val="20"/>
                <w:szCs w:val="20"/>
              </w:rPr>
              <w:t xml:space="preserve"> </w:t>
            </w:r>
            <w:proofErr w:type="gramEnd"/>
            <w:r w:rsidRPr="00C66B6D">
              <w:rPr>
                <w:rFonts w:cs="Arial"/>
                <w:color w:val="FF0000"/>
                <w:sz w:val="20"/>
                <w:szCs w:val="20"/>
              </w:rPr>
              <w:t>tocar a bola entre si 4 vezes e finalizar em gol. Em seguida</w:t>
            </w:r>
            <w:r w:rsidR="006A7B97" w:rsidRPr="00C66B6D">
              <w:rPr>
                <w:rFonts w:cs="Arial"/>
                <w:color w:val="FF0000"/>
                <w:sz w:val="20"/>
                <w:szCs w:val="20"/>
              </w:rPr>
              <w:t>,</w:t>
            </w:r>
            <w:r w:rsidRPr="00C66B6D">
              <w:rPr>
                <w:rFonts w:cs="Arial"/>
                <w:color w:val="FF0000"/>
                <w:sz w:val="20"/>
                <w:szCs w:val="20"/>
              </w:rPr>
              <w:t xml:space="preserve"> a outra dupla pode executar os fundamentos e assim sucessivamente, (o professor deve modificar os estímulos conforme as necessidades).</w:t>
            </w:r>
          </w:p>
          <w:p w:rsidR="00B61944" w:rsidRPr="00C66B6D" w:rsidRDefault="00B61944" w:rsidP="0068554D">
            <w:pPr>
              <w:spacing w:after="0"/>
              <w:rPr>
                <w:rFonts w:cs="Arial"/>
                <w:b/>
                <w:color w:val="FF0000"/>
                <w:sz w:val="20"/>
                <w:szCs w:val="20"/>
              </w:rPr>
            </w:pPr>
            <w:r w:rsidRPr="00C66B6D">
              <w:rPr>
                <w:rFonts w:cs="Arial"/>
                <w:b/>
                <w:color w:val="FF0000"/>
                <w:sz w:val="20"/>
                <w:szCs w:val="20"/>
              </w:rPr>
              <w:t xml:space="preserve">3° atividade </w:t>
            </w:r>
          </w:p>
          <w:p w:rsidR="00B61944" w:rsidRPr="00C66B6D" w:rsidRDefault="00B61944" w:rsidP="0068554D">
            <w:pPr>
              <w:spacing w:after="0"/>
              <w:rPr>
                <w:rFonts w:cs="Arial"/>
                <w:color w:val="FF0000"/>
                <w:sz w:val="20"/>
                <w:szCs w:val="20"/>
              </w:rPr>
            </w:pPr>
            <w:r w:rsidRPr="00C66B6D">
              <w:rPr>
                <w:rFonts w:cs="Arial"/>
                <w:color w:val="FF0000"/>
                <w:sz w:val="20"/>
                <w:szCs w:val="20"/>
              </w:rPr>
              <w:t>O professor deve pedir aos alunos que criem uma atividade de finalização.</w:t>
            </w:r>
          </w:p>
        </w:tc>
      </w:tr>
      <w:tr w:rsidR="00E41E0E" w:rsidRPr="00C66B6D" w:rsidTr="00E47C24">
        <w:trPr>
          <w:cantSplit/>
          <w:trHeight w:val="198"/>
        </w:trPr>
        <w:tc>
          <w:tcPr>
            <w:tcW w:w="8415" w:type="dxa"/>
            <w:gridSpan w:val="4"/>
            <w:tcBorders>
              <w:top w:val="double" w:sz="4" w:space="0" w:color="auto"/>
              <w:left w:val="double" w:sz="4" w:space="0" w:color="auto"/>
              <w:bottom w:val="double" w:sz="4" w:space="0" w:color="auto"/>
              <w:right w:val="double" w:sz="4" w:space="0" w:color="auto"/>
            </w:tcBorders>
            <w:vAlign w:val="center"/>
          </w:tcPr>
          <w:p w:rsidR="00B61944" w:rsidRPr="00C66B6D" w:rsidRDefault="00B61944" w:rsidP="0068554D">
            <w:pPr>
              <w:pStyle w:val="Cabealho"/>
              <w:spacing w:line="360" w:lineRule="auto"/>
              <w:rPr>
                <w:rFonts w:ascii="Arial" w:hAnsi="Arial" w:cs="Arial"/>
                <w:b/>
                <w:noProof/>
                <w:color w:val="FF0000"/>
                <w:sz w:val="20"/>
                <w:szCs w:val="20"/>
              </w:rPr>
            </w:pPr>
            <w:r w:rsidRPr="00C66B6D">
              <w:rPr>
                <w:rFonts w:ascii="Arial" w:hAnsi="Arial" w:cs="Arial"/>
                <w:b/>
                <w:noProof/>
                <w:color w:val="FF0000"/>
                <w:sz w:val="20"/>
                <w:szCs w:val="20"/>
              </w:rPr>
              <w:t>5º MOMENTO – COLETIVO</w:t>
            </w:r>
          </w:p>
        </w:tc>
        <w:tc>
          <w:tcPr>
            <w:tcW w:w="657" w:type="dxa"/>
            <w:tcBorders>
              <w:top w:val="double" w:sz="4" w:space="0" w:color="auto"/>
              <w:left w:val="double" w:sz="4" w:space="0" w:color="auto"/>
              <w:bottom w:val="double" w:sz="4" w:space="0" w:color="auto"/>
              <w:right w:val="double" w:sz="4" w:space="0" w:color="auto"/>
            </w:tcBorders>
            <w:vAlign w:val="center"/>
          </w:tcPr>
          <w:p w:rsidR="00B61944" w:rsidRPr="00C66B6D" w:rsidRDefault="00B61944" w:rsidP="0068554D">
            <w:pPr>
              <w:pStyle w:val="Cabealho"/>
              <w:spacing w:line="360" w:lineRule="auto"/>
              <w:rPr>
                <w:rFonts w:ascii="Arial" w:hAnsi="Arial" w:cs="Arial"/>
                <w:b/>
                <w:noProof/>
                <w:color w:val="FF0000"/>
                <w:sz w:val="20"/>
                <w:szCs w:val="20"/>
              </w:rPr>
            </w:pPr>
          </w:p>
        </w:tc>
      </w:tr>
      <w:tr w:rsidR="00E41E0E" w:rsidRPr="00C66B6D" w:rsidTr="0068554D">
        <w:trPr>
          <w:cantSplit/>
          <w:trHeight w:val="104"/>
        </w:trPr>
        <w:tc>
          <w:tcPr>
            <w:tcW w:w="9072" w:type="dxa"/>
            <w:gridSpan w:val="5"/>
            <w:tcBorders>
              <w:top w:val="double" w:sz="4" w:space="0" w:color="auto"/>
              <w:left w:val="double" w:sz="4" w:space="0" w:color="auto"/>
              <w:bottom w:val="double" w:sz="4" w:space="0" w:color="auto"/>
              <w:right w:val="double" w:sz="4" w:space="0" w:color="auto"/>
            </w:tcBorders>
            <w:vAlign w:val="center"/>
          </w:tcPr>
          <w:p w:rsidR="00B61944" w:rsidRPr="00C66B6D" w:rsidRDefault="00B61944" w:rsidP="0068554D">
            <w:pPr>
              <w:pStyle w:val="Cabealho"/>
              <w:spacing w:line="360" w:lineRule="auto"/>
              <w:rPr>
                <w:rFonts w:ascii="Arial" w:hAnsi="Arial" w:cs="Arial"/>
                <w:noProof/>
                <w:color w:val="FF0000"/>
                <w:sz w:val="20"/>
                <w:szCs w:val="20"/>
              </w:rPr>
            </w:pPr>
            <w:r w:rsidRPr="00C66B6D">
              <w:rPr>
                <w:rFonts w:ascii="Arial" w:hAnsi="Arial" w:cs="Arial"/>
                <w:noProof/>
                <w:color w:val="FF0000"/>
                <w:sz w:val="20"/>
                <w:szCs w:val="20"/>
              </w:rPr>
              <w:t>Coletivo (execução do esporte com regras definidas).</w:t>
            </w:r>
          </w:p>
        </w:tc>
      </w:tr>
      <w:tr w:rsidR="00E41E0E" w:rsidRPr="00C66B6D" w:rsidTr="00E47C24">
        <w:trPr>
          <w:cantSplit/>
          <w:trHeight w:val="178"/>
        </w:trPr>
        <w:tc>
          <w:tcPr>
            <w:tcW w:w="9072" w:type="dxa"/>
            <w:gridSpan w:val="5"/>
            <w:tcBorders>
              <w:top w:val="double" w:sz="4" w:space="0" w:color="auto"/>
              <w:left w:val="double" w:sz="4" w:space="0" w:color="auto"/>
              <w:bottom w:val="double" w:sz="4" w:space="0" w:color="auto"/>
              <w:right w:val="double" w:sz="4" w:space="0" w:color="auto"/>
            </w:tcBorders>
            <w:vAlign w:val="center"/>
          </w:tcPr>
          <w:p w:rsidR="00B61944" w:rsidRPr="00C66B6D" w:rsidRDefault="00B61944" w:rsidP="0068554D">
            <w:pPr>
              <w:pStyle w:val="Cabealho"/>
              <w:spacing w:line="360" w:lineRule="auto"/>
              <w:rPr>
                <w:rFonts w:ascii="Arial" w:hAnsi="Arial" w:cs="Arial"/>
                <w:b/>
                <w:noProof/>
                <w:color w:val="FF0000"/>
                <w:sz w:val="20"/>
                <w:szCs w:val="20"/>
              </w:rPr>
            </w:pPr>
            <w:r w:rsidRPr="00C66B6D">
              <w:rPr>
                <w:rFonts w:ascii="Arial" w:hAnsi="Arial" w:cs="Arial"/>
                <w:b/>
                <w:noProof/>
                <w:color w:val="FF0000"/>
                <w:sz w:val="20"/>
                <w:szCs w:val="20"/>
              </w:rPr>
              <w:t xml:space="preserve">6º MOMENTO – FINAL                                                                   </w:t>
            </w:r>
          </w:p>
        </w:tc>
      </w:tr>
      <w:tr w:rsidR="00E41E0E" w:rsidRPr="00C66B6D" w:rsidTr="0068554D">
        <w:trPr>
          <w:cantSplit/>
          <w:trHeight w:val="497"/>
        </w:trPr>
        <w:tc>
          <w:tcPr>
            <w:tcW w:w="9072" w:type="dxa"/>
            <w:gridSpan w:val="5"/>
            <w:tcBorders>
              <w:top w:val="double" w:sz="4" w:space="0" w:color="auto"/>
              <w:left w:val="double" w:sz="4" w:space="0" w:color="auto"/>
              <w:bottom w:val="double" w:sz="4" w:space="0" w:color="auto"/>
              <w:right w:val="double" w:sz="4" w:space="0" w:color="auto"/>
            </w:tcBorders>
            <w:vAlign w:val="center"/>
          </w:tcPr>
          <w:p w:rsidR="00B61944" w:rsidRPr="00C66B6D" w:rsidRDefault="00B61944" w:rsidP="006A7B97">
            <w:pPr>
              <w:pStyle w:val="Cabealho"/>
              <w:spacing w:line="360" w:lineRule="auto"/>
              <w:rPr>
                <w:rFonts w:ascii="Arial" w:hAnsi="Arial" w:cs="Arial"/>
                <w:noProof/>
                <w:color w:val="FF0000"/>
                <w:sz w:val="20"/>
                <w:szCs w:val="20"/>
              </w:rPr>
            </w:pPr>
            <w:r w:rsidRPr="00C66B6D">
              <w:rPr>
                <w:rFonts w:ascii="Arial" w:hAnsi="Arial" w:cs="Arial"/>
                <w:noProof/>
                <w:color w:val="FF0000"/>
                <w:sz w:val="20"/>
                <w:szCs w:val="20"/>
              </w:rPr>
              <w:t xml:space="preserve">Momentos </w:t>
            </w:r>
            <w:r w:rsidR="006A7B97" w:rsidRPr="00C66B6D">
              <w:rPr>
                <w:rFonts w:ascii="Arial" w:hAnsi="Arial" w:cs="Arial"/>
                <w:noProof/>
                <w:color w:val="FF0000"/>
                <w:sz w:val="20"/>
                <w:szCs w:val="20"/>
              </w:rPr>
              <w:t>no qual os</w:t>
            </w:r>
            <w:r w:rsidRPr="00C66B6D">
              <w:rPr>
                <w:rFonts w:ascii="Arial" w:hAnsi="Arial" w:cs="Arial"/>
                <w:noProof/>
                <w:color w:val="FF0000"/>
                <w:sz w:val="20"/>
                <w:szCs w:val="20"/>
              </w:rPr>
              <w:t xml:space="preserve"> alunos podem conversar </w:t>
            </w:r>
            <w:r w:rsidR="001B2379" w:rsidRPr="00C66B6D">
              <w:rPr>
                <w:rFonts w:ascii="Arial" w:hAnsi="Arial" w:cs="Arial"/>
                <w:noProof/>
                <w:color w:val="FF0000"/>
                <w:sz w:val="20"/>
                <w:szCs w:val="20"/>
              </w:rPr>
              <w:t>à vontade</w:t>
            </w:r>
            <w:r w:rsidRPr="00C66B6D">
              <w:rPr>
                <w:rFonts w:ascii="Arial" w:hAnsi="Arial" w:cs="Arial"/>
                <w:noProof/>
                <w:color w:val="FF0000"/>
                <w:sz w:val="20"/>
                <w:szCs w:val="20"/>
              </w:rPr>
              <w:t xml:space="preserve"> ( o professor deve perguntar rapidamente qual foi o aprendizado da aula)</w:t>
            </w:r>
          </w:p>
        </w:tc>
      </w:tr>
    </w:tbl>
    <w:p w:rsidR="00B61944" w:rsidRPr="00C66B6D" w:rsidRDefault="00B61944" w:rsidP="0068554D">
      <w:pPr>
        <w:spacing w:after="0"/>
        <w:jc w:val="both"/>
        <w:rPr>
          <w:rFonts w:cs="Arial"/>
          <w:b/>
          <w:color w:val="FF0000"/>
          <w:sz w:val="20"/>
          <w:szCs w:val="20"/>
        </w:rPr>
      </w:pPr>
    </w:p>
    <w:p w:rsidR="007215E4" w:rsidRPr="00C66B6D" w:rsidRDefault="007215E4" w:rsidP="0068554D">
      <w:pPr>
        <w:spacing w:after="0"/>
        <w:jc w:val="both"/>
        <w:rPr>
          <w:rFonts w:cs="Arial"/>
          <w:b/>
          <w:color w:val="FF0000"/>
          <w:sz w:val="20"/>
          <w:szCs w:val="20"/>
        </w:rPr>
      </w:pPr>
    </w:p>
    <w:p w:rsidR="00B61944" w:rsidRPr="00C66B6D" w:rsidRDefault="00B61944" w:rsidP="0068554D">
      <w:pPr>
        <w:spacing w:after="0"/>
        <w:jc w:val="both"/>
        <w:rPr>
          <w:rFonts w:cs="Arial"/>
          <w:b/>
          <w:color w:val="FF0000"/>
          <w:sz w:val="20"/>
          <w:szCs w:val="20"/>
        </w:rPr>
      </w:pPr>
      <w:r w:rsidRPr="00C66B6D">
        <w:rPr>
          <w:rFonts w:cs="Arial"/>
          <w:b/>
          <w:color w:val="FF0000"/>
          <w:sz w:val="20"/>
          <w:szCs w:val="20"/>
        </w:rPr>
        <w:t xml:space="preserve">PLANO DE AULA </w:t>
      </w:r>
      <w:proofErr w:type="gramStart"/>
      <w:r w:rsidRPr="00C66B6D">
        <w:rPr>
          <w:rFonts w:cs="Arial"/>
          <w:b/>
          <w:color w:val="FF0000"/>
          <w:sz w:val="20"/>
          <w:szCs w:val="20"/>
        </w:rPr>
        <w:t>7</w:t>
      </w:r>
      <w:proofErr w:type="gramEnd"/>
    </w:p>
    <w:p w:rsidR="00B61944" w:rsidRPr="00C66B6D" w:rsidRDefault="00B61944" w:rsidP="0068554D">
      <w:pPr>
        <w:spacing w:after="0"/>
        <w:jc w:val="both"/>
        <w:rPr>
          <w:rFonts w:cs="Arial"/>
          <w:b/>
          <w:color w:val="FF0000"/>
          <w:sz w:val="20"/>
          <w:szCs w:val="20"/>
        </w:rPr>
      </w:pPr>
    </w:p>
    <w:tbl>
      <w:tblPr>
        <w:tblW w:w="9072" w:type="dxa"/>
        <w:tblInd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3884"/>
        <w:gridCol w:w="2643"/>
        <w:gridCol w:w="2022"/>
        <w:gridCol w:w="523"/>
      </w:tblGrid>
      <w:tr w:rsidR="00E41E0E" w:rsidRPr="00C66B6D" w:rsidTr="00205B19">
        <w:trPr>
          <w:cantSplit/>
          <w:trHeight w:val="803"/>
        </w:trPr>
        <w:tc>
          <w:tcPr>
            <w:tcW w:w="3884" w:type="dxa"/>
            <w:tcBorders>
              <w:top w:val="double" w:sz="4" w:space="0" w:color="auto"/>
              <w:left w:val="double" w:sz="4" w:space="0" w:color="auto"/>
              <w:bottom w:val="double" w:sz="4" w:space="0" w:color="auto"/>
              <w:right w:val="double" w:sz="4" w:space="0" w:color="auto"/>
            </w:tcBorders>
            <w:vAlign w:val="center"/>
          </w:tcPr>
          <w:p w:rsidR="00B61944" w:rsidRPr="00C66B6D" w:rsidRDefault="00B61944" w:rsidP="0068554D">
            <w:pPr>
              <w:pStyle w:val="Cabealho"/>
              <w:spacing w:line="360" w:lineRule="auto"/>
              <w:rPr>
                <w:rFonts w:ascii="Arial" w:hAnsi="Arial" w:cs="Arial"/>
                <w:b/>
                <w:noProof/>
                <w:color w:val="FF0000"/>
                <w:sz w:val="20"/>
                <w:szCs w:val="20"/>
              </w:rPr>
            </w:pPr>
            <w:r w:rsidRPr="00C66B6D">
              <w:rPr>
                <w:rFonts w:ascii="Arial" w:hAnsi="Arial" w:cs="Arial"/>
                <w:b/>
                <w:noProof/>
                <w:color w:val="FF0000"/>
                <w:sz w:val="20"/>
                <w:szCs w:val="20"/>
              </w:rPr>
              <w:t>Público / Faixa Etária: 9 a 16 anos</w:t>
            </w:r>
          </w:p>
        </w:tc>
        <w:tc>
          <w:tcPr>
            <w:tcW w:w="2643" w:type="dxa"/>
            <w:tcBorders>
              <w:top w:val="double" w:sz="4" w:space="0" w:color="auto"/>
              <w:left w:val="double" w:sz="4" w:space="0" w:color="auto"/>
              <w:bottom w:val="double" w:sz="4" w:space="0" w:color="auto"/>
              <w:right w:val="double" w:sz="4" w:space="0" w:color="auto"/>
            </w:tcBorders>
            <w:vAlign w:val="center"/>
          </w:tcPr>
          <w:p w:rsidR="00B61944" w:rsidRPr="00C66B6D" w:rsidRDefault="00B61944" w:rsidP="0068554D">
            <w:pPr>
              <w:pStyle w:val="Cabealho"/>
              <w:spacing w:line="360" w:lineRule="auto"/>
              <w:rPr>
                <w:rFonts w:ascii="Arial" w:hAnsi="Arial" w:cs="Arial"/>
                <w:b/>
                <w:noProof/>
                <w:color w:val="FF0000"/>
                <w:sz w:val="20"/>
                <w:szCs w:val="20"/>
              </w:rPr>
            </w:pPr>
            <w:r w:rsidRPr="00C66B6D">
              <w:rPr>
                <w:rFonts w:ascii="Arial" w:hAnsi="Arial" w:cs="Arial"/>
                <w:b/>
                <w:noProof/>
                <w:color w:val="FF0000"/>
                <w:sz w:val="20"/>
                <w:szCs w:val="20"/>
              </w:rPr>
              <w:t>Modalidade: futebol</w:t>
            </w:r>
          </w:p>
        </w:tc>
        <w:tc>
          <w:tcPr>
            <w:tcW w:w="2545" w:type="dxa"/>
            <w:gridSpan w:val="2"/>
            <w:tcBorders>
              <w:top w:val="double" w:sz="4" w:space="0" w:color="auto"/>
              <w:left w:val="double" w:sz="4" w:space="0" w:color="auto"/>
              <w:bottom w:val="double" w:sz="4" w:space="0" w:color="auto"/>
              <w:right w:val="double" w:sz="4" w:space="0" w:color="auto"/>
            </w:tcBorders>
            <w:vAlign w:val="center"/>
          </w:tcPr>
          <w:p w:rsidR="00B61944" w:rsidRPr="00C66B6D" w:rsidRDefault="00B61944" w:rsidP="0068554D">
            <w:pPr>
              <w:pStyle w:val="Cabealho"/>
              <w:spacing w:line="360" w:lineRule="auto"/>
              <w:rPr>
                <w:rFonts w:ascii="Arial" w:hAnsi="Arial" w:cs="Arial"/>
                <w:b/>
                <w:noProof/>
                <w:color w:val="FF0000"/>
                <w:sz w:val="20"/>
                <w:szCs w:val="20"/>
              </w:rPr>
            </w:pPr>
            <w:r w:rsidRPr="00C66B6D">
              <w:rPr>
                <w:rFonts w:ascii="Arial" w:hAnsi="Arial" w:cs="Arial"/>
                <w:b/>
                <w:noProof/>
                <w:color w:val="FF0000"/>
                <w:sz w:val="20"/>
                <w:szCs w:val="20"/>
              </w:rPr>
              <w:t xml:space="preserve">Professor(a): </w:t>
            </w:r>
          </w:p>
          <w:p w:rsidR="00B61944" w:rsidRPr="00C66B6D" w:rsidRDefault="00B61944" w:rsidP="0068554D">
            <w:pPr>
              <w:pStyle w:val="Cabealho"/>
              <w:spacing w:line="360" w:lineRule="auto"/>
              <w:rPr>
                <w:rFonts w:ascii="Arial" w:hAnsi="Arial" w:cs="Arial"/>
                <w:b/>
                <w:noProof/>
                <w:color w:val="FF0000"/>
                <w:sz w:val="20"/>
                <w:szCs w:val="20"/>
              </w:rPr>
            </w:pPr>
            <w:r w:rsidRPr="00C66B6D">
              <w:rPr>
                <w:rFonts w:ascii="Arial" w:hAnsi="Arial" w:cs="Arial"/>
                <w:b/>
                <w:noProof/>
                <w:color w:val="FF0000"/>
                <w:sz w:val="20"/>
                <w:szCs w:val="20"/>
              </w:rPr>
              <w:t>Nailton Cerqueira de Souza</w:t>
            </w:r>
          </w:p>
        </w:tc>
      </w:tr>
      <w:tr w:rsidR="00E41E0E" w:rsidRPr="00C66B6D" w:rsidTr="00205B19">
        <w:trPr>
          <w:cantSplit/>
          <w:trHeight w:val="577"/>
        </w:trPr>
        <w:tc>
          <w:tcPr>
            <w:tcW w:w="6527" w:type="dxa"/>
            <w:gridSpan w:val="2"/>
            <w:tcBorders>
              <w:top w:val="double" w:sz="4" w:space="0" w:color="auto"/>
              <w:left w:val="double" w:sz="4" w:space="0" w:color="auto"/>
              <w:bottom w:val="double" w:sz="4" w:space="0" w:color="auto"/>
              <w:right w:val="double" w:sz="4" w:space="0" w:color="auto"/>
            </w:tcBorders>
            <w:vAlign w:val="center"/>
          </w:tcPr>
          <w:p w:rsidR="00B61944" w:rsidRPr="00C66B6D" w:rsidRDefault="00B61944" w:rsidP="0068554D">
            <w:pPr>
              <w:spacing w:after="0"/>
              <w:rPr>
                <w:rFonts w:cs="Arial"/>
                <w:color w:val="FF0000"/>
                <w:sz w:val="20"/>
                <w:szCs w:val="20"/>
              </w:rPr>
            </w:pPr>
            <w:r w:rsidRPr="00C66B6D">
              <w:rPr>
                <w:rFonts w:cs="Arial"/>
                <w:b/>
                <w:noProof/>
                <w:color w:val="FF0000"/>
                <w:sz w:val="20"/>
                <w:szCs w:val="20"/>
              </w:rPr>
              <w:t xml:space="preserve">Tema </w:t>
            </w:r>
            <w:r w:rsidR="00E9539C" w:rsidRPr="00C66B6D">
              <w:rPr>
                <w:rFonts w:cs="Arial"/>
                <w:b/>
                <w:noProof/>
                <w:color w:val="FF0000"/>
                <w:sz w:val="20"/>
                <w:szCs w:val="20"/>
              </w:rPr>
              <w:t>socioambiental</w:t>
            </w:r>
            <w:r w:rsidRPr="00C66B6D">
              <w:rPr>
                <w:rFonts w:cs="Arial"/>
                <w:b/>
                <w:noProof/>
                <w:color w:val="FF0000"/>
                <w:sz w:val="20"/>
                <w:szCs w:val="20"/>
              </w:rPr>
              <w:t xml:space="preserve">: </w:t>
            </w:r>
            <w:r w:rsidRPr="00C66B6D">
              <w:rPr>
                <w:rFonts w:cs="Arial"/>
                <w:noProof/>
                <w:color w:val="FF0000"/>
                <w:sz w:val="20"/>
                <w:szCs w:val="20"/>
              </w:rPr>
              <w:t>Ações socioambientalmente corretas.</w:t>
            </w:r>
          </w:p>
        </w:tc>
        <w:tc>
          <w:tcPr>
            <w:tcW w:w="2545" w:type="dxa"/>
            <w:gridSpan w:val="2"/>
            <w:tcBorders>
              <w:top w:val="double" w:sz="4" w:space="0" w:color="auto"/>
              <w:left w:val="double" w:sz="4" w:space="0" w:color="auto"/>
              <w:bottom w:val="double" w:sz="4" w:space="0" w:color="auto"/>
              <w:right w:val="double" w:sz="4" w:space="0" w:color="auto"/>
            </w:tcBorders>
            <w:vAlign w:val="center"/>
          </w:tcPr>
          <w:p w:rsidR="00B61944" w:rsidRPr="00C66B6D" w:rsidRDefault="00B61944" w:rsidP="0068554D">
            <w:pPr>
              <w:pStyle w:val="Cabealho"/>
              <w:spacing w:line="360" w:lineRule="auto"/>
              <w:rPr>
                <w:rFonts w:ascii="Arial" w:hAnsi="Arial" w:cs="Arial"/>
                <w:b/>
                <w:noProof/>
                <w:color w:val="FF0000"/>
                <w:sz w:val="20"/>
                <w:szCs w:val="20"/>
              </w:rPr>
            </w:pPr>
            <w:r w:rsidRPr="00C66B6D">
              <w:rPr>
                <w:rFonts w:ascii="Arial" w:hAnsi="Arial" w:cs="Arial"/>
                <w:b/>
                <w:noProof/>
                <w:color w:val="FF0000"/>
                <w:sz w:val="20"/>
                <w:szCs w:val="20"/>
              </w:rPr>
              <w:t xml:space="preserve">Tempo da aula: 90 min </w:t>
            </w:r>
          </w:p>
        </w:tc>
      </w:tr>
      <w:tr w:rsidR="00E41E0E" w:rsidRPr="00C66B6D" w:rsidTr="00205B19">
        <w:trPr>
          <w:cantSplit/>
          <w:trHeight w:val="191"/>
        </w:trPr>
        <w:tc>
          <w:tcPr>
            <w:tcW w:w="9072" w:type="dxa"/>
            <w:gridSpan w:val="4"/>
            <w:tcBorders>
              <w:top w:val="double" w:sz="4" w:space="0" w:color="auto"/>
              <w:left w:val="double" w:sz="4" w:space="0" w:color="auto"/>
              <w:bottom w:val="double" w:sz="4" w:space="0" w:color="auto"/>
              <w:right w:val="double" w:sz="4" w:space="0" w:color="auto"/>
            </w:tcBorders>
            <w:shd w:val="clear" w:color="auto" w:fill="D9D9D9"/>
            <w:vAlign w:val="center"/>
          </w:tcPr>
          <w:p w:rsidR="00B61944" w:rsidRPr="00C66B6D" w:rsidRDefault="00B61944" w:rsidP="0068554D">
            <w:pPr>
              <w:pStyle w:val="Cabealho"/>
              <w:spacing w:line="360" w:lineRule="auto"/>
              <w:rPr>
                <w:rFonts w:ascii="Arial" w:hAnsi="Arial" w:cs="Arial"/>
                <w:b/>
                <w:noProof/>
                <w:color w:val="FF0000"/>
                <w:sz w:val="20"/>
                <w:szCs w:val="20"/>
              </w:rPr>
            </w:pPr>
            <w:r w:rsidRPr="00C66B6D">
              <w:rPr>
                <w:rFonts w:ascii="Arial" w:hAnsi="Arial" w:cs="Arial"/>
                <w:b/>
                <w:noProof/>
                <w:color w:val="FF0000"/>
                <w:sz w:val="20"/>
                <w:szCs w:val="20"/>
              </w:rPr>
              <w:t>OBJETIVO(S):</w:t>
            </w:r>
          </w:p>
        </w:tc>
      </w:tr>
      <w:tr w:rsidR="00E41E0E" w:rsidRPr="00C66B6D" w:rsidTr="00205B19">
        <w:trPr>
          <w:cantSplit/>
          <w:trHeight w:val="732"/>
        </w:trPr>
        <w:tc>
          <w:tcPr>
            <w:tcW w:w="9072" w:type="dxa"/>
            <w:gridSpan w:val="4"/>
            <w:tcBorders>
              <w:top w:val="double" w:sz="4" w:space="0" w:color="auto"/>
              <w:left w:val="double" w:sz="4" w:space="0" w:color="auto"/>
              <w:bottom w:val="double" w:sz="4" w:space="0" w:color="auto"/>
              <w:right w:val="double" w:sz="4" w:space="0" w:color="auto"/>
            </w:tcBorders>
            <w:vAlign w:val="center"/>
          </w:tcPr>
          <w:p w:rsidR="00B61944" w:rsidRPr="00C66B6D" w:rsidRDefault="00B61944" w:rsidP="0068554D">
            <w:pPr>
              <w:spacing w:after="0"/>
              <w:rPr>
                <w:rFonts w:cs="Arial"/>
                <w:color w:val="FF0000"/>
                <w:sz w:val="20"/>
                <w:szCs w:val="20"/>
              </w:rPr>
            </w:pPr>
            <w:r w:rsidRPr="00C66B6D">
              <w:rPr>
                <w:rFonts w:cs="Arial"/>
                <w:color w:val="FF0000"/>
                <w:sz w:val="20"/>
                <w:szCs w:val="20"/>
              </w:rPr>
              <w:t xml:space="preserve">Esportivo: </w:t>
            </w:r>
            <w:r w:rsidR="006A7B97" w:rsidRPr="00C66B6D">
              <w:rPr>
                <w:rFonts w:cs="Arial"/>
                <w:color w:val="FF0000"/>
                <w:sz w:val="20"/>
                <w:szCs w:val="20"/>
              </w:rPr>
              <w:t>p</w:t>
            </w:r>
            <w:r w:rsidRPr="00C66B6D">
              <w:rPr>
                <w:rFonts w:cs="Arial"/>
                <w:color w:val="FF0000"/>
                <w:sz w:val="20"/>
                <w:szCs w:val="20"/>
              </w:rPr>
              <w:t>roporcionar aos alunos conhecimentos e vivências sobre um torneio de futebol.</w:t>
            </w:r>
          </w:p>
          <w:p w:rsidR="00B61944" w:rsidRPr="00C66B6D" w:rsidRDefault="00B61944" w:rsidP="0068554D">
            <w:pPr>
              <w:spacing w:after="0"/>
              <w:rPr>
                <w:rFonts w:cs="Arial"/>
                <w:color w:val="FF0000"/>
                <w:sz w:val="20"/>
                <w:szCs w:val="20"/>
              </w:rPr>
            </w:pPr>
            <w:r w:rsidRPr="00C66B6D">
              <w:rPr>
                <w:rFonts w:cs="Arial"/>
                <w:color w:val="FF0000"/>
                <w:sz w:val="20"/>
                <w:szCs w:val="20"/>
              </w:rPr>
              <w:t xml:space="preserve">Ambiental: oportunizar aos jovens </w:t>
            </w:r>
            <w:proofErr w:type="gramStart"/>
            <w:r w:rsidRPr="00C66B6D">
              <w:rPr>
                <w:rFonts w:cs="Arial"/>
                <w:color w:val="FF0000"/>
                <w:sz w:val="20"/>
                <w:szCs w:val="20"/>
              </w:rPr>
              <w:t>vivencias</w:t>
            </w:r>
            <w:proofErr w:type="gramEnd"/>
            <w:r w:rsidRPr="00C66B6D">
              <w:rPr>
                <w:rFonts w:cs="Arial"/>
                <w:color w:val="FF0000"/>
                <w:sz w:val="20"/>
                <w:szCs w:val="20"/>
              </w:rPr>
              <w:t xml:space="preserve"> práticas de exploração e bons tratos ambientais.  </w:t>
            </w:r>
          </w:p>
        </w:tc>
      </w:tr>
      <w:tr w:rsidR="00E41E0E" w:rsidRPr="00C66B6D" w:rsidTr="00205B19">
        <w:trPr>
          <w:cantSplit/>
          <w:trHeight w:val="298"/>
        </w:trPr>
        <w:tc>
          <w:tcPr>
            <w:tcW w:w="9072" w:type="dxa"/>
            <w:gridSpan w:val="4"/>
            <w:tcBorders>
              <w:top w:val="double" w:sz="4" w:space="0" w:color="auto"/>
              <w:left w:val="double" w:sz="4" w:space="0" w:color="auto"/>
              <w:bottom w:val="double" w:sz="4" w:space="0" w:color="auto"/>
              <w:right w:val="double" w:sz="4" w:space="0" w:color="auto"/>
            </w:tcBorders>
            <w:shd w:val="clear" w:color="auto" w:fill="D9D9D9"/>
            <w:vAlign w:val="center"/>
          </w:tcPr>
          <w:p w:rsidR="00B61944" w:rsidRPr="00C66B6D" w:rsidRDefault="00B61944" w:rsidP="0068554D">
            <w:pPr>
              <w:pStyle w:val="Cabealho"/>
              <w:spacing w:line="360" w:lineRule="auto"/>
              <w:rPr>
                <w:rFonts w:ascii="Arial" w:hAnsi="Arial" w:cs="Arial"/>
                <w:b/>
                <w:noProof/>
                <w:color w:val="FF0000"/>
                <w:sz w:val="20"/>
                <w:szCs w:val="20"/>
              </w:rPr>
            </w:pPr>
            <w:r w:rsidRPr="00C66B6D">
              <w:rPr>
                <w:rFonts w:ascii="Arial" w:hAnsi="Arial" w:cs="Arial"/>
                <w:b/>
                <w:noProof/>
                <w:color w:val="FF0000"/>
                <w:sz w:val="20"/>
                <w:szCs w:val="20"/>
              </w:rPr>
              <w:t>DESCRIÇÃO DA AULA / SEQUÊNCIA DE ATIVIDADES:</w:t>
            </w:r>
          </w:p>
        </w:tc>
      </w:tr>
      <w:tr w:rsidR="00E41E0E" w:rsidRPr="00C66B6D" w:rsidTr="00205B19">
        <w:trPr>
          <w:cantSplit/>
          <w:trHeight w:val="1159"/>
        </w:trPr>
        <w:tc>
          <w:tcPr>
            <w:tcW w:w="9072" w:type="dxa"/>
            <w:gridSpan w:val="4"/>
            <w:tcBorders>
              <w:top w:val="double" w:sz="4" w:space="0" w:color="auto"/>
              <w:left w:val="double" w:sz="4" w:space="0" w:color="auto"/>
              <w:right w:val="double" w:sz="4" w:space="0" w:color="auto"/>
            </w:tcBorders>
            <w:vAlign w:val="center"/>
          </w:tcPr>
          <w:p w:rsidR="00B61944" w:rsidRPr="00C66B6D" w:rsidRDefault="00B61944" w:rsidP="0068554D">
            <w:pPr>
              <w:spacing w:after="0"/>
              <w:rPr>
                <w:rFonts w:cs="Arial"/>
                <w:b/>
                <w:noProof/>
                <w:color w:val="FF0000"/>
                <w:sz w:val="20"/>
                <w:szCs w:val="20"/>
              </w:rPr>
            </w:pPr>
            <w:r w:rsidRPr="00C66B6D">
              <w:rPr>
                <w:rFonts w:cs="Arial"/>
                <w:b/>
                <w:noProof/>
                <w:color w:val="FF0000"/>
                <w:sz w:val="20"/>
                <w:szCs w:val="20"/>
              </w:rPr>
              <w:t xml:space="preserve">1º MOMENTO – “TEMPO LIVRE” </w:t>
            </w:r>
          </w:p>
          <w:p w:rsidR="00B61944" w:rsidRPr="00C66B6D" w:rsidRDefault="00B61944" w:rsidP="0068554D">
            <w:pPr>
              <w:spacing w:after="0"/>
              <w:rPr>
                <w:rFonts w:cs="Arial"/>
                <w:b/>
                <w:noProof/>
                <w:color w:val="FF0000"/>
                <w:sz w:val="20"/>
                <w:szCs w:val="20"/>
              </w:rPr>
            </w:pPr>
            <w:r w:rsidRPr="00C66B6D">
              <w:rPr>
                <w:rFonts w:cs="Arial"/>
                <w:b/>
                <w:noProof/>
                <w:color w:val="FF0000"/>
                <w:sz w:val="20"/>
                <w:szCs w:val="20"/>
              </w:rPr>
              <w:t xml:space="preserve">2º MOMENTO – RODA DE CONVERSAS                                                                                                            </w:t>
            </w:r>
          </w:p>
          <w:p w:rsidR="00B61944" w:rsidRPr="00C66B6D" w:rsidRDefault="00B61944" w:rsidP="0068554D">
            <w:pPr>
              <w:spacing w:after="0"/>
              <w:rPr>
                <w:rFonts w:cs="Arial"/>
                <w:color w:val="FF0000"/>
                <w:sz w:val="20"/>
                <w:szCs w:val="20"/>
              </w:rPr>
            </w:pPr>
            <w:r w:rsidRPr="00C66B6D">
              <w:rPr>
                <w:rFonts w:cs="Arial"/>
                <w:b/>
                <w:noProof/>
                <w:color w:val="FF0000"/>
                <w:sz w:val="20"/>
                <w:szCs w:val="20"/>
              </w:rPr>
              <w:t>3º MOMENTO – JOGO DESPORTIVO AMBIENTAL</w:t>
            </w:r>
          </w:p>
          <w:p w:rsidR="00B61944" w:rsidRPr="00C66B6D" w:rsidRDefault="00B61944" w:rsidP="0068554D">
            <w:pPr>
              <w:spacing w:after="0"/>
              <w:rPr>
                <w:rFonts w:cs="Arial"/>
                <w:color w:val="FF0000"/>
                <w:sz w:val="20"/>
                <w:szCs w:val="20"/>
              </w:rPr>
            </w:pPr>
            <w:r w:rsidRPr="00C66B6D">
              <w:rPr>
                <w:rFonts w:cs="Arial"/>
                <w:b/>
                <w:noProof/>
                <w:color w:val="FF0000"/>
                <w:sz w:val="20"/>
                <w:szCs w:val="20"/>
              </w:rPr>
              <w:t xml:space="preserve">4º MOMENTO – FINAL                                                                     </w:t>
            </w:r>
          </w:p>
        </w:tc>
      </w:tr>
      <w:tr w:rsidR="00E41E0E" w:rsidRPr="00C66B6D" w:rsidTr="00205B19">
        <w:trPr>
          <w:cantSplit/>
          <w:trHeight w:val="355"/>
        </w:trPr>
        <w:tc>
          <w:tcPr>
            <w:tcW w:w="8549" w:type="dxa"/>
            <w:gridSpan w:val="3"/>
            <w:tcBorders>
              <w:top w:val="double" w:sz="4" w:space="0" w:color="auto"/>
              <w:left w:val="double" w:sz="4" w:space="0" w:color="auto"/>
              <w:bottom w:val="double" w:sz="4" w:space="0" w:color="auto"/>
              <w:right w:val="double" w:sz="4" w:space="0" w:color="auto"/>
            </w:tcBorders>
            <w:vAlign w:val="center"/>
          </w:tcPr>
          <w:p w:rsidR="00B61944" w:rsidRPr="00C66B6D" w:rsidRDefault="00B61944" w:rsidP="0068554D">
            <w:pPr>
              <w:pStyle w:val="Cabealho"/>
              <w:spacing w:line="360" w:lineRule="auto"/>
              <w:rPr>
                <w:rFonts w:ascii="Arial" w:hAnsi="Arial" w:cs="Arial"/>
                <w:noProof/>
                <w:color w:val="FF0000"/>
                <w:sz w:val="20"/>
                <w:szCs w:val="20"/>
              </w:rPr>
            </w:pPr>
            <w:r w:rsidRPr="00C66B6D">
              <w:rPr>
                <w:rFonts w:ascii="Arial" w:hAnsi="Arial" w:cs="Arial"/>
                <w:b/>
                <w:noProof/>
                <w:color w:val="FF0000"/>
                <w:sz w:val="20"/>
                <w:szCs w:val="20"/>
              </w:rPr>
              <w:t>RECURSOS NECESSÁRIOS:</w:t>
            </w:r>
          </w:p>
        </w:tc>
        <w:tc>
          <w:tcPr>
            <w:tcW w:w="523" w:type="dxa"/>
            <w:tcBorders>
              <w:top w:val="double" w:sz="4" w:space="0" w:color="auto"/>
              <w:left w:val="double" w:sz="4" w:space="0" w:color="auto"/>
              <w:bottom w:val="double" w:sz="4" w:space="0" w:color="auto"/>
              <w:right w:val="double" w:sz="4" w:space="0" w:color="auto"/>
            </w:tcBorders>
            <w:vAlign w:val="center"/>
          </w:tcPr>
          <w:p w:rsidR="00B61944" w:rsidRPr="00C66B6D" w:rsidRDefault="00B61944" w:rsidP="0068554D">
            <w:pPr>
              <w:pStyle w:val="Cabealho"/>
              <w:spacing w:line="360" w:lineRule="auto"/>
              <w:rPr>
                <w:rFonts w:ascii="Arial" w:hAnsi="Arial" w:cs="Arial"/>
                <w:b/>
                <w:noProof/>
                <w:color w:val="FF0000"/>
                <w:sz w:val="20"/>
                <w:szCs w:val="20"/>
              </w:rPr>
            </w:pPr>
          </w:p>
        </w:tc>
      </w:tr>
      <w:tr w:rsidR="00E41E0E" w:rsidRPr="00C66B6D" w:rsidTr="00205B19">
        <w:trPr>
          <w:cantSplit/>
          <w:trHeight w:val="355"/>
        </w:trPr>
        <w:tc>
          <w:tcPr>
            <w:tcW w:w="8549" w:type="dxa"/>
            <w:gridSpan w:val="3"/>
            <w:tcBorders>
              <w:top w:val="double" w:sz="4" w:space="0" w:color="auto"/>
              <w:left w:val="double" w:sz="4" w:space="0" w:color="auto"/>
              <w:bottom w:val="double" w:sz="4" w:space="0" w:color="auto"/>
              <w:right w:val="double" w:sz="4" w:space="0" w:color="auto"/>
            </w:tcBorders>
            <w:vAlign w:val="center"/>
          </w:tcPr>
          <w:p w:rsidR="00B61944" w:rsidRPr="00C66B6D" w:rsidRDefault="00B61944" w:rsidP="0068554D">
            <w:pPr>
              <w:spacing w:after="0"/>
              <w:rPr>
                <w:rFonts w:cs="Arial"/>
                <w:color w:val="FF0000"/>
                <w:sz w:val="20"/>
                <w:szCs w:val="20"/>
              </w:rPr>
            </w:pPr>
            <w:r w:rsidRPr="00C66B6D">
              <w:rPr>
                <w:rFonts w:cs="Arial"/>
                <w:color w:val="FF0000"/>
                <w:sz w:val="20"/>
                <w:szCs w:val="20"/>
              </w:rPr>
              <w:t xml:space="preserve">Materiais de primeiros socorros </w:t>
            </w:r>
          </w:p>
        </w:tc>
        <w:tc>
          <w:tcPr>
            <w:tcW w:w="523" w:type="dxa"/>
            <w:tcBorders>
              <w:top w:val="double" w:sz="4" w:space="0" w:color="auto"/>
              <w:left w:val="double" w:sz="4" w:space="0" w:color="auto"/>
              <w:bottom w:val="double" w:sz="4" w:space="0" w:color="auto"/>
              <w:right w:val="double" w:sz="4" w:space="0" w:color="auto"/>
            </w:tcBorders>
            <w:vAlign w:val="center"/>
          </w:tcPr>
          <w:p w:rsidR="00B61944" w:rsidRPr="00C66B6D" w:rsidRDefault="00B61944" w:rsidP="0068554D">
            <w:pPr>
              <w:pStyle w:val="Cabealho"/>
              <w:spacing w:line="360" w:lineRule="auto"/>
              <w:rPr>
                <w:rFonts w:ascii="Arial" w:hAnsi="Arial" w:cs="Arial"/>
                <w:b/>
                <w:noProof/>
                <w:color w:val="FF0000"/>
                <w:sz w:val="20"/>
                <w:szCs w:val="20"/>
              </w:rPr>
            </w:pPr>
          </w:p>
        </w:tc>
      </w:tr>
      <w:tr w:rsidR="00E41E0E" w:rsidRPr="00C66B6D" w:rsidTr="00205B19">
        <w:trPr>
          <w:cantSplit/>
          <w:trHeight w:val="355"/>
        </w:trPr>
        <w:tc>
          <w:tcPr>
            <w:tcW w:w="8549" w:type="dxa"/>
            <w:gridSpan w:val="3"/>
            <w:tcBorders>
              <w:top w:val="double" w:sz="4" w:space="0" w:color="auto"/>
              <w:left w:val="double" w:sz="4" w:space="0" w:color="auto"/>
              <w:bottom w:val="double" w:sz="4" w:space="0" w:color="auto"/>
              <w:right w:val="double" w:sz="4" w:space="0" w:color="auto"/>
            </w:tcBorders>
            <w:vAlign w:val="center"/>
          </w:tcPr>
          <w:p w:rsidR="00B61944" w:rsidRPr="00C66B6D" w:rsidRDefault="00B61944" w:rsidP="0068554D">
            <w:pPr>
              <w:pStyle w:val="Cabealho"/>
              <w:spacing w:line="360" w:lineRule="auto"/>
              <w:rPr>
                <w:rFonts w:ascii="Arial" w:hAnsi="Arial" w:cs="Arial"/>
                <w:b/>
                <w:noProof/>
                <w:color w:val="FF0000"/>
                <w:sz w:val="20"/>
                <w:szCs w:val="20"/>
              </w:rPr>
            </w:pPr>
            <w:r w:rsidRPr="00C66B6D">
              <w:rPr>
                <w:rFonts w:ascii="Arial" w:hAnsi="Arial" w:cs="Arial"/>
                <w:b/>
                <w:noProof/>
                <w:color w:val="FF0000"/>
                <w:sz w:val="20"/>
                <w:szCs w:val="20"/>
              </w:rPr>
              <w:t xml:space="preserve">1º MOMENTO – “TEMPO LIVRE”                                                            </w:t>
            </w:r>
          </w:p>
        </w:tc>
        <w:tc>
          <w:tcPr>
            <w:tcW w:w="523" w:type="dxa"/>
            <w:tcBorders>
              <w:top w:val="double" w:sz="4" w:space="0" w:color="auto"/>
              <w:left w:val="double" w:sz="4" w:space="0" w:color="auto"/>
              <w:bottom w:val="double" w:sz="4" w:space="0" w:color="auto"/>
              <w:right w:val="double" w:sz="4" w:space="0" w:color="auto"/>
            </w:tcBorders>
            <w:vAlign w:val="center"/>
          </w:tcPr>
          <w:p w:rsidR="00B61944" w:rsidRPr="00C66B6D" w:rsidRDefault="00B61944" w:rsidP="0068554D">
            <w:pPr>
              <w:pStyle w:val="Cabealho"/>
              <w:spacing w:line="360" w:lineRule="auto"/>
              <w:rPr>
                <w:rFonts w:ascii="Arial" w:hAnsi="Arial" w:cs="Arial"/>
                <w:b/>
                <w:noProof/>
                <w:color w:val="FF0000"/>
                <w:sz w:val="20"/>
                <w:szCs w:val="20"/>
              </w:rPr>
            </w:pPr>
          </w:p>
        </w:tc>
      </w:tr>
      <w:tr w:rsidR="00E41E0E" w:rsidRPr="00C66B6D" w:rsidTr="00205B19">
        <w:trPr>
          <w:cantSplit/>
          <w:trHeight w:val="655"/>
        </w:trPr>
        <w:tc>
          <w:tcPr>
            <w:tcW w:w="9072" w:type="dxa"/>
            <w:gridSpan w:val="4"/>
            <w:tcBorders>
              <w:top w:val="double" w:sz="4" w:space="0" w:color="auto"/>
              <w:left w:val="double" w:sz="4" w:space="0" w:color="auto"/>
              <w:bottom w:val="double" w:sz="4" w:space="0" w:color="auto"/>
              <w:right w:val="double" w:sz="4" w:space="0" w:color="auto"/>
            </w:tcBorders>
            <w:vAlign w:val="center"/>
          </w:tcPr>
          <w:p w:rsidR="00B61944" w:rsidRPr="00C66B6D" w:rsidRDefault="00B61944" w:rsidP="006A7B97">
            <w:pPr>
              <w:spacing w:after="0"/>
              <w:rPr>
                <w:rFonts w:cs="Arial"/>
                <w:color w:val="FF0000"/>
                <w:sz w:val="20"/>
                <w:szCs w:val="20"/>
              </w:rPr>
            </w:pPr>
            <w:r w:rsidRPr="00C66B6D">
              <w:rPr>
                <w:rFonts w:cs="Arial"/>
                <w:noProof/>
                <w:color w:val="FF0000"/>
                <w:sz w:val="20"/>
                <w:szCs w:val="20"/>
              </w:rPr>
              <w:t xml:space="preserve">Momento </w:t>
            </w:r>
            <w:r w:rsidR="006A7B97" w:rsidRPr="00C66B6D">
              <w:rPr>
                <w:rFonts w:cs="Arial"/>
                <w:noProof/>
                <w:color w:val="FF0000"/>
                <w:sz w:val="20"/>
                <w:szCs w:val="20"/>
              </w:rPr>
              <w:t xml:space="preserve">no qual </w:t>
            </w:r>
            <w:r w:rsidRPr="00C66B6D">
              <w:rPr>
                <w:rFonts w:cs="Arial"/>
                <w:noProof/>
                <w:color w:val="FF0000"/>
                <w:sz w:val="20"/>
                <w:szCs w:val="20"/>
              </w:rPr>
              <w:t>o professor deve observar a</w:t>
            </w:r>
            <w:r w:rsidR="006A7B97" w:rsidRPr="00C66B6D">
              <w:rPr>
                <w:rFonts w:cs="Arial"/>
                <w:noProof/>
                <w:color w:val="FF0000"/>
                <w:sz w:val="20"/>
                <w:szCs w:val="20"/>
              </w:rPr>
              <w:t xml:space="preserve"> </w:t>
            </w:r>
            <w:r w:rsidRPr="00C66B6D">
              <w:rPr>
                <w:rFonts w:cs="Arial"/>
                <w:noProof/>
                <w:color w:val="FF0000"/>
                <w:sz w:val="20"/>
                <w:szCs w:val="20"/>
              </w:rPr>
              <w:t>interaç</w:t>
            </w:r>
            <w:r w:rsidR="006A7B97" w:rsidRPr="00C66B6D">
              <w:rPr>
                <w:rFonts w:cs="Arial"/>
                <w:noProof/>
                <w:color w:val="FF0000"/>
                <w:sz w:val="20"/>
                <w:szCs w:val="20"/>
              </w:rPr>
              <w:t>ão</w:t>
            </w:r>
            <w:r w:rsidRPr="00C66B6D">
              <w:rPr>
                <w:rFonts w:cs="Arial"/>
                <w:noProof/>
                <w:color w:val="FF0000"/>
                <w:sz w:val="20"/>
                <w:szCs w:val="20"/>
              </w:rPr>
              <w:t xml:space="preserve"> entre os alunos, ( formação de grupos, exclusão ou inclusão de alunos, participação de todos e etc).</w:t>
            </w:r>
          </w:p>
        </w:tc>
      </w:tr>
      <w:tr w:rsidR="00E41E0E" w:rsidRPr="00C66B6D" w:rsidTr="00205B19">
        <w:trPr>
          <w:cantSplit/>
          <w:trHeight w:val="361"/>
        </w:trPr>
        <w:tc>
          <w:tcPr>
            <w:tcW w:w="8549" w:type="dxa"/>
            <w:gridSpan w:val="3"/>
            <w:tcBorders>
              <w:top w:val="double" w:sz="4" w:space="0" w:color="auto"/>
              <w:left w:val="double" w:sz="4" w:space="0" w:color="auto"/>
              <w:bottom w:val="double" w:sz="4" w:space="0" w:color="auto"/>
              <w:right w:val="double" w:sz="4" w:space="0" w:color="auto"/>
            </w:tcBorders>
            <w:vAlign w:val="center"/>
          </w:tcPr>
          <w:p w:rsidR="00B61944" w:rsidRPr="00C66B6D" w:rsidRDefault="00B61944" w:rsidP="0068554D">
            <w:pPr>
              <w:spacing w:after="0"/>
              <w:rPr>
                <w:rFonts w:cs="Arial"/>
                <w:b/>
                <w:noProof/>
                <w:color w:val="FF0000"/>
                <w:sz w:val="20"/>
                <w:szCs w:val="20"/>
              </w:rPr>
            </w:pPr>
            <w:r w:rsidRPr="00C66B6D">
              <w:rPr>
                <w:rFonts w:cs="Arial"/>
                <w:b/>
                <w:noProof/>
                <w:color w:val="FF0000"/>
                <w:sz w:val="20"/>
                <w:szCs w:val="20"/>
              </w:rPr>
              <w:t>3º MOMENTO – SOCIOAMBIENTAL</w:t>
            </w:r>
          </w:p>
        </w:tc>
        <w:tc>
          <w:tcPr>
            <w:tcW w:w="523" w:type="dxa"/>
            <w:tcBorders>
              <w:top w:val="double" w:sz="4" w:space="0" w:color="auto"/>
              <w:left w:val="double" w:sz="4" w:space="0" w:color="auto"/>
              <w:bottom w:val="double" w:sz="4" w:space="0" w:color="auto"/>
              <w:right w:val="double" w:sz="4" w:space="0" w:color="auto"/>
            </w:tcBorders>
            <w:vAlign w:val="center"/>
          </w:tcPr>
          <w:p w:rsidR="00B61944" w:rsidRPr="00C66B6D" w:rsidRDefault="00B61944" w:rsidP="0068554D">
            <w:pPr>
              <w:pStyle w:val="Cabealho"/>
              <w:spacing w:line="360" w:lineRule="auto"/>
              <w:rPr>
                <w:rFonts w:ascii="Arial" w:hAnsi="Arial" w:cs="Arial"/>
                <w:b/>
                <w:noProof/>
                <w:color w:val="FF0000"/>
                <w:sz w:val="20"/>
                <w:szCs w:val="20"/>
              </w:rPr>
            </w:pPr>
          </w:p>
        </w:tc>
      </w:tr>
      <w:tr w:rsidR="00E41E0E" w:rsidRPr="00C66B6D" w:rsidTr="00205B19">
        <w:trPr>
          <w:cantSplit/>
          <w:trHeight w:val="1379"/>
        </w:trPr>
        <w:tc>
          <w:tcPr>
            <w:tcW w:w="9072" w:type="dxa"/>
            <w:gridSpan w:val="4"/>
            <w:tcBorders>
              <w:top w:val="double" w:sz="4" w:space="0" w:color="auto"/>
              <w:left w:val="double" w:sz="4" w:space="0" w:color="auto"/>
              <w:bottom w:val="double" w:sz="4" w:space="0" w:color="auto"/>
              <w:right w:val="double" w:sz="4" w:space="0" w:color="auto"/>
            </w:tcBorders>
            <w:vAlign w:val="center"/>
          </w:tcPr>
          <w:p w:rsidR="00B61944" w:rsidRPr="00C66B6D" w:rsidRDefault="00B61944" w:rsidP="0068554D">
            <w:pPr>
              <w:spacing w:after="0"/>
              <w:rPr>
                <w:rFonts w:cs="Arial"/>
                <w:color w:val="FF0000"/>
                <w:sz w:val="20"/>
                <w:szCs w:val="20"/>
              </w:rPr>
            </w:pPr>
            <w:r w:rsidRPr="00C66B6D">
              <w:rPr>
                <w:rFonts w:cs="Arial"/>
                <w:color w:val="FF0000"/>
                <w:sz w:val="20"/>
                <w:szCs w:val="20"/>
              </w:rPr>
              <w:lastRenderedPageBreak/>
              <w:t xml:space="preserve">Atividade </w:t>
            </w:r>
            <w:proofErr w:type="gramStart"/>
            <w:r w:rsidRPr="00C66B6D">
              <w:rPr>
                <w:rFonts w:cs="Arial"/>
                <w:color w:val="FF0000"/>
                <w:sz w:val="20"/>
                <w:szCs w:val="20"/>
              </w:rPr>
              <w:t>1</w:t>
            </w:r>
            <w:proofErr w:type="gramEnd"/>
          </w:p>
          <w:p w:rsidR="00B61944" w:rsidRPr="00C66B6D" w:rsidRDefault="00B61944" w:rsidP="0068554D">
            <w:pPr>
              <w:spacing w:after="0"/>
              <w:rPr>
                <w:rFonts w:cs="Arial"/>
                <w:color w:val="FF0000"/>
                <w:sz w:val="20"/>
                <w:szCs w:val="20"/>
              </w:rPr>
            </w:pPr>
            <w:r w:rsidRPr="00C66B6D">
              <w:rPr>
                <w:rFonts w:cs="Arial"/>
                <w:color w:val="FF0000"/>
                <w:sz w:val="20"/>
                <w:szCs w:val="20"/>
              </w:rPr>
              <w:t xml:space="preserve">Trilha ecológica (o professor </w:t>
            </w:r>
            <w:r w:rsidR="00034677" w:rsidRPr="00C66B6D">
              <w:rPr>
                <w:rFonts w:cs="Arial"/>
                <w:color w:val="FF0000"/>
                <w:sz w:val="20"/>
                <w:szCs w:val="20"/>
              </w:rPr>
              <w:t xml:space="preserve">fará </w:t>
            </w:r>
            <w:r w:rsidRPr="00C66B6D">
              <w:rPr>
                <w:rFonts w:cs="Arial"/>
                <w:color w:val="FF0000"/>
                <w:sz w:val="20"/>
                <w:szCs w:val="20"/>
              </w:rPr>
              <w:t>uma trilha com os jovens, por locais onde possa</w:t>
            </w:r>
            <w:r w:rsidR="00034677" w:rsidRPr="00C66B6D">
              <w:rPr>
                <w:rFonts w:cs="Arial"/>
                <w:color w:val="FF0000"/>
                <w:sz w:val="20"/>
                <w:szCs w:val="20"/>
              </w:rPr>
              <w:t>m</w:t>
            </w:r>
            <w:r w:rsidRPr="00C66B6D">
              <w:rPr>
                <w:rFonts w:cs="Arial"/>
                <w:color w:val="FF0000"/>
                <w:sz w:val="20"/>
                <w:szCs w:val="20"/>
              </w:rPr>
              <w:t xml:space="preserve"> ver e tocar elementos da natureza).</w:t>
            </w:r>
          </w:p>
          <w:p w:rsidR="00B61944" w:rsidRPr="00C66B6D" w:rsidRDefault="00B61944" w:rsidP="0068554D">
            <w:pPr>
              <w:spacing w:after="0"/>
              <w:rPr>
                <w:rFonts w:cs="Arial"/>
                <w:color w:val="FF0000"/>
                <w:sz w:val="20"/>
                <w:szCs w:val="20"/>
              </w:rPr>
            </w:pPr>
            <w:r w:rsidRPr="00C66B6D">
              <w:rPr>
                <w:rFonts w:cs="Arial"/>
                <w:color w:val="FF0000"/>
                <w:sz w:val="20"/>
                <w:szCs w:val="20"/>
              </w:rPr>
              <w:t xml:space="preserve">Atividade </w:t>
            </w:r>
            <w:proofErr w:type="gramStart"/>
            <w:r w:rsidRPr="00C66B6D">
              <w:rPr>
                <w:rFonts w:cs="Arial"/>
                <w:color w:val="FF0000"/>
                <w:sz w:val="20"/>
                <w:szCs w:val="20"/>
              </w:rPr>
              <w:t>2</w:t>
            </w:r>
            <w:proofErr w:type="gramEnd"/>
          </w:p>
          <w:p w:rsidR="00B61944" w:rsidRPr="00C66B6D" w:rsidRDefault="00B61944" w:rsidP="00034677">
            <w:pPr>
              <w:spacing w:after="0"/>
              <w:rPr>
                <w:rFonts w:cs="Arial"/>
                <w:color w:val="FF0000"/>
                <w:sz w:val="20"/>
                <w:szCs w:val="20"/>
              </w:rPr>
            </w:pPr>
            <w:r w:rsidRPr="00C66B6D">
              <w:rPr>
                <w:rFonts w:cs="Arial"/>
                <w:color w:val="FF0000"/>
                <w:sz w:val="20"/>
                <w:szCs w:val="20"/>
              </w:rPr>
              <w:t xml:space="preserve">O professor norteará uma atividade de plantio de </w:t>
            </w:r>
            <w:r w:rsidR="00683DAD" w:rsidRPr="00C66B6D">
              <w:rPr>
                <w:rFonts w:cs="Arial"/>
                <w:color w:val="FF0000"/>
                <w:sz w:val="20"/>
                <w:szCs w:val="20"/>
              </w:rPr>
              <w:t>árvore</w:t>
            </w:r>
            <w:r w:rsidRPr="00C66B6D">
              <w:rPr>
                <w:rFonts w:cs="Arial"/>
                <w:color w:val="FF0000"/>
                <w:sz w:val="20"/>
                <w:szCs w:val="20"/>
              </w:rPr>
              <w:t>s e plantas em um espaço</w:t>
            </w:r>
            <w:r w:rsidR="00034677" w:rsidRPr="00C66B6D">
              <w:rPr>
                <w:rFonts w:cs="Arial"/>
                <w:color w:val="FF0000"/>
                <w:sz w:val="20"/>
                <w:szCs w:val="20"/>
              </w:rPr>
              <w:t xml:space="preserve"> ao </w:t>
            </w:r>
            <w:proofErr w:type="gramStart"/>
            <w:r w:rsidR="00034677" w:rsidRPr="00C66B6D">
              <w:rPr>
                <w:rFonts w:cs="Arial"/>
                <w:color w:val="FF0000"/>
                <w:sz w:val="20"/>
                <w:szCs w:val="20"/>
              </w:rPr>
              <w:t>qual os</w:t>
            </w:r>
            <w:proofErr w:type="gramEnd"/>
            <w:r w:rsidR="00034677" w:rsidRPr="00C66B6D">
              <w:rPr>
                <w:rFonts w:cs="Arial"/>
                <w:color w:val="FF0000"/>
                <w:sz w:val="20"/>
                <w:szCs w:val="20"/>
              </w:rPr>
              <w:t xml:space="preserve"> alunos darão um nome.</w:t>
            </w:r>
            <w:r w:rsidRPr="00C66B6D">
              <w:rPr>
                <w:rFonts w:cs="Arial"/>
                <w:color w:val="FF0000"/>
                <w:sz w:val="20"/>
                <w:szCs w:val="20"/>
              </w:rPr>
              <w:t xml:space="preserve"> </w:t>
            </w:r>
          </w:p>
        </w:tc>
      </w:tr>
      <w:tr w:rsidR="00E41E0E" w:rsidRPr="00C66B6D" w:rsidTr="00205B19">
        <w:trPr>
          <w:cantSplit/>
          <w:trHeight w:val="373"/>
        </w:trPr>
        <w:tc>
          <w:tcPr>
            <w:tcW w:w="9072" w:type="dxa"/>
            <w:gridSpan w:val="4"/>
            <w:tcBorders>
              <w:top w:val="double" w:sz="4" w:space="0" w:color="auto"/>
              <w:left w:val="double" w:sz="4" w:space="0" w:color="auto"/>
              <w:bottom w:val="double" w:sz="4" w:space="0" w:color="auto"/>
              <w:right w:val="double" w:sz="4" w:space="0" w:color="auto"/>
            </w:tcBorders>
            <w:vAlign w:val="center"/>
          </w:tcPr>
          <w:p w:rsidR="00B61944" w:rsidRPr="00C66B6D" w:rsidRDefault="00B61944" w:rsidP="0068554D">
            <w:pPr>
              <w:pStyle w:val="Cabealho"/>
              <w:spacing w:line="360" w:lineRule="auto"/>
              <w:rPr>
                <w:rFonts w:ascii="Arial" w:hAnsi="Arial" w:cs="Arial"/>
                <w:b/>
                <w:noProof/>
                <w:color w:val="FF0000"/>
                <w:sz w:val="20"/>
                <w:szCs w:val="20"/>
              </w:rPr>
            </w:pPr>
            <w:r w:rsidRPr="00C66B6D">
              <w:rPr>
                <w:rFonts w:ascii="Arial" w:hAnsi="Arial" w:cs="Arial"/>
                <w:b/>
                <w:noProof/>
                <w:color w:val="FF0000"/>
                <w:sz w:val="20"/>
                <w:szCs w:val="20"/>
              </w:rPr>
              <w:t xml:space="preserve">4º MOMENTO – FINAL                                                                   </w:t>
            </w:r>
          </w:p>
        </w:tc>
      </w:tr>
      <w:tr w:rsidR="00E41E0E" w:rsidRPr="00C66B6D" w:rsidTr="00205B19">
        <w:trPr>
          <w:cantSplit/>
          <w:trHeight w:val="485"/>
        </w:trPr>
        <w:tc>
          <w:tcPr>
            <w:tcW w:w="9072" w:type="dxa"/>
            <w:gridSpan w:val="4"/>
            <w:tcBorders>
              <w:top w:val="double" w:sz="4" w:space="0" w:color="auto"/>
              <w:left w:val="double" w:sz="4" w:space="0" w:color="auto"/>
              <w:bottom w:val="double" w:sz="4" w:space="0" w:color="auto"/>
              <w:right w:val="double" w:sz="4" w:space="0" w:color="auto"/>
            </w:tcBorders>
            <w:vAlign w:val="center"/>
          </w:tcPr>
          <w:p w:rsidR="00B61944" w:rsidRPr="00C66B6D" w:rsidRDefault="00B61944" w:rsidP="00034677">
            <w:pPr>
              <w:pStyle w:val="Cabealho"/>
              <w:spacing w:line="360" w:lineRule="auto"/>
              <w:rPr>
                <w:rFonts w:ascii="Arial" w:hAnsi="Arial" w:cs="Arial"/>
                <w:noProof/>
                <w:color w:val="FF0000"/>
                <w:sz w:val="20"/>
                <w:szCs w:val="20"/>
              </w:rPr>
            </w:pPr>
            <w:r w:rsidRPr="00C66B6D">
              <w:rPr>
                <w:rFonts w:ascii="Arial" w:hAnsi="Arial" w:cs="Arial"/>
                <w:noProof/>
                <w:color w:val="FF0000"/>
                <w:sz w:val="20"/>
                <w:szCs w:val="20"/>
              </w:rPr>
              <w:t xml:space="preserve">Momento </w:t>
            </w:r>
            <w:r w:rsidR="00034677" w:rsidRPr="00C66B6D">
              <w:rPr>
                <w:rFonts w:ascii="Arial" w:hAnsi="Arial" w:cs="Arial"/>
                <w:noProof/>
                <w:color w:val="FF0000"/>
                <w:sz w:val="20"/>
                <w:szCs w:val="20"/>
              </w:rPr>
              <w:t xml:space="preserve">para </w:t>
            </w:r>
            <w:r w:rsidRPr="00C66B6D">
              <w:rPr>
                <w:rFonts w:ascii="Arial" w:hAnsi="Arial" w:cs="Arial"/>
                <w:noProof/>
                <w:color w:val="FF0000"/>
                <w:sz w:val="20"/>
                <w:szCs w:val="20"/>
              </w:rPr>
              <w:t>os alunos conversar</w:t>
            </w:r>
            <w:r w:rsidR="00E70A29" w:rsidRPr="00C66B6D">
              <w:rPr>
                <w:rFonts w:ascii="Arial" w:hAnsi="Arial" w:cs="Arial"/>
                <w:noProof/>
                <w:color w:val="FF0000"/>
                <w:sz w:val="20"/>
                <w:szCs w:val="20"/>
              </w:rPr>
              <w:t>em</w:t>
            </w:r>
            <w:r w:rsidRPr="00C66B6D">
              <w:rPr>
                <w:rFonts w:ascii="Arial" w:hAnsi="Arial" w:cs="Arial"/>
                <w:noProof/>
                <w:color w:val="FF0000"/>
                <w:sz w:val="20"/>
                <w:szCs w:val="20"/>
              </w:rPr>
              <w:t xml:space="preserve"> </w:t>
            </w:r>
            <w:r w:rsidR="001B2379" w:rsidRPr="00C66B6D">
              <w:rPr>
                <w:rFonts w:ascii="Arial" w:hAnsi="Arial" w:cs="Arial"/>
                <w:noProof/>
                <w:color w:val="FF0000"/>
                <w:sz w:val="20"/>
                <w:szCs w:val="20"/>
              </w:rPr>
              <w:t>à vontade</w:t>
            </w:r>
            <w:r w:rsidRPr="00C66B6D">
              <w:rPr>
                <w:rFonts w:ascii="Arial" w:hAnsi="Arial" w:cs="Arial"/>
                <w:noProof/>
                <w:color w:val="FF0000"/>
                <w:sz w:val="20"/>
                <w:szCs w:val="20"/>
              </w:rPr>
              <w:t xml:space="preserve"> (o professor deve perguntar rapidamente qual foi o aprendizado da aula)</w:t>
            </w:r>
          </w:p>
        </w:tc>
      </w:tr>
    </w:tbl>
    <w:p w:rsidR="00B61944" w:rsidRPr="00C66B6D" w:rsidRDefault="00B61944" w:rsidP="0068554D">
      <w:pPr>
        <w:spacing w:after="0"/>
        <w:jc w:val="both"/>
        <w:rPr>
          <w:rFonts w:cs="Arial"/>
          <w:b/>
          <w:color w:val="FF0000"/>
          <w:sz w:val="20"/>
          <w:szCs w:val="20"/>
        </w:rPr>
      </w:pPr>
    </w:p>
    <w:p w:rsidR="00E47C24" w:rsidRPr="00C66B6D" w:rsidRDefault="00E47C24" w:rsidP="0068554D">
      <w:pPr>
        <w:spacing w:after="0"/>
        <w:jc w:val="both"/>
        <w:rPr>
          <w:rFonts w:cs="Arial"/>
          <w:b/>
          <w:color w:val="FF0000"/>
          <w:sz w:val="20"/>
          <w:szCs w:val="20"/>
        </w:rPr>
      </w:pPr>
    </w:p>
    <w:p w:rsidR="00B61944" w:rsidRPr="00C66B6D" w:rsidRDefault="00B61944" w:rsidP="0068554D">
      <w:pPr>
        <w:spacing w:after="0"/>
        <w:jc w:val="both"/>
        <w:rPr>
          <w:rFonts w:cs="Arial"/>
          <w:b/>
          <w:color w:val="FF0000"/>
          <w:sz w:val="20"/>
          <w:szCs w:val="20"/>
        </w:rPr>
      </w:pPr>
      <w:r w:rsidRPr="00C66B6D">
        <w:rPr>
          <w:rFonts w:cs="Arial"/>
          <w:b/>
          <w:color w:val="FF0000"/>
          <w:sz w:val="20"/>
          <w:szCs w:val="20"/>
        </w:rPr>
        <w:t xml:space="preserve">PLANO DE AULA </w:t>
      </w:r>
      <w:proofErr w:type="gramStart"/>
      <w:r w:rsidRPr="00C66B6D">
        <w:rPr>
          <w:rFonts w:cs="Arial"/>
          <w:b/>
          <w:color w:val="FF0000"/>
          <w:sz w:val="20"/>
          <w:szCs w:val="20"/>
        </w:rPr>
        <w:t>8</w:t>
      </w:r>
      <w:proofErr w:type="gramEnd"/>
    </w:p>
    <w:p w:rsidR="00B61944" w:rsidRPr="00C66B6D" w:rsidRDefault="00B61944" w:rsidP="0068554D">
      <w:pPr>
        <w:spacing w:after="0"/>
        <w:jc w:val="both"/>
        <w:rPr>
          <w:rFonts w:cs="Arial"/>
          <w:b/>
          <w:color w:val="FF0000"/>
          <w:sz w:val="20"/>
          <w:szCs w:val="20"/>
        </w:rPr>
      </w:pPr>
    </w:p>
    <w:tbl>
      <w:tblPr>
        <w:tblW w:w="905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3673"/>
        <w:gridCol w:w="2501"/>
        <w:gridCol w:w="2392"/>
        <w:gridCol w:w="491"/>
      </w:tblGrid>
      <w:tr w:rsidR="00E41E0E" w:rsidRPr="00C66B6D" w:rsidTr="007215E4">
        <w:trPr>
          <w:cantSplit/>
          <w:trHeight w:val="949"/>
        </w:trPr>
        <w:tc>
          <w:tcPr>
            <w:tcW w:w="3673" w:type="dxa"/>
            <w:tcBorders>
              <w:top w:val="double" w:sz="4" w:space="0" w:color="auto"/>
              <w:left w:val="double" w:sz="4" w:space="0" w:color="auto"/>
              <w:bottom w:val="double" w:sz="4" w:space="0" w:color="auto"/>
              <w:right w:val="double" w:sz="4" w:space="0" w:color="auto"/>
            </w:tcBorders>
            <w:vAlign w:val="center"/>
          </w:tcPr>
          <w:p w:rsidR="00B61944" w:rsidRPr="00C66B6D" w:rsidRDefault="00B61944" w:rsidP="0068554D">
            <w:pPr>
              <w:pStyle w:val="Cabealho"/>
              <w:spacing w:line="360" w:lineRule="auto"/>
              <w:rPr>
                <w:rFonts w:ascii="Arial" w:hAnsi="Arial" w:cs="Arial"/>
                <w:b/>
                <w:noProof/>
                <w:color w:val="FF0000"/>
                <w:sz w:val="20"/>
                <w:szCs w:val="20"/>
              </w:rPr>
            </w:pPr>
            <w:r w:rsidRPr="00C66B6D">
              <w:rPr>
                <w:rFonts w:ascii="Arial" w:hAnsi="Arial" w:cs="Arial"/>
                <w:b/>
                <w:noProof/>
                <w:color w:val="FF0000"/>
                <w:sz w:val="20"/>
                <w:szCs w:val="20"/>
              </w:rPr>
              <w:t>Público / Faixa Etária: 9 a 16 anos</w:t>
            </w:r>
          </w:p>
        </w:tc>
        <w:tc>
          <w:tcPr>
            <w:tcW w:w="2501" w:type="dxa"/>
            <w:tcBorders>
              <w:top w:val="double" w:sz="4" w:space="0" w:color="auto"/>
              <w:left w:val="double" w:sz="4" w:space="0" w:color="auto"/>
              <w:bottom w:val="double" w:sz="4" w:space="0" w:color="auto"/>
              <w:right w:val="double" w:sz="4" w:space="0" w:color="auto"/>
            </w:tcBorders>
            <w:vAlign w:val="center"/>
          </w:tcPr>
          <w:p w:rsidR="00B61944" w:rsidRPr="00C66B6D" w:rsidRDefault="00B61944" w:rsidP="0068554D">
            <w:pPr>
              <w:pStyle w:val="Cabealho"/>
              <w:spacing w:line="360" w:lineRule="auto"/>
              <w:rPr>
                <w:rFonts w:ascii="Arial" w:hAnsi="Arial" w:cs="Arial"/>
                <w:b/>
                <w:noProof/>
                <w:color w:val="FF0000"/>
                <w:sz w:val="20"/>
                <w:szCs w:val="20"/>
              </w:rPr>
            </w:pPr>
            <w:r w:rsidRPr="00C66B6D">
              <w:rPr>
                <w:rFonts w:ascii="Arial" w:hAnsi="Arial" w:cs="Arial"/>
                <w:b/>
                <w:noProof/>
                <w:color w:val="FF0000"/>
                <w:sz w:val="20"/>
                <w:szCs w:val="20"/>
              </w:rPr>
              <w:t>Modalidade: futebol</w:t>
            </w:r>
          </w:p>
        </w:tc>
        <w:tc>
          <w:tcPr>
            <w:tcW w:w="2883" w:type="dxa"/>
            <w:gridSpan w:val="2"/>
            <w:tcBorders>
              <w:top w:val="double" w:sz="4" w:space="0" w:color="auto"/>
              <w:left w:val="double" w:sz="4" w:space="0" w:color="auto"/>
              <w:bottom w:val="double" w:sz="4" w:space="0" w:color="auto"/>
              <w:right w:val="double" w:sz="4" w:space="0" w:color="auto"/>
            </w:tcBorders>
            <w:vAlign w:val="center"/>
          </w:tcPr>
          <w:p w:rsidR="00B61944" w:rsidRPr="00C66B6D" w:rsidRDefault="00B61944" w:rsidP="0068554D">
            <w:pPr>
              <w:pStyle w:val="Cabealho"/>
              <w:spacing w:line="360" w:lineRule="auto"/>
              <w:rPr>
                <w:rFonts w:ascii="Arial" w:hAnsi="Arial" w:cs="Arial"/>
                <w:b/>
                <w:noProof/>
                <w:color w:val="FF0000"/>
                <w:sz w:val="20"/>
                <w:szCs w:val="20"/>
              </w:rPr>
            </w:pPr>
            <w:r w:rsidRPr="00C66B6D">
              <w:rPr>
                <w:rFonts w:ascii="Arial" w:hAnsi="Arial" w:cs="Arial"/>
                <w:b/>
                <w:noProof/>
                <w:color w:val="FF0000"/>
                <w:sz w:val="20"/>
                <w:szCs w:val="20"/>
              </w:rPr>
              <w:t xml:space="preserve">Professor(a): </w:t>
            </w:r>
          </w:p>
          <w:p w:rsidR="00B61944" w:rsidRPr="00C66B6D" w:rsidRDefault="00B61944" w:rsidP="0068554D">
            <w:pPr>
              <w:pStyle w:val="Cabealho"/>
              <w:spacing w:line="360" w:lineRule="auto"/>
              <w:rPr>
                <w:rFonts w:ascii="Arial" w:hAnsi="Arial" w:cs="Arial"/>
                <w:b/>
                <w:noProof/>
                <w:color w:val="FF0000"/>
                <w:sz w:val="20"/>
                <w:szCs w:val="20"/>
              </w:rPr>
            </w:pPr>
            <w:r w:rsidRPr="00C66B6D">
              <w:rPr>
                <w:rFonts w:ascii="Arial" w:hAnsi="Arial" w:cs="Arial"/>
                <w:b/>
                <w:noProof/>
                <w:color w:val="FF0000"/>
                <w:sz w:val="20"/>
                <w:szCs w:val="20"/>
              </w:rPr>
              <w:t>Nailton Cerqueira de Souza</w:t>
            </w:r>
          </w:p>
        </w:tc>
      </w:tr>
      <w:tr w:rsidR="00E41E0E" w:rsidRPr="00C66B6D" w:rsidTr="007215E4">
        <w:trPr>
          <w:cantSplit/>
          <w:trHeight w:val="982"/>
        </w:trPr>
        <w:tc>
          <w:tcPr>
            <w:tcW w:w="6174" w:type="dxa"/>
            <w:gridSpan w:val="2"/>
            <w:tcBorders>
              <w:top w:val="double" w:sz="4" w:space="0" w:color="auto"/>
              <w:left w:val="double" w:sz="4" w:space="0" w:color="auto"/>
              <w:bottom w:val="double" w:sz="4" w:space="0" w:color="auto"/>
              <w:right w:val="double" w:sz="4" w:space="0" w:color="auto"/>
            </w:tcBorders>
            <w:vAlign w:val="center"/>
          </w:tcPr>
          <w:p w:rsidR="00B61944" w:rsidRPr="00C66B6D" w:rsidRDefault="00B61944" w:rsidP="0068554D">
            <w:pPr>
              <w:spacing w:after="0"/>
              <w:rPr>
                <w:rFonts w:cs="Arial"/>
                <w:color w:val="FF0000"/>
                <w:sz w:val="20"/>
                <w:szCs w:val="20"/>
              </w:rPr>
            </w:pPr>
            <w:r w:rsidRPr="00C66B6D">
              <w:rPr>
                <w:rFonts w:cs="Arial"/>
                <w:b/>
                <w:noProof/>
                <w:color w:val="FF0000"/>
                <w:sz w:val="20"/>
                <w:szCs w:val="20"/>
              </w:rPr>
              <w:t xml:space="preserve">Tema </w:t>
            </w:r>
            <w:r w:rsidR="00E9539C" w:rsidRPr="00C66B6D">
              <w:rPr>
                <w:rFonts w:cs="Arial"/>
                <w:b/>
                <w:noProof/>
                <w:color w:val="FF0000"/>
                <w:sz w:val="20"/>
                <w:szCs w:val="20"/>
              </w:rPr>
              <w:t>socioambiental</w:t>
            </w:r>
            <w:r w:rsidRPr="00C66B6D">
              <w:rPr>
                <w:rFonts w:cs="Arial"/>
                <w:b/>
                <w:noProof/>
                <w:color w:val="FF0000"/>
                <w:sz w:val="20"/>
                <w:szCs w:val="20"/>
              </w:rPr>
              <w:t xml:space="preserve">: </w:t>
            </w:r>
            <w:r w:rsidRPr="00C66B6D">
              <w:rPr>
                <w:rFonts w:cs="Arial"/>
                <w:noProof/>
                <w:color w:val="FF0000"/>
                <w:sz w:val="20"/>
                <w:szCs w:val="20"/>
              </w:rPr>
              <w:t>Torneio de futebol sociambiental.</w:t>
            </w:r>
          </w:p>
        </w:tc>
        <w:tc>
          <w:tcPr>
            <w:tcW w:w="2883" w:type="dxa"/>
            <w:gridSpan w:val="2"/>
            <w:tcBorders>
              <w:top w:val="double" w:sz="4" w:space="0" w:color="auto"/>
              <w:left w:val="double" w:sz="4" w:space="0" w:color="auto"/>
              <w:bottom w:val="double" w:sz="4" w:space="0" w:color="auto"/>
              <w:right w:val="double" w:sz="4" w:space="0" w:color="auto"/>
            </w:tcBorders>
            <w:vAlign w:val="center"/>
          </w:tcPr>
          <w:p w:rsidR="00B61944" w:rsidRPr="00C66B6D" w:rsidRDefault="00B61944" w:rsidP="0068554D">
            <w:pPr>
              <w:pStyle w:val="Cabealho"/>
              <w:spacing w:line="360" w:lineRule="auto"/>
              <w:rPr>
                <w:rFonts w:ascii="Arial" w:hAnsi="Arial" w:cs="Arial"/>
                <w:b/>
                <w:noProof/>
                <w:color w:val="FF0000"/>
                <w:sz w:val="20"/>
                <w:szCs w:val="20"/>
              </w:rPr>
            </w:pPr>
            <w:r w:rsidRPr="00C66B6D">
              <w:rPr>
                <w:rFonts w:ascii="Arial" w:hAnsi="Arial" w:cs="Arial"/>
                <w:b/>
                <w:noProof/>
                <w:color w:val="FF0000"/>
                <w:sz w:val="20"/>
                <w:szCs w:val="20"/>
              </w:rPr>
              <w:t xml:space="preserve">Tempo da aula: 90 min </w:t>
            </w:r>
          </w:p>
        </w:tc>
      </w:tr>
      <w:tr w:rsidR="00E41E0E" w:rsidRPr="00C66B6D" w:rsidTr="007215E4">
        <w:trPr>
          <w:cantSplit/>
          <w:trHeight w:val="183"/>
        </w:trPr>
        <w:tc>
          <w:tcPr>
            <w:tcW w:w="9057" w:type="dxa"/>
            <w:gridSpan w:val="4"/>
            <w:tcBorders>
              <w:top w:val="double" w:sz="4" w:space="0" w:color="auto"/>
              <w:left w:val="double" w:sz="4" w:space="0" w:color="auto"/>
              <w:bottom w:val="double" w:sz="4" w:space="0" w:color="auto"/>
              <w:right w:val="double" w:sz="4" w:space="0" w:color="auto"/>
            </w:tcBorders>
            <w:shd w:val="clear" w:color="auto" w:fill="D9D9D9"/>
            <w:vAlign w:val="center"/>
          </w:tcPr>
          <w:p w:rsidR="00B61944" w:rsidRPr="00C66B6D" w:rsidRDefault="00B61944" w:rsidP="0068554D">
            <w:pPr>
              <w:pStyle w:val="Cabealho"/>
              <w:spacing w:line="360" w:lineRule="auto"/>
              <w:rPr>
                <w:rFonts w:ascii="Arial" w:hAnsi="Arial" w:cs="Arial"/>
                <w:b/>
                <w:noProof/>
                <w:color w:val="FF0000"/>
                <w:sz w:val="20"/>
                <w:szCs w:val="20"/>
              </w:rPr>
            </w:pPr>
            <w:r w:rsidRPr="00C66B6D">
              <w:rPr>
                <w:rFonts w:ascii="Arial" w:hAnsi="Arial" w:cs="Arial"/>
                <w:b/>
                <w:noProof/>
                <w:color w:val="FF0000"/>
                <w:sz w:val="20"/>
                <w:szCs w:val="20"/>
              </w:rPr>
              <w:t>OBJETIVO(S):</w:t>
            </w:r>
          </w:p>
        </w:tc>
      </w:tr>
      <w:tr w:rsidR="00E41E0E" w:rsidRPr="00C66B6D" w:rsidTr="007215E4">
        <w:trPr>
          <w:cantSplit/>
          <w:trHeight w:val="663"/>
        </w:trPr>
        <w:tc>
          <w:tcPr>
            <w:tcW w:w="9057" w:type="dxa"/>
            <w:gridSpan w:val="4"/>
            <w:tcBorders>
              <w:top w:val="double" w:sz="4" w:space="0" w:color="auto"/>
              <w:left w:val="double" w:sz="4" w:space="0" w:color="auto"/>
              <w:bottom w:val="double" w:sz="4" w:space="0" w:color="auto"/>
              <w:right w:val="double" w:sz="4" w:space="0" w:color="auto"/>
            </w:tcBorders>
            <w:vAlign w:val="center"/>
          </w:tcPr>
          <w:p w:rsidR="00B61944" w:rsidRPr="00C66B6D" w:rsidRDefault="00B61944" w:rsidP="0068554D">
            <w:pPr>
              <w:spacing w:after="0"/>
              <w:rPr>
                <w:rFonts w:cs="Arial"/>
                <w:color w:val="FF0000"/>
                <w:sz w:val="20"/>
                <w:szCs w:val="20"/>
              </w:rPr>
            </w:pPr>
            <w:r w:rsidRPr="00C66B6D">
              <w:rPr>
                <w:rFonts w:cs="Arial"/>
                <w:color w:val="FF0000"/>
                <w:sz w:val="20"/>
                <w:szCs w:val="20"/>
              </w:rPr>
              <w:t>Esportivo: Proporcionar aos alunos conhecimentos e vivências sobre um torneio de futebol.</w:t>
            </w:r>
          </w:p>
        </w:tc>
      </w:tr>
      <w:tr w:rsidR="00E41E0E" w:rsidRPr="00C66B6D" w:rsidTr="007215E4">
        <w:trPr>
          <w:cantSplit/>
          <w:trHeight w:val="287"/>
        </w:trPr>
        <w:tc>
          <w:tcPr>
            <w:tcW w:w="9057" w:type="dxa"/>
            <w:gridSpan w:val="4"/>
            <w:tcBorders>
              <w:top w:val="double" w:sz="4" w:space="0" w:color="auto"/>
              <w:left w:val="double" w:sz="4" w:space="0" w:color="auto"/>
              <w:bottom w:val="double" w:sz="4" w:space="0" w:color="auto"/>
              <w:right w:val="double" w:sz="4" w:space="0" w:color="auto"/>
            </w:tcBorders>
            <w:shd w:val="clear" w:color="auto" w:fill="D9D9D9"/>
            <w:vAlign w:val="center"/>
          </w:tcPr>
          <w:p w:rsidR="00B61944" w:rsidRPr="00C66B6D" w:rsidRDefault="00B61944" w:rsidP="0068554D">
            <w:pPr>
              <w:pStyle w:val="Cabealho"/>
              <w:spacing w:line="360" w:lineRule="auto"/>
              <w:rPr>
                <w:rFonts w:ascii="Arial" w:hAnsi="Arial" w:cs="Arial"/>
                <w:b/>
                <w:noProof/>
                <w:color w:val="FF0000"/>
                <w:sz w:val="20"/>
                <w:szCs w:val="20"/>
              </w:rPr>
            </w:pPr>
            <w:r w:rsidRPr="00C66B6D">
              <w:rPr>
                <w:rFonts w:ascii="Arial" w:hAnsi="Arial" w:cs="Arial"/>
                <w:b/>
                <w:noProof/>
                <w:color w:val="FF0000"/>
                <w:sz w:val="20"/>
                <w:szCs w:val="20"/>
              </w:rPr>
              <w:t>DESCRIÇÃO DA AULA / SEQUÊNCIA DE ATIVIDADES:</w:t>
            </w:r>
          </w:p>
        </w:tc>
      </w:tr>
      <w:tr w:rsidR="00E41E0E" w:rsidRPr="00C66B6D" w:rsidTr="007215E4">
        <w:trPr>
          <w:cantSplit/>
          <w:trHeight w:val="781"/>
        </w:trPr>
        <w:tc>
          <w:tcPr>
            <w:tcW w:w="9057" w:type="dxa"/>
            <w:gridSpan w:val="4"/>
            <w:tcBorders>
              <w:top w:val="double" w:sz="4" w:space="0" w:color="auto"/>
              <w:left w:val="double" w:sz="4" w:space="0" w:color="auto"/>
              <w:right w:val="double" w:sz="4" w:space="0" w:color="auto"/>
            </w:tcBorders>
            <w:vAlign w:val="center"/>
          </w:tcPr>
          <w:p w:rsidR="00B61944" w:rsidRPr="00C66B6D" w:rsidRDefault="00B61944" w:rsidP="0068554D">
            <w:pPr>
              <w:spacing w:after="0"/>
              <w:rPr>
                <w:rFonts w:cs="Arial"/>
                <w:b/>
                <w:noProof/>
                <w:color w:val="FF0000"/>
                <w:sz w:val="20"/>
                <w:szCs w:val="20"/>
              </w:rPr>
            </w:pPr>
            <w:r w:rsidRPr="00C66B6D">
              <w:rPr>
                <w:rFonts w:cs="Arial"/>
                <w:b/>
                <w:noProof/>
                <w:color w:val="FF0000"/>
                <w:sz w:val="20"/>
                <w:szCs w:val="20"/>
              </w:rPr>
              <w:t xml:space="preserve">1º MOMENTO –  TORNEIO DE FUTEBOL SOCIAMBIENTAL  </w:t>
            </w:r>
          </w:p>
          <w:p w:rsidR="00B61944" w:rsidRPr="00C66B6D" w:rsidRDefault="00B61944" w:rsidP="0068554D">
            <w:pPr>
              <w:spacing w:after="0"/>
              <w:rPr>
                <w:rFonts w:cs="Arial"/>
                <w:color w:val="FF0000"/>
                <w:sz w:val="20"/>
                <w:szCs w:val="20"/>
              </w:rPr>
            </w:pPr>
            <w:r w:rsidRPr="00C66B6D">
              <w:rPr>
                <w:rFonts w:cs="Arial"/>
                <w:b/>
                <w:noProof/>
                <w:color w:val="FF0000"/>
                <w:sz w:val="20"/>
                <w:szCs w:val="20"/>
              </w:rPr>
              <w:t xml:space="preserve">2º MOMENTO – FINAL                                                                     </w:t>
            </w:r>
          </w:p>
        </w:tc>
      </w:tr>
      <w:tr w:rsidR="00E41E0E" w:rsidRPr="00C66B6D" w:rsidTr="007215E4">
        <w:trPr>
          <w:cantSplit/>
          <w:trHeight w:val="340"/>
        </w:trPr>
        <w:tc>
          <w:tcPr>
            <w:tcW w:w="8566" w:type="dxa"/>
            <w:gridSpan w:val="3"/>
            <w:tcBorders>
              <w:top w:val="double" w:sz="4" w:space="0" w:color="auto"/>
              <w:left w:val="double" w:sz="4" w:space="0" w:color="auto"/>
              <w:bottom w:val="double" w:sz="4" w:space="0" w:color="auto"/>
              <w:right w:val="double" w:sz="4" w:space="0" w:color="auto"/>
            </w:tcBorders>
            <w:vAlign w:val="center"/>
          </w:tcPr>
          <w:p w:rsidR="00B61944" w:rsidRPr="00C66B6D" w:rsidRDefault="00B61944" w:rsidP="0068554D">
            <w:pPr>
              <w:pStyle w:val="Cabealho"/>
              <w:spacing w:line="360" w:lineRule="auto"/>
              <w:rPr>
                <w:rFonts w:ascii="Arial" w:hAnsi="Arial" w:cs="Arial"/>
                <w:noProof/>
                <w:color w:val="FF0000"/>
                <w:sz w:val="20"/>
                <w:szCs w:val="20"/>
              </w:rPr>
            </w:pPr>
            <w:r w:rsidRPr="00C66B6D">
              <w:rPr>
                <w:rFonts w:ascii="Arial" w:hAnsi="Arial" w:cs="Arial"/>
                <w:b/>
                <w:noProof/>
                <w:color w:val="FF0000"/>
                <w:sz w:val="20"/>
                <w:szCs w:val="20"/>
              </w:rPr>
              <w:t>RECURSOS NECESSÁRIOS:</w:t>
            </w:r>
          </w:p>
        </w:tc>
        <w:tc>
          <w:tcPr>
            <w:tcW w:w="491" w:type="dxa"/>
            <w:tcBorders>
              <w:top w:val="double" w:sz="4" w:space="0" w:color="auto"/>
              <w:left w:val="double" w:sz="4" w:space="0" w:color="auto"/>
              <w:bottom w:val="double" w:sz="4" w:space="0" w:color="auto"/>
              <w:right w:val="double" w:sz="4" w:space="0" w:color="auto"/>
            </w:tcBorders>
            <w:vAlign w:val="center"/>
          </w:tcPr>
          <w:p w:rsidR="00B61944" w:rsidRPr="00C66B6D" w:rsidRDefault="00B61944" w:rsidP="0068554D">
            <w:pPr>
              <w:pStyle w:val="Cabealho"/>
              <w:spacing w:line="360" w:lineRule="auto"/>
              <w:rPr>
                <w:rFonts w:ascii="Arial" w:hAnsi="Arial" w:cs="Arial"/>
                <w:b/>
                <w:noProof/>
                <w:color w:val="FF0000"/>
                <w:sz w:val="20"/>
                <w:szCs w:val="20"/>
              </w:rPr>
            </w:pPr>
          </w:p>
        </w:tc>
      </w:tr>
      <w:tr w:rsidR="00E41E0E" w:rsidRPr="00C66B6D" w:rsidTr="007215E4">
        <w:trPr>
          <w:cantSplit/>
          <w:trHeight w:val="340"/>
        </w:trPr>
        <w:tc>
          <w:tcPr>
            <w:tcW w:w="8566" w:type="dxa"/>
            <w:gridSpan w:val="3"/>
            <w:tcBorders>
              <w:top w:val="double" w:sz="4" w:space="0" w:color="auto"/>
              <w:left w:val="double" w:sz="4" w:space="0" w:color="auto"/>
              <w:bottom w:val="double" w:sz="4" w:space="0" w:color="auto"/>
              <w:right w:val="double" w:sz="4" w:space="0" w:color="auto"/>
            </w:tcBorders>
            <w:vAlign w:val="center"/>
          </w:tcPr>
          <w:p w:rsidR="00B61944" w:rsidRPr="00C66B6D" w:rsidRDefault="00B61944" w:rsidP="0068554D">
            <w:pPr>
              <w:pStyle w:val="Cabealho"/>
              <w:spacing w:line="360" w:lineRule="auto"/>
              <w:rPr>
                <w:rFonts w:ascii="Arial" w:hAnsi="Arial" w:cs="Arial"/>
                <w:noProof/>
                <w:color w:val="FF0000"/>
                <w:sz w:val="20"/>
                <w:szCs w:val="20"/>
              </w:rPr>
            </w:pPr>
            <w:r w:rsidRPr="00C66B6D">
              <w:rPr>
                <w:rFonts w:ascii="Arial" w:hAnsi="Arial" w:cs="Arial"/>
                <w:noProof/>
                <w:color w:val="FF0000"/>
                <w:sz w:val="20"/>
                <w:szCs w:val="20"/>
              </w:rPr>
              <w:t>Duas bolas de futebol.</w:t>
            </w:r>
          </w:p>
          <w:p w:rsidR="00B61944" w:rsidRPr="00C66B6D" w:rsidRDefault="00B61944" w:rsidP="0068554D">
            <w:pPr>
              <w:pStyle w:val="Cabealho"/>
              <w:spacing w:line="360" w:lineRule="auto"/>
              <w:rPr>
                <w:rFonts w:ascii="Arial" w:hAnsi="Arial" w:cs="Arial"/>
                <w:b/>
                <w:noProof/>
                <w:color w:val="FF0000"/>
                <w:sz w:val="20"/>
                <w:szCs w:val="20"/>
              </w:rPr>
            </w:pPr>
            <w:r w:rsidRPr="00C66B6D">
              <w:rPr>
                <w:rFonts w:ascii="Arial" w:hAnsi="Arial" w:cs="Arial"/>
                <w:noProof/>
                <w:color w:val="FF0000"/>
                <w:sz w:val="20"/>
                <w:szCs w:val="20"/>
              </w:rPr>
              <w:t>4 jogos de camisas ou coletes (cores diferentes).</w:t>
            </w:r>
          </w:p>
        </w:tc>
        <w:tc>
          <w:tcPr>
            <w:tcW w:w="491" w:type="dxa"/>
            <w:tcBorders>
              <w:top w:val="double" w:sz="4" w:space="0" w:color="auto"/>
              <w:left w:val="double" w:sz="4" w:space="0" w:color="auto"/>
              <w:bottom w:val="double" w:sz="4" w:space="0" w:color="auto"/>
              <w:right w:val="double" w:sz="4" w:space="0" w:color="auto"/>
            </w:tcBorders>
            <w:vAlign w:val="center"/>
          </w:tcPr>
          <w:p w:rsidR="00B61944" w:rsidRPr="00C66B6D" w:rsidRDefault="00B61944" w:rsidP="0068554D">
            <w:pPr>
              <w:pStyle w:val="Cabealho"/>
              <w:spacing w:line="360" w:lineRule="auto"/>
              <w:rPr>
                <w:rFonts w:ascii="Arial" w:hAnsi="Arial" w:cs="Arial"/>
                <w:b/>
                <w:noProof/>
                <w:color w:val="FF0000"/>
                <w:sz w:val="20"/>
                <w:szCs w:val="20"/>
              </w:rPr>
            </w:pPr>
          </w:p>
        </w:tc>
      </w:tr>
      <w:tr w:rsidR="00E41E0E" w:rsidRPr="00C66B6D" w:rsidTr="007215E4">
        <w:trPr>
          <w:cantSplit/>
          <w:trHeight w:val="372"/>
        </w:trPr>
        <w:tc>
          <w:tcPr>
            <w:tcW w:w="8566" w:type="dxa"/>
            <w:gridSpan w:val="3"/>
            <w:tcBorders>
              <w:top w:val="double" w:sz="4" w:space="0" w:color="auto"/>
              <w:left w:val="double" w:sz="4" w:space="0" w:color="auto"/>
              <w:bottom w:val="double" w:sz="4" w:space="0" w:color="auto"/>
              <w:right w:val="double" w:sz="4" w:space="0" w:color="auto"/>
            </w:tcBorders>
            <w:vAlign w:val="center"/>
          </w:tcPr>
          <w:p w:rsidR="00B61944" w:rsidRPr="00C66B6D" w:rsidRDefault="00B61944" w:rsidP="0068554D">
            <w:pPr>
              <w:spacing w:after="0"/>
              <w:rPr>
                <w:rFonts w:cs="Arial"/>
                <w:b/>
                <w:noProof/>
                <w:color w:val="FF0000"/>
                <w:sz w:val="20"/>
                <w:szCs w:val="20"/>
              </w:rPr>
            </w:pPr>
            <w:r w:rsidRPr="00C66B6D">
              <w:rPr>
                <w:rFonts w:cs="Arial"/>
                <w:b/>
                <w:noProof/>
                <w:color w:val="FF0000"/>
                <w:sz w:val="20"/>
                <w:szCs w:val="20"/>
              </w:rPr>
              <w:t>1º MOMENTO – TORNEIO DE FUTEBOL SOCIOAMBIENTAL</w:t>
            </w:r>
          </w:p>
        </w:tc>
        <w:tc>
          <w:tcPr>
            <w:tcW w:w="491" w:type="dxa"/>
            <w:tcBorders>
              <w:top w:val="double" w:sz="4" w:space="0" w:color="auto"/>
              <w:left w:val="double" w:sz="4" w:space="0" w:color="auto"/>
              <w:bottom w:val="double" w:sz="4" w:space="0" w:color="auto"/>
              <w:right w:val="double" w:sz="4" w:space="0" w:color="auto"/>
            </w:tcBorders>
            <w:vAlign w:val="center"/>
          </w:tcPr>
          <w:p w:rsidR="00B61944" w:rsidRPr="00C66B6D" w:rsidRDefault="00B61944" w:rsidP="0068554D">
            <w:pPr>
              <w:pStyle w:val="Cabealho"/>
              <w:spacing w:line="360" w:lineRule="auto"/>
              <w:rPr>
                <w:rFonts w:ascii="Arial" w:hAnsi="Arial" w:cs="Arial"/>
                <w:b/>
                <w:noProof/>
                <w:color w:val="FF0000"/>
                <w:sz w:val="20"/>
                <w:szCs w:val="20"/>
              </w:rPr>
            </w:pPr>
          </w:p>
        </w:tc>
      </w:tr>
      <w:tr w:rsidR="00E41E0E" w:rsidRPr="00C66B6D" w:rsidTr="007215E4">
        <w:trPr>
          <w:cantSplit/>
          <w:trHeight w:val="2655"/>
        </w:trPr>
        <w:tc>
          <w:tcPr>
            <w:tcW w:w="9057" w:type="dxa"/>
            <w:gridSpan w:val="4"/>
            <w:tcBorders>
              <w:top w:val="double" w:sz="4" w:space="0" w:color="auto"/>
              <w:left w:val="double" w:sz="4" w:space="0" w:color="auto"/>
              <w:bottom w:val="double" w:sz="4" w:space="0" w:color="auto"/>
              <w:right w:val="double" w:sz="4" w:space="0" w:color="auto"/>
            </w:tcBorders>
            <w:vAlign w:val="center"/>
          </w:tcPr>
          <w:p w:rsidR="00B61944" w:rsidRPr="00C66B6D" w:rsidRDefault="00B61944" w:rsidP="0068554D">
            <w:pPr>
              <w:spacing w:after="0"/>
              <w:rPr>
                <w:rFonts w:cs="Arial"/>
                <w:color w:val="FF0000"/>
                <w:sz w:val="20"/>
                <w:szCs w:val="20"/>
              </w:rPr>
            </w:pPr>
            <w:r w:rsidRPr="00C66B6D">
              <w:rPr>
                <w:rFonts w:cs="Arial"/>
                <w:color w:val="FF0000"/>
                <w:sz w:val="20"/>
                <w:szCs w:val="20"/>
              </w:rPr>
              <w:t>O torneio será realizado com quatro times, escolhidos por sorteio e nomeados A, B, C e D.</w:t>
            </w:r>
          </w:p>
          <w:p w:rsidR="00B61944" w:rsidRPr="00C66B6D" w:rsidRDefault="00B61944" w:rsidP="0068554D">
            <w:pPr>
              <w:spacing w:after="0"/>
              <w:rPr>
                <w:rFonts w:cs="Arial"/>
                <w:color w:val="FF0000"/>
                <w:sz w:val="20"/>
                <w:szCs w:val="20"/>
              </w:rPr>
            </w:pPr>
            <w:r w:rsidRPr="00C66B6D">
              <w:rPr>
                <w:rFonts w:cs="Arial"/>
                <w:color w:val="FF0000"/>
                <w:sz w:val="20"/>
                <w:szCs w:val="20"/>
              </w:rPr>
              <w:t xml:space="preserve">No primeiro dia o time A enfrentará o </w:t>
            </w:r>
            <w:r w:rsidR="00034677" w:rsidRPr="00C66B6D">
              <w:rPr>
                <w:rFonts w:cs="Arial"/>
                <w:color w:val="FF0000"/>
                <w:sz w:val="20"/>
                <w:szCs w:val="20"/>
              </w:rPr>
              <w:t>t</w:t>
            </w:r>
            <w:r w:rsidRPr="00C66B6D">
              <w:rPr>
                <w:rFonts w:cs="Arial"/>
                <w:color w:val="FF0000"/>
                <w:sz w:val="20"/>
                <w:szCs w:val="20"/>
              </w:rPr>
              <w:t xml:space="preserve">ime B e o </w:t>
            </w:r>
            <w:r w:rsidR="00034677" w:rsidRPr="00C66B6D">
              <w:rPr>
                <w:rFonts w:cs="Arial"/>
                <w:color w:val="FF0000"/>
                <w:sz w:val="20"/>
                <w:szCs w:val="20"/>
              </w:rPr>
              <w:t>t</w:t>
            </w:r>
            <w:r w:rsidRPr="00C66B6D">
              <w:rPr>
                <w:rFonts w:cs="Arial"/>
                <w:color w:val="FF0000"/>
                <w:sz w:val="20"/>
                <w:szCs w:val="20"/>
              </w:rPr>
              <w:t>ime C enfrentará o time D</w:t>
            </w:r>
            <w:r w:rsidR="00034677" w:rsidRPr="00C66B6D">
              <w:rPr>
                <w:rFonts w:cs="Arial"/>
                <w:color w:val="FF0000"/>
                <w:sz w:val="20"/>
                <w:szCs w:val="20"/>
              </w:rPr>
              <w:t>.</w:t>
            </w:r>
          </w:p>
          <w:p w:rsidR="00B61944" w:rsidRPr="00C66B6D" w:rsidRDefault="00B61944" w:rsidP="0068554D">
            <w:pPr>
              <w:spacing w:after="0"/>
              <w:rPr>
                <w:rFonts w:cs="Arial"/>
                <w:color w:val="FF0000"/>
                <w:sz w:val="20"/>
                <w:szCs w:val="20"/>
              </w:rPr>
            </w:pPr>
            <w:r w:rsidRPr="00C66B6D">
              <w:rPr>
                <w:rFonts w:cs="Arial"/>
                <w:color w:val="FF0000"/>
                <w:sz w:val="20"/>
                <w:szCs w:val="20"/>
              </w:rPr>
              <w:t xml:space="preserve">No segundo </w:t>
            </w:r>
            <w:r w:rsidR="00034677" w:rsidRPr="00C66B6D">
              <w:rPr>
                <w:rFonts w:cs="Arial"/>
                <w:color w:val="FF0000"/>
                <w:sz w:val="20"/>
                <w:szCs w:val="20"/>
              </w:rPr>
              <w:t>d</w:t>
            </w:r>
            <w:r w:rsidRPr="00C66B6D">
              <w:rPr>
                <w:rFonts w:cs="Arial"/>
                <w:color w:val="FF0000"/>
                <w:sz w:val="20"/>
                <w:szCs w:val="20"/>
              </w:rPr>
              <w:t>ia</w:t>
            </w:r>
            <w:r w:rsidR="00034677" w:rsidRPr="00C66B6D">
              <w:rPr>
                <w:rFonts w:cs="Arial"/>
                <w:color w:val="FF0000"/>
                <w:sz w:val="20"/>
                <w:szCs w:val="20"/>
              </w:rPr>
              <w:t>,</w:t>
            </w:r>
            <w:r w:rsidRPr="00C66B6D">
              <w:rPr>
                <w:rFonts w:cs="Arial"/>
                <w:color w:val="FF0000"/>
                <w:sz w:val="20"/>
                <w:szCs w:val="20"/>
              </w:rPr>
              <w:t xml:space="preserve"> o time A enfrentará o </w:t>
            </w:r>
            <w:r w:rsidR="00034677" w:rsidRPr="00C66B6D">
              <w:rPr>
                <w:rFonts w:cs="Arial"/>
                <w:color w:val="FF0000"/>
                <w:sz w:val="20"/>
                <w:szCs w:val="20"/>
              </w:rPr>
              <w:t>t</w:t>
            </w:r>
            <w:r w:rsidRPr="00C66B6D">
              <w:rPr>
                <w:rFonts w:cs="Arial"/>
                <w:color w:val="FF0000"/>
                <w:sz w:val="20"/>
                <w:szCs w:val="20"/>
              </w:rPr>
              <w:t xml:space="preserve">ime D e o </w:t>
            </w:r>
            <w:r w:rsidR="00034677" w:rsidRPr="00C66B6D">
              <w:rPr>
                <w:rFonts w:cs="Arial"/>
                <w:color w:val="FF0000"/>
                <w:sz w:val="20"/>
                <w:szCs w:val="20"/>
              </w:rPr>
              <w:t>t</w:t>
            </w:r>
            <w:r w:rsidRPr="00C66B6D">
              <w:rPr>
                <w:rFonts w:cs="Arial"/>
                <w:color w:val="FF0000"/>
                <w:sz w:val="20"/>
                <w:szCs w:val="20"/>
              </w:rPr>
              <w:t xml:space="preserve">ime B </w:t>
            </w:r>
            <w:r w:rsidR="00034677" w:rsidRPr="00C66B6D">
              <w:rPr>
                <w:rFonts w:cs="Arial"/>
                <w:color w:val="FF0000"/>
                <w:sz w:val="20"/>
                <w:szCs w:val="20"/>
              </w:rPr>
              <w:t>jogará contra</w:t>
            </w:r>
            <w:r w:rsidRPr="00C66B6D">
              <w:rPr>
                <w:rFonts w:cs="Arial"/>
                <w:color w:val="FF0000"/>
                <w:sz w:val="20"/>
                <w:szCs w:val="20"/>
              </w:rPr>
              <w:t xml:space="preserve"> o </w:t>
            </w:r>
            <w:r w:rsidR="00034677" w:rsidRPr="00C66B6D">
              <w:rPr>
                <w:rFonts w:cs="Arial"/>
                <w:color w:val="FF0000"/>
                <w:sz w:val="20"/>
                <w:szCs w:val="20"/>
              </w:rPr>
              <w:t>t</w:t>
            </w:r>
            <w:r w:rsidRPr="00C66B6D">
              <w:rPr>
                <w:rFonts w:cs="Arial"/>
                <w:color w:val="FF0000"/>
                <w:sz w:val="20"/>
                <w:szCs w:val="20"/>
              </w:rPr>
              <w:t xml:space="preserve">ime </w:t>
            </w:r>
            <w:proofErr w:type="gramStart"/>
            <w:r w:rsidRPr="00C66B6D">
              <w:rPr>
                <w:rFonts w:cs="Arial"/>
                <w:color w:val="FF0000"/>
                <w:sz w:val="20"/>
                <w:szCs w:val="20"/>
              </w:rPr>
              <w:t>C</w:t>
            </w:r>
            <w:proofErr w:type="gramEnd"/>
          </w:p>
          <w:p w:rsidR="00B61944" w:rsidRPr="00C66B6D" w:rsidRDefault="00B61944" w:rsidP="0068554D">
            <w:pPr>
              <w:spacing w:after="0"/>
              <w:rPr>
                <w:rFonts w:cs="Arial"/>
                <w:color w:val="FF0000"/>
                <w:sz w:val="20"/>
                <w:szCs w:val="20"/>
              </w:rPr>
            </w:pPr>
            <w:r w:rsidRPr="00C66B6D">
              <w:rPr>
                <w:rFonts w:cs="Arial"/>
                <w:color w:val="FF0000"/>
                <w:sz w:val="20"/>
                <w:szCs w:val="20"/>
              </w:rPr>
              <w:t>No terceiro dia</w:t>
            </w:r>
            <w:r w:rsidR="00034677" w:rsidRPr="00C66B6D">
              <w:rPr>
                <w:rFonts w:cs="Arial"/>
                <w:color w:val="FF0000"/>
                <w:sz w:val="20"/>
                <w:szCs w:val="20"/>
              </w:rPr>
              <w:t>,</w:t>
            </w:r>
            <w:r w:rsidRPr="00C66B6D">
              <w:rPr>
                <w:rFonts w:cs="Arial"/>
                <w:color w:val="FF0000"/>
                <w:sz w:val="20"/>
                <w:szCs w:val="20"/>
              </w:rPr>
              <w:t xml:space="preserve"> o </w:t>
            </w:r>
            <w:r w:rsidR="00034677" w:rsidRPr="00C66B6D">
              <w:rPr>
                <w:rFonts w:cs="Arial"/>
                <w:color w:val="FF0000"/>
                <w:sz w:val="20"/>
                <w:szCs w:val="20"/>
              </w:rPr>
              <w:t>t</w:t>
            </w:r>
            <w:r w:rsidRPr="00C66B6D">
              <w:rPr>
                <w:rFonts w:cs="Arial"/>
                <w:color w:val="FF0000"/>
                <w:sz w:val="20"/>
                <w:szCs w:val="20"/>
              </w:rPr>
              <w:t xml:space="preserve">ime A </w:t>
            </w:r>
            <w:proofErr w:type="spellStart"/>
            <w:r w:rsidR="00034677" w:rsidRPr="00C66B6D">
              <w:rPr>
                <w:rFonts w:cs="Arial"/>
                <w:color w:val="FF0000"/>
                <w:sz w:val="20"/>
                <w:szCs w:val="20"/>
              </w:rPr>
              <w:t>enfrentarã</w:t>
            </w:r>
            <w:proofErr w:type="spellEnd"/>
            <w:r w:rsidR="00034677" w:rsidRPr="00C66B6D">
              <w:rPr>
                <w:rFonts w:cs="Arial"/>
                <w:color w:val="FF0000"/>
                <w:sz w:val="20"/>
                <w:szCs w:val="20"/>
              </w:rPr>
              <w:t xml:space="preserve"> </w:t>
            </w:r>
            <w:r w:rsidRPr="00C66B6D">
              <w:rPr>
                <w:rFonts w:cs="Arial"/>
                <w:color w:val="FF0000"/>
                <w:sz w:val="20"/>
                <w:szCs w:val="20"/>
              </w:rPr>
              <w:t>C e</w:t>
            </w:r>
            <w:r w:rsidR="00034677" w:rsidRPr="00C66B6D">
              <w:rPr>
                <w:rFonts w:cs="Arial"/>
                <w:color w:val="FF0000"/>
                <w:sz w:val="20"/>
                <w:szCs w:val="20"/>
              </w:rPr>
              <w:t xml:space="preserve"> o</w:t>
            </w:r>
            <w:r w:rsidRPr="00C66B6D">
              <w:rPr>
                <w:rFonts w:cs="Arial"/>
                <w:color w:val="FF0000"/>
                <w:sz w:val="20"/>
                <w:szCs w:val="20"/>
              </w:rPr>
              <w:t xml:space="preserve"> D </w:t>
            </w:r>
            <w:r w:rsidR="00034677" w:rsidRPr="00C66B6D">
              <w:rPr>
                <w:rFonts w:cs="Arial"/>
                <w:color w:val="FF0000"/>
                <w:sz w:val="20"/>
                <w:szCs w:val="20"/>
              </w:rPr>
              <w:t xml:space="preserve">o time </w:t>
            </w:r>
            <w:r w:rsidRPr="00C66B6D">
              <w:rPr>
                <w:rFonts w:cs="Arial"/>
                <w:color w:val="FF0000"/>
                <w:sz w:val="20"/>
                <w:szCs w:val="20"/>
              </w:rPr>
              <w:t>B</w:t>
            </w:r>
            <w:r w:rsidR="00034677" w:rsidRPr="00C66B6D">
              <w:rPr>
                <w:rFonts w:cs="Arial"/>
                <w:color w:val="FF0000"/>
                <w:sz w:val="20"/>
                <w:szCs w:val="20"/>
              </w:rPr>
              <w:t>.</w:t>
            </w:r>
          </w:p>
          <w:p w:rsidR="00B61944" w:rsidRPr="00C66B6D" w:rsidRDefault="00B61944" w:rsidP="0068554D">
            <w:pPr>
              <w:spacing w:after="0"/>
              <w:rPr>
                <w:rFonts w:cs="Arial"/>
                <w:color w:val="FF0000"/>
                <w:sz w:val="20"/>
                <w:szCs w:val="20"/>
              </w:rPr>
            </w:pPr>
            <w:r w:rsidRPr="00C66B6D">
              <w:rPr>
                <w:rFonts w:cs="Arial"/>
                <w:color w:val="FF0000"/>
                <w:sz w:val="20"/>
                <w:szCs w:val="20"/>
              </w:rPr>
              <w:t>Os dois times que somarem mais pontos jogaram a partida final, que definirá o campeão.</w:t>
            </w:r>
          </w:p>
          <w:p w:rsidR="00B61944" w:rsidRPr="00C66B6D" w:rsidRDefault="00B61944" w:rsidP="0068554D">
            <w:pPr>
              <w:pStyle w:val="PargrafodaLista"/>
              <w:numPr>
                <w:ilvl w:val="0"/>
                <w:numId w:val="18"/>
              </w:numPr>
              <w:ind w:left="0"/>
              <w:rPr>
                <w:rFonts w:cs="Arial"/>
                <w:color w:val="FF0000"/>
                <w:sz w:val="20"/>
                <w:szCs w:val="20"/>
              </w:rPr>
            </w:pPr>
            <w:r w:rsidRPr="00C66B6D">
              <w:rPr>
                <w:rFonts w:cs="Arial"/>
                <w:color w:val="FF0000"/>
                <w:sz w:val="20"/>
                <w:szCs w:val="20"/>
              </w:rPr>
              <w:t>As regras de comportamento</w:t>
            </w:r>
            <w:r w:rsidR="00034677" w:rsidRPr="00C66B6D">
              <w:rPr>
                <w:rFonts w:cs="Arial"/>
                <w:color w:val="FF0000"/>
                <w:sz w:val="20"/>
                <w:szCs w:val="20"/>
              </w:rPr>
              <w:t xml:space="preserve"> e as punições</w:t>
            </w:r>
            <w:r w:rsidRPr="00C66B6D">
              <w:rPr>
                <w:rFonts w:cs="Arial"/>
                <w:color w:val="FF0000"/>
                <w:sz w:val="20"/>
                <w:szCs w:val="20"/>
              </w:rPr>
              <w:t xml:space="preserve"> devem ser criadas pelos alunos.</w:t>
            </w:r>
          </w:p>
          <w:p w:rsidR="005F75C2" w:rsidRPr="00C66B6D" w:rsidRDefault="00034677">
            <w:pPr>
              <w:pStyle w:val="PargrafodaLista"/>
              <w:numPr>
                <w:ilvl w:val="0"/>
                <w:numId w:val="18"/>
              </w:numPr>
              <w:ind w:left="0"/>
              <w:rPr>
                <w:rFonts w:ascii="Times New Roman" w:eastAsia="Times New Roman" w:hAnsi="Times New Roman" w:cs="Arial"/>
                <w:color w:val="FF0000"/>
                <w:sz w:val="20"/>
                <w:szCs w:val="20"/>
                <w:lang w:eastAsia="pt-BR"/>
              </w:rPr>
            </w:pPr>
            <w:r w:rsidRPr="00C66B6D">
              <w:rPr>
                <w:rFonts w:cs="Arial"/>
                <w:color w:val="FF0000"/>
                <w:sz w:val="20"/>
                <w:szCs w:val="20"/>
              </w:rPr>
              <w:t>A organização do</w:t>
            </w:r>
            <w:r w:rsidR="00B61944" w:rsidRPr="00C66B6D">
              <w:rPr>
                <w:rFonts w:cs="Arial"/>
                <w:color w:val="FF0000"/>
                <w:sz w:val="20"/>
                <w:szCs w:val="20"/>
              </w:rPr>
              <w:t xml:space="preserve"> evento deve cont</w:t>
            </w:r>
            <w:r w:rsidRPr="00C66B6D">
              <w:rPr>
                <w:rFonts w:cs="Arial"/>
                <w:color w:val="FF0000"/>
                <w:sz w:val="20"/>
                <w:szCs w:val="20"/>
              </w:rPr>
              <w:t>ar com</w:t>
            </w:r>
            <w:r w:rsidR="00B61944" w:rsidRPr="00C66B6D">
              <w:rPr>
                <w:rFonts w:cs="Arial"/>
                <w:color w:val="FF0000"/>
                <w:sz w:val="20"/>
                <w:szCs w:val="20"/>
              </w:rPr>
              <w:t xml:space="preserve"> </w:t>
            </w:r>
            <w:r w:rsidRPr="00C66B6D">
              <w:rPr>
                <w:rFonts w:cs="Arial"/>
                <w:color w:val="FF0000"/>
                <w:sz w:val="20"/>
                <w:szCs w:val="20"/>
              </w:rPr>
              <w:t xml:space="preserve">a </w:t>
            </w:r>
            <w:r w:rsidR="00B61944" w:rsidRPr="00C66B6D">
              <w:rPr>
                <w:rFonts w:cs="Arial"/>
                <w:color w:val="FF0000"/>
                <w:sz w:val="20"/>
                <w:szCs w:val="20"/>
              </w:rPr>
              <w:t>participação efetiva dos estudantes.</w:t>
            </w:r>
          </w:p>
        </w:tc>
      </w:tr>
      <w:tr w:rsidR="00E41E0E" w:rsidRPr="00C66B6D" w:rsidTr="007215E4">
        <w:trPr>
          <w:cantSplit/>
          <w:trHeight w:val="57"/>
        </w:trPr>
        <w:tc>
          <w:tcPr>
            <w:tcW w:w="9057" w:type="dxa"/>
            <w:gridSpan w:val="4"/>
            <w:tcBorders>
              <w:top w:val="double" w:sz="4" w:space="0" w:color="auto"/>
              <w:left w:val="double" w:sz="4" w:space="0" w:color="auto"/>
              <w:bottom w:val="double" w:sz="4" w:space="0" w:color="auto"/>
              <w:right w:val="double" w:sz="4" w:space="0" w:color="auto"/>
            </w:tcBorders>
            <w:vAlign w:val="center"/>
          </w:tcPr>
          <w:p w:rsidR="00B61944" w:rsidRPr="00C66B6D" w:rsidRDefault="00B61944" w:rsidP="0068554D">
            <w:pPr>
              <w:pStyle w:val="Cabealho"/>
              <w:spacing w:line="360" w:lineRule="auto"/>
              <w:rPr>
                <w:rFonts w:ascii="Arial" w:hAnsi="Arial" w:cs="Arial"/>
                <w:b/>
                <w:noProof/>
                <w:color w:val="FF0000"/>
                <w:sz w:val="20"/>
                <w:szCs w:val="20"/>
              </w:rPr>
            </w:pPr>
            <w:r w:rsidRPr="00C66B6D">
              <w:rPr>
                <w:rFonts w:ascii="Arial" w:hAnsi="Arial" w:cs="Arial"/>
                <w:b/>
                <w:noProof/>
                <w:color w:val="FF0000"/>
                <w:sz w:val="20"/>
                <w:szCs w:val="20"/>
              </w:rPr>
              <w:t xml:space="preserve">2º MOMENTO – FINAL                                                                   </w:t>
            </w:r>
          </w:p>
        </w:tc>
      </w:tr>
      <w:tr w:rsidR="00E41E0E" w:rsidRPr="00C66B6D" w:rsidTr="007215E4">
        <w:trPr>
          <w:cantSplit/>
          <w:trHeight w:val="358"/>
        </w:trPr>
        <w:tc>
          <w:tcPr>
            <w:tcW w:w="9057" w:type="dxa"/>
            <w:gridSpan w:val="4"/>
            <w:tcBorders>
              <w:top w:val="double" w:sz="4" w:space="0" w:color="auto"/>
              <w:left w:val="double" w:sz="4" w:space="0" w:color="auto"/>
              <w:bottom w:val="double" w:sz="4" w:space="0" w:color="auto"/>
              <w:right w:val="double" w:sz="4" w:space="0" w:color="auto"/>
            </w:tcBorders>
            <w:vAlign w:val="center"/>
          </w:tcPr>
          <w:p w:rsidR="00B61944" w:rsidRPr="00C66B6D" w:rsidRDefault="00B61944" w:rsidP="00034677">
            <w:pPr>
              <w:pStyle w:val="Cabealho"/>
              <w:spacing w:line="360" w:lineRule="auto"/>
              <w:rPr>
                <w:rFonts w:ascii="Arial" w:hAnsi="Arial" w:cs="Arial"/>
                <w:noProof/>
                <w:color w:val="FF0000"/>
                <w:sz w:val="20"/>
                <w:szCs w:val="20"/>
              </w:rPr>
            </w:pPr>
            <w:r w:rsidRPr="00C66B6D">
              <w:rPr>
                <w:rFonts w:ascii="Arial" w:hAnsi="Arial" w:cs="Arial"/>
                <w:noProof/>
                <w:color w:val="FF0000"/>
                <w:sz w:val="20"/>
                <w:szCs w:val="20"/>
              </w:rPr>
              <w:t xml:space="preserve">Momento </w:t>
            </w:r>
            <w:r w:rsidR="00034677" w:rsidRPr="00C66B6D">
              <w:rPr>
                <w:rFonts w:ascii="Arial" w:hAnsi="Arial" w:cs="Arial"/>
                <w:noProof/>
                <w:color w:val="FF0000"/>
                <w:sz w:val="20"/>
                <w:szCs w:val="20"/>
              </w:rPr>
              <w:t xml:space="preserve">durante o qual </w:t>
            </w:r>
            <w:r w:rsidRPr="00C66B6D">
              <w:rPr>
                <w:rFonts w:ascii="Arial" w:hAnsi="Arial" w:cs="Arial"/>
                <w:noProof/>
                <w:color w:val="FF0000"/>
                <w:sz w:val="20"/>
                <w:szCs w:val="20"/>
              </w:rPr>
              <w:t xml:space="preserve">os alunos podem conversar </w:t>
            </w:r>
            <w:r w:rsidR="001B2379" w:rsidRPr="00C66B6D">
              <w:rPr>
                <w:rFonts w:ascii="Arial" w:hAnsi="Arial" w:cs="Arial"/>
                <w:noProof/>
                <w:color w:val="FF0000"/>
                <w:sz w:val="20"/>
                <w:szCs w:val="20"/>
              </w:rPr>
              <w:t>à vontade</w:t>
            </w:r>
            <w:r w:rsidRPr="00C66B6D">
              <w:rPr>
                <w:rFonts w:ascii="Arial" w:hAnsi="Arial" w:cs="Arial"/>
                <w:noProof/>
                <w:color w:val="FF0000"/>
                <w:sz w:val="20"/>
                <w:szCs w:val="20"/>
              </w:rPr>
              <w:t xml:space="preserve"> ( o professor deve perguntar rapidamente sobre qual foi o aprendizado da aula).</w:t>
            </w:r>
          </w:p>
        </w:tc>
      </w:tr>
    </w:tbl>
    <w:p w:rsidR="0082707D" w:rsidRPr="00C66B6D" w:rsidRDefault="00B61944" w:rsidP="0082707D">
      <w:pPr>
        <w:spacing w:after="0" w:line="360" w:lineRule="auto"/>
        <w:jc w:val="both"/>
        <w:rPr>
          <w:rFonts w:cs="Arial"/>
          <w:b/>
          <w:color w:val="FF0000"/>
          <w:szCs w:val="24"/>
        </w:rPr>
      </w:pPr>
      <w:r w:rsidRPr="00C66B6D">
        <w:rPr>
          <w:rFonts w:cs="Arial"/>
          <w:b/>
          <w:color w:val="FF0000"/>
          <w:sz w:val="20"/>
          <w:szCs w:val="20"/>
        </w:rPr>
        <w:br w:type="page"/>
      </w:r>
    </w:p>
    <w:p w:rsidR="0082707D" w:rsidRPr="00E41E0E" w:rsidRDefault="0082707D" w:rsidP="0068554D">
      <w:pPr>
        <w:pStyle w:val="Textodecomentrio"/>
        <w:rPr>
          <w:rFonts w:cs="Arial"/>
          <w:b/>
          <w:color w:val="000000" w:themeColor="text1"/>
          <w:sz w:val="24"/>
          <w:szCs w:val="24"/>
        </w:rPr>
      </w:pPr>
      <w:proofErr w:type="gramStart"/>
      <w:r w:rsidRPr="00E41E0E">
        <w:rPr>
          <w:rFonts w:cs="Arial"/>
          <w:b/>
          <w:color w:val="000000" w:themeColor="text1"/>
          <w:sz w:val="24"/>
          <w:szCs w:val="24"/>
        </w:rPr>
        <w:lastRenderedPageBreak/>
        <w:t>8</w:t>
      </w:r>
      <w:proofErr w:type="gramEnd"/>
      <w:r w:rsidRPr="00E41E0E">
        <w:rPr>
          <w:rFonts w:cs="Arial"/>
          <w:b/>
          <w:color w:val="000000" w:themeColor="text1"/>
          <w:sz w:val="24"/>
          <w:szCs w:val="24"/>
        </w:rPr>
        <w:t xml:space="preserve"> WEBSITE</w:t>
      </w:r>
    </w:p>
    <w:p w:rsidR="0082707D" w:rsidRPr="00E41E0E" w:rsidRDefault="0082707D" w:rsidP="0068554D">
      <w:pPr>
        <w:pStyle w:val="Textodecomentrio"/>
        <w:rPr>
          <w:rFonts w:cs="Arial"/>
          <w:b/>
          <w:color w:val="000000" w:themeColor="text1"/>
          <w:sz w:val="24"/>
          <w:szCs w:val="24"/>
        </w:rPr>
      </w:pPr>
    </w:p>
    <w:p w:rsidR="00690E47" w:rsidRPr="00E41E0E" w:rsidRDefault="00690E47" w:rsidP="0068554D">
      <w:pPr>
        <w:pStyle w:val="Textodecomentrio"/>
        <w:rPr>
          <w:rFonts w:cs="Arial"/>
          <w:b/>
          <w:color w:val="000000" w:themeColor="text1"/>
          <w:sz w:val="24"/>
          <w:szCs w:val="24"/>
        </w:rPr>
      </w:pPr>
    </w:p>
    <w:p w:rsidR="00690E47" w:rsidRPr="00E41E0E" w:rsidRDefault="0082707D" w:rsidP="00690E47">
      <w:pPr>
        <w:spacing w:line="360" w:lineRule="auto"/>
        <w:jc w:val="both"/>
        <w:rPr>
          <w:rFonts w:cs="Arial"/>
          <w:noProof/>
          <w:color w:val="000000" w:themeColor="text1"/>
          <w:lang w:eastAsia="pt-BR"/>
        </w:rPr>
      </w:pPr>
      <w:r w:rsidRPr="00E41E0E">
        <w:rPr>
          <w:rFonts w:cs="Arial"/>
          <w:b/>
          <w:color w:val="000000" w:themeColor="text1"/>
          <w:szCs w:val="24"/>
        </w:rPr>
        <w:t xml:space="preserve"> </w:t>
      </w:r>
      <w:r w:rsidR="00690E47" w:rsidRPr="00E41E0E">
        <w:rPr>
          <w:rFonts w:cs="Arial"/>
          <w:b/>
          <w:color w:val="000000" w:themeColor="text1"/>
          <w:szCs w:val="24"/>
        </w:rPr>
        <w:tab/>
      </w:r>
      <w:r w:rsidR="00690E47" w:rsidRPr="00E41E0E">
        <w:rPr>
          <w:rFonts w:cs="Arial"/>
          <w:noProof/>
          <w:color w:val="000000" w:themeColor="text1"/>
          <w:lang w:eastAsia="pt-BR"/>
        </w:rPr>
        <w:t>O Marketing o</w:t>
      </w:r>
      <w:r w:rsidR="007D5B98" w:rsidRPr="00E41E0E">
        <w:rPr>
          <w:rFonts w:cs="Arial"/>
          <w:noProof/>
          <w:color w:val="000000" w:themeColor="text1"/>
          <w:lang w:eastAsia="pt-BR"/>
        </w:rPr>
        <w:t>n</w:t>
      </w:r>
      <w:r w:rsidR="00690E47" w:rsidRPr="00E41E0E">
        <w:rPr>
          <w:rFonts w:cs="Arial"/>
          <w:noProof/>
          <w:color w:val="000000" w:themeColor="text1"/>
          <w:lang w:eastAsia="pt-BR"/>
        </w:rPr>
        <w:t xml:space="preserve">line tornou-se um grande condutor de informações </w:t>
      </w:r>
      <w:r w:rsidR="007D5B98" w:rsidRPr="00E41E0E">
        <w:rPr>
          <w:rFonts w:cs="Arial"/>
          <w:noProof/>
          <w:color w:val="000000" w:themeColor="text1"/>
          <w:lang w:eastAsia="pt-BR"/>
        </w:rPr>
        <w:t>e</w:t>
      </w:r>
      <w:r w:rsidR="00690E47" w:rsidRPr="00E41E0E">
        <w:rPr>
          <w:rFonts w:cs="Arial"/>
          <w:noProof/>
          <w:color w:val="000000" w:themeColor="text1"/>
          <w:lang w:eastAsia="pt-BR"/>
        </w:rPr>
        <w:t xml:space="preserve"> não possu</w:t>
      </w:r>
      <w:r w:rsidR="007D5B98" w:rsidRPr="00E41E0E">
        <w:rPr>
          <w:rFonts w:cs="Arial"/>
          <w:noProof/>
          <w:color w:val="000000" w:themeColor="text1"/>
          <w:lang w:eastAsia="pt-BR"/>
        </w:rPr>
        <w:t>i</w:t>
      </w:r>
      <w:r w:rsidR="00690E47" w:rsidRPr="00E41E0E">
        <w:rPr>
          <w:rFonts w:cs="Arial"/>
          <w:noProof/>
          <w:color w:val="000000" w:themeColor="text1"/>
          <w:lang w:eastAsia="pt-BR"/>
        </w:rPr>
        <w:t xml:space="preserve"> limites geogr</w:t>
      </w:r>
      <w:r w:rsidR="007D5B98" w:rsidRPr="00E41E0E">
        <w:rPr>
          <w:rFonts w:cs="Arial"/>
          <w:noProof/>
          <w:color w:val="000000" w:themeColor="text1"/>
          <w:lang w:eastAsia="pt-BR"/>
        </w:rPr>
        <w:t>á</w:t>
      </w:r>
      <w:r w:rsidR="00690E47" w:rsidRPr="00E41E0E">
        <w:rPr>
          <w:rFonts w:cs="Arial"/>
          <w:noProof/>
          <w:color w:val="000000" w:themeColor="text1"/>
          <w:lang w:eastAsia="pt-BR"/>
        </w:rPr>
        <w:t>ficos</w:t>
      </w:r>
      <w:r w:rsidR="00315797">
        <w:rPr>
          <w:rFonts w:cs="Arial"/>
          <w:noProof/>
          <w:color w:val="000000" w:themeColor="text1"/>
          <w:lang w:eastAsia="pt-BR"/>
        </w:rPr>
        <w:t>.</w:t>
      </w:r>
      <w:r w:rsidR="00690E47" w:rsidRPr="00E41E0E">
        <w:rPr>
          <w:rFonts w:cs="Arial"/>
          <w:noProof/>
          <w:color w:val="000000" w:themeColor="text1"/>
          <w:lang w:eastAsia="pt-BR"/>
        </w:rPr>
        <w:t xml:space="preserve"> </w:t>
      </w:r>
      <w:r w:rsidR="00315797">
        <w:rPr>
          <w:rFonts w:cs="Arial"/>
          <w:noProof/>
          <w:color w:val="000000" w:themeColor="text1"/>
          <w:lang w:eastAsia="pt-BR"/>
        </w:rPr>
        <w:t>A</w:t>
      </w:r>
      <w:r w:rsidR="00690E47" w:rsidRPr="00E41E0E">
        <w:rPr>
          <w:rFonts w:cs="Arial"/>
          <w:noProof/>
          <w:color w:val="000000" w:themeColor="text1"/>
          <w:lang w:eastAsia="pt-BR"/>
        </w:rPr>
        <w:t>ssim</w:t>
      </w:r>
      <w:r w:rsidR="00315797">
        <w:rPr>
          <w:rFonts w:cs="Arial"/>
          <w:noProof/>
          <w:color w:val="000000" w:themeColor="text1"/>
          <w:lang w:eastAsia="pt-BR"/>
        </w:rPr>
        <w:t>,</w:t>
      </w:r>
      <w:r w:rsidR="00690E47" w:rsidRPr="00E41E0E">
        <w:rPr>
          <w:rFonts w:cs="Arial"/>
          <w:noProof/>
          <w:color w:val="000000" w:themeColor="text1"/>
          <w:lang w:eastAsia="pt-BR"/>
        </w:rPr>
        <w:t xml:space="preserve"> a metodologia proposta será replicada através do  site esporteemeioambiente.wordpress.com</w:t>
      </w:r>
      <w:r w:rsidR="007D5B98" w:rsidRPr="00E41E0E">
        <w:rPr>
          <w:rFonts w:cs="Arial"/>
          <w:noProof/>
          <w:color w:val="000000" w:themeColor="text1"/>
          <w:lang w:eastAsia="pt-BR"/>
        </w:rPr>
        <w:t xml:space="preserve"> </w:t>
      </w:r>
      <w:r w:rsidR="00690E47" w:rsidRPr="00E41E0E">
        <w:rPr>
          <w:rFonts w:cs="Arial"/>
          <w:noProof/>
          <w:color w:val="000000" w:themeColor="text1"/>
          <w:lang w:eastAsia="pt-BR"/>
        </w:rPr>
        <w:t xml:space="preserve"> </w:t>
      </w:r>
      <w:r w:rsidR="00315797">
        <w:rPr>
          <w:rFonts w:cs="Arial"/>
          <w:noProof/>
          <w:color w:val="000000" w:themeColor="text1"/>
          <w:lang w:eastAsia="pt-BR"/>
        </w:rPr>
        <w:t>para</w:t>
      </w:r>
      <w:r w:rsidR="00315797" w:rsidRPr="00E41E0E">
        <w:rPr>
          <w:rFonts w:cs="Arial"/>
          <w:noProof/>
          <w:color w:val="000000" w:themeColor="text1"/>
          <w:lang w:eastAsia="pt-BR"/>
        </w:rPr>
        <w:t xml:space="preserve"> </w:t>
      </w:r>
      <w:r w:rsidR="00690E47" w:rsidRPr="00E41E0E">
        <w:rPr>
          <w:rFonts w:cs="Arial"/>
          <w:noProof/>
          <w:color w:val="000000" w:themeColor="text1"/>
          <w:lang w:eastAsia="pt-BR"/>
        </w:rPr>
        <w:t>possibilitar um acesso amplo aos conte</w:t>
      </w:r>
      <w:r w:rsidR="007D5B98" w:rsidRPr="00E41E0E">
        <w:rPr>
          <w:rFonts w:cs="Arial"/>
          <w:noProof/>
          <w:color w:val="000000" w:themeColor="text1"/>
          <w:lang w:eastAsia="pt-BR"/>
        </w:rPr>
        <w:t>ú</w:t>
      </w:r>
      <w:r w:rsidR="00690E47" w:rsidRPr="00E41E0E">
        <w:rPr>
          <w:rFonts w:cs="Arial"/>
          <w:noProof/>
          <w:color w:val="000000" w:themeColor="text1"/>
          <w:lang w:eastAsia="pt-BR"/>
        </w:rPr>
        <w:t>dos voltados ao futebol socioeducacional (modelos de unidade did</w:t>
      </w:r>
      <w:r w:rsidR="00315797">
        <w:rPr>
          <w:rFonts w:cs="Arial"/>
          <w:noProof/>
          <w:color w:val="000000" w:themeColor="text1"/>
          <w:lang w:eastAsia="pt-BR"/>
        </w:rPr>
        <w:t>á</w:t>
      </w:r>
      <w:r w:rsidR="00690E47" w:rsidRPr="00E41E0E">
        <w:rPr>
          <w:rFonts w:cs="Arial"/>
          <w:noProof/>
          <w:color w:val="000000" w:themeColor="text1"/>
          <w:lang w:eastAsia="pt-BR"/>
        </w:rPr>
        <w:t>tica, planos de aula, jogos esportivos ambientais e interatividade).</w:t>
      </w:r>
    </w:p>
    <w:p w:rsidR="00690E47" w:rsidRPr="00E41E0E" w:rsidRDefault="00690E47" w:rsidP="00690E47">
      <w:pPr>
        <w:rPr>
          <w:noProof/>
          <w:color w:val="000000" w:themeColor="text1"/>
          <w:lang w:eastAsia="pt-BR"/>
        </w:rPr>
      </w:pPr>
      <w:r w:rsidRPr="00E41E0E">
        <w:rPr>
          <w:noProof/>
          <w:color w:val="000000" w:themeColor="text1"/>
          <w:lang w:eastAsia="pt-BR"/>
        </w:rPr>
        <w:drawing>
          <wp:inline distT="0" distB="0" distL="0" distR="0">
            <wp:extent cx="5400040" cy="2393579"/>
            <wp:effectExtent l="0" t="0" r="0" b="6985"/>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cstate="print"/>
                    <a:srcRect t="16461" r="1575" b="7285"/>
                    <a:stretch/>
                  </pic:blipFill>
                  <pic:spPr bwMode="auto">
                    <a:xfrm>
                      <a:off x="0" y="0"/>
                      <a:ext cx="5400040" cy="2393579"/>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690E47" w:rsidRPr="00E41E0E" w:rsidRDefault="00690E47" w:rsidP="00690E47">
      <w:pPr>
        <w:rPr>
          <w:noProof/>
          <w:color w:val="000000" w:themeColor="text1"/>
          <w:lang w:eastAsia="pt-BR"/>
        </w:rPr>
      </w:pPr>
    </w:p>
    <w:p w:rsidR="00690E47" w:rsidRPr="00E41E0E" w:rsidRDefault="00690E47" w:rsidP="00690E47">
      <w:pPr>
        <w:rPr>
          <w:noProof/>
          <w:color w:val="000000" w:themeColor="text1"/>
          <w:lang w:eastAsia="pt-BR"/>
        </w:rPr>
      </w:pPr>
      <w:r w:rsidRPr="00E41E0E">
        <w:rPr>
          <w:noProof/>
          <w:color w:val="000000" w:themeColor="text1"/>
          <w:lang w:eastAsia="pt-BR"/>
        </w:rPr>
        <w:drawing>
          <wp:inline distT="0" distB="0" distL="0" distR="0">
            <wp:extent cx="5401339" cy="2307265"/>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cstate="print"/>
                    <a:srcRect l="1776" t="17132" r="1301" b="9769"/>
                    <a:stretch/>
                  </pic:blipFill>
                  <pic:spPr bwMode="auto">
                    <a:xfrm>
                      <a:off x="0" y="0"/>
                      <a:ext cx="5415055" cy="2313124"/>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82707D" w:rsidRPr="00E41E0E" w:rsidRDefault="0082707D" w:rsidP="0068554D">
      <w:pPr>
        <w:pStyle w:val="Textodecomentrio"/>
        <w:rPr>
          <w:rFonts w:cs="Arial"/>
          <w:b/>
          <w:color w:val="000000" w:themeColor="text1"/>
          <w:sz w:val="24"/>
          <w:szCs w:val="24"/>
        </w:rPr>
      </w:pPr>
    </w:p>
    <w:p w:rsidR="0082707D" w:rsidRPr="00E41E0E" w:rsidRDefault="0082707D" w:rsidP="0068554D">
      <w:pPr>
        <w:pStyle w:val="Textodecomentrio"/>
        <w:rPr>
          <w:rFonts w:cs="Arial"/>
          <w:b/>
          <w:color w:val="000000" w:themeColor="text1"/>
          <w:sz w:val="24"/>
          <w:szCs w:val="24"/>
        </w:rPr>
      </w:pPr>
    </w:p>
    <w:p w:rsidR="0082707D" w:rsidRPr="00E41E0E" w:rsidRDefault="0082707D" w:rsidP="0068554D">
      <w:pPr>
        <w:pStyle w:val="Textodecomentrio"/>
        <w:rPr>
          <w:rFonts w:cs="Arial"/>
          <w:b/>
          <w:color w:val="000000" w:themeColor="text1"/>
          <w:sz w:val="24"/>
          <w:szCs w:val="24"/>
        </w:rPr>
      </w:pPr>
    </w:p>
    <w:p w:rsidR="0082707D" w:rsidRPr="00E41E0E" w:rsidRDefault="0082707D" w:rsidP="0068554D">
      <w:pPr>
        <w:pStyle w:val="Textodecomentrio"/>
        <w:rPr>
          <w:rFonts w:cs="Arial"/>
          <w:b/>
          <w:color w:val="000000" w:themeColor="text1"/>
          <w:sz w:val="24"/>
          <w:szCs w:val="24"/>
        </w:rPr>
      </w:pPr>
    </w:p>
    <w:p w:rsidR="0082707D" w:rsidRPr="00E41E0E" w:rsidRDefault="0082707D" w:rsidP="0068554D">
      <w:pPr>
        <w:pStyle w:val="Textodecomentrio"/>
        <w:rPr>
          <w:rFonts w:cs="Arial"/>
          <w:b/>
          <w:color w:val="000000" w:themeColor="text1"/>
          <w:sz w:val="24"/>
          <w:szCs w:val="24"/>
        </w:rPr>
      </w:pPr>
    </w:p>
    <w:p w:rsidR="0082707D" w:rsidRPr="00E41E0E" w:rsidRDefault="0082707D" w:rsidP="0068554D">
      <w:pPr>
        <w:pStyle w:val="Textodecomentrio"/>
        <w:rPr>
          <w:rFonts w:cs="Arial"/>
          <w:b/>
          <w:color w:val="000000" w:themeColor="text1"/>
          <w:sz w:val="24"/>
          <w:szCs w:val="24"/>
        </w:rPr>
      </w:pPr>
    </w:p>
    <w:p w:rsidR="0082707D" w:rsidRPr="00E41E0E" w:rsidRDefault="0082707D" w:rsidP="0068554D">
      <w:pPr>
        <w:pStyle w:val="Textodecomentrio"/>
        <w:rPr>
          <w:rFonts w:cs="Arial"/>
          <w:b/>
          <w:color w:val="000000" w:themeColor="text1"/>
          <w:sz w:val="24"/>
          <w:szCs w:val="24"/>
        </w:rPr>
      </w:pPr>
    </w:p>
    <w:p w:rsidR="0082707D" w:rsidRPr="00E41E0E" w:rsidRDefault="0082707D" w:rsidP="0068554D">
      <w:pPr>
        <w:pStyle w:val="Textodecomentrio"/>
        <w:rPr>
          <w:rFonts w:cs="Arial"/>
          <w:b/>
          <w:color w:val="000000" w:themeColor="text1"/>
          <w:sz w:val="24"/>
          <w:szCs w:val="24"/>
        </w:rPr>
      </w:pPr>
    </w:p>
    <w:p w:rsidR="00690E47" w:rsidRPr="00E41E0E" w:rsidRDefault="00690E47" w:rsidP="0068554D">
      <w:pPr>
        <w:pStyle w:val="Textodecomentrio"/>
        <w:rPr>
          <w:rFonts w:cs="Arial"/>
          <w:b/>
          <w:color w:val="000000" w:themeColor="text1"/>
          <w:sz w:val="24"/>
          <w:szCs w:val="24"/>
        </w:rPr>
      </w:pPr>
    </w:p>
    <w:p w:rsidR="00B61944" w:rsidRPr="00C66B6D" w:rsidRDefault="00A7133E" w:rsidP="0068554D">
      <w:pPr>
        <w:pStyle w:val="Textodecomentrio"/>
        <w:rPr>
          <w:rFonts w:cs="Arial"/>
          <w:b/>
          <w:color w:val="FF0000"/>
          <w:sz w:val="24"/>
          <w:szCs w:val="24"/>
          <w:lang w:val="es-AR"/>
        </w:rPr>
      </w:pPr>
      <w:r w:rsidRPr="00C66B6D">
        <w:rPr>
          <w:rFonts w:cs="Arial"/>
          <w:b/>
          <w:color w:val="FF0000"/>
          <w:sz w:val="24"/>
          <w:szCs w:val="24"/>
          <w:lang w:val="es-AR"/>
        </w:rPr>
        <w:lastRenderedPageBreak/>
        <w:t>REFERÊNCIAS</w:t>
      </w:r>
    </w:p>
    <w:p w:rsidR="00B61944" w:rsidRPr="00C66B6D" w:rsidRDefault="00B61944" w:rsidP="00DD3080">
      <w:pPr>
        <w:pStyle w:val="Textodecomentrio"/>
        <w:rPr>
          <w:rFonts w:cs="Arial"/>
          <w:color w:val="FF0000"/>
          <w:sz w:val="24"/>
          <w:szCs w:val="24"/>
          <w:lang w:val="es-AR"/>
        </w:rPr>
      </w:pPr>
    </w:p>
    <w:p w:rsidR="00B61944" w:rsidRPr="00C66B6D" w:rsidRDefault="00B61944" w:rsidP="00E73C67">
      <w:pPr>
        <w:pStyle w:val="Textodecomentrio"/>
        <w:rPr>
          <w:rFonts w:cs="Arial"/>
          <w:color w:val="FF0000"/>
          <w:sz w:val="24"/>
          <w:szCs w:val="24"/>
          <w:lang w:val="es-AR"/>
        </w:rPr>
      </w:pPr>
    </w:p>
    <w:p w:rsidR="00E73C67" w:rsidRPr="00C66B6D" w:rsidRDefault="00A7133E" w:rsidP="00E73C67">
      <w:pPr>
        <w:spacing w:after="0" w:line="240" w:lineRule="auto"/>
        <w:rPr>
          <w:rFonts w:cs="Arial"/>
          <w:color w:val="FF0000"/>
          <w:szCs w:val="24"/>
          <w:shd w:val="clear" w:color="auto" w:fill="FFFFFF"/>
        </w:rPr>
      </w:pPr>
      <w:bookmarkStart w:id="12" w:name="_Hlk503195276"/>
      <w:bookmarkStart w:id="13" w:name="_Hlk503644949"/>
      <w:r w:rsidRPr="00C66B6D">
        <w:rPr>
          <w:rFonts w:cs="Arial"/>
          <w:color w:val="FF0000"/>
          <w:szCs w:val="24"/>
          <w:shd w:val="clear" w:color="auto" w:fill="FFFFFF"/>
          <w:lang w:val="es-AR"/>
        </w:rPr>
        <w:t xml:space="preserve">ADORNO, S. "La </w:t>
      </w:r>
      <w:proofErr w:type="spellStart"/>
      <w:r w:rsidRPr="00C66B6D">
        <w:rPr>
          <w:rFonts w:cs="Arial"/>
          <w:color w:val="FF0000"/>
          <w:szCs w:val="24"/>
          <w:shd w:val="clear" w:color="auto" w:fill="FFFFFF"/>
          <w:lang w:val="es-AR"/>
        </w:rPr>
        <w:t>precoce</w:t>
      </w:r>
      <w:proofErr w:type="spellEnd"/>
      <w:r w:rsidRPr="00C66B6D">
        <w:rPr>
          <w:rFonts w:cs="Arial"/>
          <w:color w:val="FF0000"/>
          <w:szCs w:val="24"/>
          <w:shd w:val="clear" w:color="auto" w:fill="FFFFFF"/>
          <w:lang w:val="es-AR"/>
        </w:rPr>
        <w:t xml:space="preserve"> </w:t>
      </w:r>
      <w:proofErr w:type="spellStart"/>
      <w:r w:rsidRPr="00C66B6D">
        <w:rPr>
          <w:rFonts w:cs="Arial"/>
          <w:color w:val="FF0000"/>
          <w:szCs w:val="24"/>
          <w:shd w:val="clear" w:color="auto" w:fill="FFFFFF"/>
          <w:lang w:val="es-AR"/>
        </w:rPr>
        <w:t>esperienza</w:t>
      </w:r>
      <w:proofErr w:type="spellEnd"/>
      <w:r w:rsidRPr="00C66B6D">
        <w:rPr>
          <w:rFonts w:cs="Arial"/>
          <w:color w:val="FF0000"/>
          <w:szCs w:val="24"/>
          <w:shd w:val="clear" w:color="auto" w:fill="FFFFFF"/>
          <w:lang w:val="es-AR"/>
        </w:rPr>
        <w:t xml:space="preserve"> </w:t>
      </w:r>
      <w:proofErr w:type="spellStart"/>
      <w:r w:rsidRPr="00C66B6D">
        <w:rPr>
          <w:rFonts w:cs="Arial"/>
          <w:color w:val="FF0000"/>
          <w:szCs w:val="24"/>
          <w:shd w:val="clear" w:color="auto" w:fill="FFFFFF"/>
          <w:lang w:val="es-AR"/>
        </w:rPr>
        <w:t>della</w:t>
      </w:r>
      <w:proofErr w:type="spellEnd"/>
      <w:r w:rsidRPr="00C66B6D">
        <w:rPr>
          <w:rFonts w:cs="Arial"/>
          <w:color w:val="FF0000"/>
          <w:szCs w:val="24"/>
          <w:shd w:val="clear" w:color="auto" w:fill="FFFFFF"/>
          <w:lang w:val="es-AR"/>
        </w:rPr>
        <w:t xml:space="preserve"> </w:t>
      </w:r>
      <w:proofErr w:type="spellStart"/>
      <w:r w:rsidRPr="00C66B6D">
        <w:rPr>
          <w:rFonts w:cs="Arial"/>
          <w:color w:val="FF0000"/>
          <w:szCs w:val="24"/>
          <w:shd w:val="clear" w:color="auto" w:fill="FFFFFF"/>
          <w:lang w:val="es-AR"/>
        </w:rPr>
        <w:t>punizione</w:t>
      </w:r>
      <w:proofErr w:type="spellEnd"/>
      <w:r w:rsidRPr="00C66B6D">
        <w:rPr>
          <w:rFonts w:cs="Arial"/>
          <w:color w:val="FF0000"/>
          <w:szCs w:val="24"/>
          <w:shd w:val="clear" w:color="auto" w:fill="FFFFFF"/>
          <w:lang w:val="es-AR"/>
        </w:rPr>
        <w:t xml:space="preserve">". </w:t>
      </w:r>
      <w:r w:rsidR="00E73C67" w:rsidRPr="00C66B6D">
        <w:rPr>
          <w:rFonts w:cs="Arial"/>
          <w:color w:val="FF0000"/>
          <w:szCs w:val="24"/>
          <w:shd w:val="clear" w:color="auto" w:fill="FFFFFF"/>
        </w:rPr>
        <w:t xml:space="preserve">In: MARTINS, J. </w:t>
      </w:r>
      <w:proofErr w:type="gramStart"/>
      <w:r w:rsidR="00E73C67" w:rsidRPr="00C66B6D">
        <w:rPr>
          <w:rFonts w:cs="Arial"/>
          <w:color w:val="FF0000"/>
          <w:szCs w:val="24"/>
          <w:shd w:val="clear" w:color="auto" w:fill="FFFFFF"/>
        </w:rPr>
        <w:t>de</w:t>
      </w:r>
      <w:proofErr w:type="gramEnd"/>
      <w:r w:rsidR="00E73C67" w:rsidRPr="00C66B6D">
        <w:rPr>
          <w:rFonts w:cs="Arial"/>
          <w:color w:val="FF0000"/>
          <w:szCs w:val="24"/>
          <w:shd w:val="clear" w:color="auto" w:fill="FFFFFF"/>
        </w:rPr>
        <w:t xml:space="preserve"> S. (org.). </w:t>
      </w:r>
      <w:proofErr w:type="spellStart"/>
      <w:r w:rsidR="00E73C67" w:rsidRPr="00C66B6D">
        <w:rPr>
          <w:rFonts w:cs="Arial"/>
          <w:b/>
          <w:iCs/>
          <w:color w:val="FF0000"/>
          <w:szCs w:val="24"/>
          <w:shd w:val="clear" w:color="auto" w:fill="FFFFFF"/>
        </w:rPr>
        <w:t>L'infanzia</w:t>
      </w:r>
      <w:proofErr w:type="spellEnd"/>
      <w:r w:rsidR="00E73C67" w:rsidRPr="00C66B6D">
        <w:rPr>
          <w:rFonts w:cs="Arial"/>
          <w:b/>
          <w:iCs/>
          <w:color w:val="FF0000"/>
          <w:szCs w:val="24"/>
          <w:shd w:val="clear" w:color="auto" w:fill="FFFFFF"/>
        </w:rPr>
        <w:t xml:space="preserve"> </w:t>
      </w:r>
      <w:proofErr w:type="spellStart"/>
      <w:r w:rsidR="00E73C67" w:rsidRPr="00C66B6D">
        <w:rPr>
          <w:rFonts w:cs="Arial"/>
          <w:b/>
          <w:iCs/>
          <w:color w:val="FF0000"/>
          <w:szCs w:val="24"/>
          <w:shd w:val="clear" w:color="auto" w:fill="FFFFFF"/>
        </w:rPr>
        <w:t>negata</w:t>
      </w:r>
      <w:proofErr w:type="spellEnd"/>
      <w:r w:rsidR="00E73C67" w:rsidRPr="00C66B6D">
        <w:rPr>
          <w:rFonts w:cs="Arial"/>
          <w:b/>
          <w:iCs/>
          <w:color w:val="FF0000"/>
          <w:szCs w:val="24"/>
          <w:shd w:val="clear" w:color="auto" w:fill="FFFFFF"/>
        </w:rPr>
        <w:t xml:space="preserve">. </w:t>
      </w:r>
      <w:proofErr w:type="spellStart"/>
      <w:proofErr w:type="gramStart"/>
      <w:r w:rsidR="00E73C67" w:rsidRPr="00C66B6D">
        <w:rPr>
          <w:rFonts w:cs="Arial"/>
          <w:b/>
          <w:iCs/>
          <w:color w:val="FF0000"/>
          <w:szCs w:val="24"/>
          <w:shd w:val="clear" w:color="auto" w:fill="FFFFFF"/>
        </w:rPr>
        <w:t>Omicidi</w:t>
      </w:r>
      <w:proofErr w:type="spellEnd"/>
      <w:r w:rsidR="00E73C67" w:rsidRPr="00C66B6D">
        <w:rPr>
          <w:rFonts w:cs="Arial"/>
          <w:b/>
          <w:iCs/>
          <w:color w:val="FF0000"/>
          <w:szCs w:val="24"/>
          <w:shd w:val="clear" w:color="auto" w:fill="FFFFFF"/>
        </w:rPr>
        <w:t xml:space="preserve">, </w:t>
      </w:r>
      <w:proofErr w:type="spellStart"/>
      <w:r w:rsidR="00E73C67" w:rsidRPr="00C66B6D">
        <w:rPr>
          <w:rFonts w:cs="Arial"/>
          <w:b/>
          <w:iCs/>
          <w:color w:val="FF0000"/>
          <w:szCs w:val="24"/>
          <w:shd w:val="clear" w:color="auto" w:fill="FFFFFF"/>
        </w:rPr>
        <w:t>prostituzione</w:t>
      </w:r>
      <w:proofErr w:type="spellEnd"/>
      <w:r w:rsidR="00E73C67" w:rsidRPr="00C66B6D">
        <w:rPr>
          <w:rFonts w:cs="Arial"/>
          <w:b/>
          <w:iCs/>
          <w:color w:val="FF0000"/>
          <w:szCs w:val="24"/>
          <w:shd w:val="clear" w:color="auto" w:fill="FFFFFF"/>
        </w:rPr>
        <w:t xml:space="preserve">, </w:t>
      </w:r>
      <w:proofErr w:type="spellStart"/>
      <w:r w:rsidR="00E73C67" w:rsidRPr="00C66B6D">
        <w:rPr>
          <w:rFonts w:cs="Arial"/>
          <w:b/>
          <w:iCs/>
          <w:color w:val="FF0000"/>
          <w:szCs w:val="24"/>
          <w:shd w:val="clear" w:color="auto" w:fill="FFFFFF"/>
        </w:rPr>
        <w:t>mallatie</w:t>
      </w:r>
      <w:proofErr w:type="spellEnd"/>
      <w:r w:rsidR="00E73C67" w:rsidRPr="00C66B6D">
        <w:rPr>
          <w:rFonts w:cs="Arial"/>
          <w:b/>
          <w:iCs/>
          <w:color w:val="FF0000"/>
          <w:szCs w:val="24"/>
          <w:shd w:val="clear" w:color="auto" w:fill="FFFFFF"/>
        </w:rPr>
        <w:t xml:space="preserve"> e </w:t>
      </w:r>
      <w:proofErr w:type="spellStart"/>
      <w:r w:rsidR="00E73C67" w:rsidRPr="00C66B6D">
        <w:rPr>
          <w:rFonts w:cs="Arial"/>
          <w:b/>
          <w:iCs/>
          <w:color w:val="FF0000"/>
          <w:szCs w:val="24"/>
          <w:shd w:val="clear" w:color="auto" w:fill="FFFFFF"/>
        </w:rPr>
        <w:t>fame</w:t>
      </w:r>
      <w:proofErr w:type="spellEnd"/>
      <w:r w:rsidR="00E73C67" w:rsidRPr="00C66B6D">
        <w:rPr>
          <w:rFonts w:cs="Arial"/>
          <w:b/>
          <w:iCs/>
          <w:color w:val="FF0000"/>
          <w:szCs w:val="24"/>
          <w:shd w:val="clear" w:color="auto" w:fill="FFFFFF"/>
        </w:rPr>
        <w:t xml:space="preserve"> dei</w:t>
      </w:r>
      <w:proofErr w:type="gramEnd"/>
      <w:r w:rsidR="00E73C67" w:rsidRPr="00C66B6D">
        <w:rPr>
          <w:rFonts w:cs="Arial"/>
          <w:b/>
          <w:iCs/>
          <w:color w:val="FF0000"/>
          <w:szCs w:val="24"/>
          <w:shd w:val="clear" w:color="auto" w:fill="FFFFFF"/>
        </w:rPr>
        <w:t xml:space="preserve"> </w:t>
      </w:r>
      <w:proofErr w:type="spellStart"/>
      <w:r w:rsidR="00E73C67" w:rsidRPr="00C66B6D">
        <w:rPr>
          <w:rFonts w:cs="Arial"/>
          <w:b/>
          <w:iCs/>
          <w:color w:val="FF0000"/>
          <w:szCs w:val="24"/>
          <w:shd w:val="clear" w:color="auto" w:fill="FFFFFF"/>
        </w:rPr>
        <w:t>bambini</w:t>
      </w:r>
      <w:proofErr w:type="spellEnd"/>
      <w:r w:rsidR="00E73C67" w:rsidRPr="00C66B6D">
        <w:rPr>
          <w:rFonts w:cs="Arial"/>
          <w:b/>
          <w:iCs/>
          <w:color w:val="FF0000"/>
          <w:szCs w:val="24"/>
          <w:shd w:val="clear" w:color="auto" w:fill="FFFFFF"/>
        </w:rPr>
        <w:t xml:space="preserve"> </w:t>
      </w:r>
      <w:proofErr w:type="spellStart"/>
      <w:r w:rsidR="00E73C67" w:rsidRPr="00C66B6D">
        <w:rPr>
          <w:rFonts w:cs="Arial"/>
          <w:b/>
          <w:iCs/>
          <w:color w:val="FF0000"/>
          <w:szCs w:val="24"/>
          <w:shd w:val="clear" w:color="auto" w:fill="FFFFFF"/>
        </w:rPr>
        <w:t>brasiliani</w:t>
      </w:r>
      <w:proofErr w:type="spellEnd"/>
      <w:r w:rsidR="00E73C67" w:rsidRPr="00C66B6D">
        <w:rPr>
          <w:rFonts w:cs="Arial"/>
          <w:color w:val="FF0000"/>
          <w:szCs w:val="24"/>
          <w:shd w:val="clear" w:color="auto" w:fill="FFFFFF"/>
        </w:rPr>
        <w:t xml:space="preserve">. </w:t>
      </w:r>
      <w:proofErr w:type="spellStart"/>
      <w:r w:rsidR="00E73C67" w:rsidRPr="00C66B6D">
        <w:rPr>
          <w:rFonts w:cs="Arial"/>
          <w:color w:val="FF0000"/>
          <w:szCs w:val="24"/>
          <w:shd w:val="clear" w:color="auto" w:fill="FFFFFF"/>
        </w:rPr>
        <w:t>Chieti</w:t>
      </w:r>
      <w:proofErr w:type="spellEnd"/>
      <w:r w:rsidR="00E73C67" w:rsidRPr="00C66B6D">
        <w:rPr>
          <w:rFonts w:cs="Arial"/>
          <w:color w:val="FF0000"/>
          <w:szCs w:val="24"/>
          <w:shd w:val="clear" w:color="auto" w:fill="FFFFFF"/>
        </w:rPr>
        <w:t xml:space="preserve"> </w:t>
      </w:r>
      <w:proofErr w:type="spellStart"/>
      <w:r w:rsidR="00E73C67" w:rsidRPr="00C66B6D">
        <w:rPr>
          <w:rFonts w:cs="Arial"/>
          <w:color w:val="FF0000"/>
          <w:szCs w:val="24"/>
          <w:shd w:val="clear" w:color="auto" w:fill="FFFFFF"/>
        </w:rPr>
        <w:t>Scalo</w:t>
      </w:r>
      <w:proofErr w:type="spellEnd"/>
      <w:r w:rsidR="00E73C67" w:rsidRPr="00C66B6D">
        <w:rPr>
          <w:rFonts w:cs="Arial"/>
          <w:color w:val="FF0000"/>
          <w:szCs w:val="24"/>
          <w:shd w:val="clear" w:color="auto" w:fill="FFFFFF"/>
        </w:rPr>
        <w:t xml:space="preserve">, Vecchio </w:t>
      </w:r>
      <w:proofErr w:type="spellStart"/>
      <w:r w:rsidR="00E73C67" w:rsidRPr="00C66B6D">
        <w:rPr>
          <w:rFonts w:cs="Arial"/>
          <w:color w:val="FF0000"/>
          <w:szCs w:val="24"/>
          <w:shd w:val="clear" w:color="auto" w:fill="FFFFFF"/>
        </w:rPr>
        <w:t>Faggio</w:t>
      </w:r>
      <w:proofErr w:type="spellEnd"/>
      <w:r w:rsidR="00E73C67" w:rsidRPr="00C66B6D">
        <w:rPr>
          <w:rFonts w:cs="Arial"/>
          <w:color w:val="FF0000"/>
          <w:szCs w:val="24"/>
          <w:shd w:val="clear" w:color="auto" w:fill="FFFFFF"/>
        </w:rPr>
        <w:t>, 1991</w:t>
      </w:r>
      <w:r w:rsidR="00315797" w:rsidRPr="00C66B6D">
        <w:rPr>
          <w:rFonts w:cs="Arial"/>
          <w:color w:val="FF0000"/>
          <w:szCs w:val="24"/>
          <w:shd w:val="clear" w:color="auto" w:fill="FFFFFF"/>
        </w:rPr>
        <w:t>.</w:t>
      </w:r>
    </w:p>
    <w:p w:rsidR="00E73C67" w:rsidRPr="00C66B6D" w:rsidRDefault="00E73C67" w:rsidP="00E73C67">
      <w:pPr>
        <w:spacing w:after="0" w:line="240" w:lineRule="auto"/>
        <w:rPr>
          <w:rFonts w:cs="Arial"/>
          <w:color w:val="FF0000"/>
          <w:szCs w:val="24"/>
          <w:shd w:val="clear" w:color="auto" w:fill="FFFFFF"/>
        </w:rPr>
      </w:pPr>
    </w:p>
    <w:p w:rsidR="00E73C67" w:rsidRPr="00C66B6D" w:rsidRDefault="00E73C67" w:rsidP="00E73C67">
      <w:pPr>
        <w:autoSpaceDE w:val="0"/>
        <w:autoSpaceDN w:val="0"/>
        <w:adjustRightInd w:val="0"/>
        <w:spacing w:after="0" w:line="240" w:lineRule="auto"/>
        <w:rPr>
          <w:rFonts w:cs="Arial"/>
          <w:color w:val="FF0000"/>
          <w:szCs w:val="24"/>
          <w:shd w:val="clear" w:color="auto" w:fill="FFFFFF"/>
        </w:rPr>
      </w:pPr>
      <w:r w:rsidRPr="00C66B6D">
        <w:rPr>
          <w:rFonts w:cs="Arial"/>
          <w:color w:val="FF0000"/>
          <w:szCs w:val="24"/>
          <w:shd w:val="clear" w:color="auto" w:fill="FFFFFF"/>
        </w:rPr>
        <w:t>ADORNO, S.; BORDINI, E. B. T.; LIMA, Renato Sérgio de. O adolescente e as mudanças na criminalidade urbana. </w:t>
      </w:r>
      <w:r w:rsidRPr="00C66B6D">
        <w:rPr>
          <w:rStyle w:val="Forte"/>
          <w:rFonts w:cs="Arial"/>
          <w:color w:val="FF0000"/>
          <w:szCs w:val="24"/>
          <w:shd w:val="clear" w:color="auto" w:fill="FFFFFF"/>
        </w:rPr>
        <w:t>São Paulo em Perspectiva, </w:t>
      </w:r>
      <w:r w:rsidRPr="00C66B6D">
        <w:rPr>
          <w:rFonts w:cs="Arial"/>
          <w:color w:val="FF0000"/>
          <w:szCs w:val="24"/>
          <w:shd w:val="clear" w:color="auto" w:fill="FFFFFF"/>
        </w:rPr>
        <w:t>[</w:t>
      </w:r>
      <w:proofErr w:type="spellStart"/>
      <w:r w:rsidRPr="00C66B6D">
        <w:rPr>
          <w:rFonts w:cs="Arial"/>
          <w:color w:val="FF0000"/>
          <w:szCs w:val="24"/>
          <w:shd w:val="clear" w:color="auto" w:fill="FFFFFF"/>
        </w:rPr>
        <w:t>s.l.</w:t>
      </w:r>
      <w:proofErr w:type="spellEnd"/>
      <w:r w:rsidRPr="00C66B6D">
        <w:rPr>
          <w:rFonts w:cs="Arial"/>
          <w:color w:val="FF0000"/>
          <w:szCs w:val="24"/>
          <w:shd w:val="clear" w:color="auto" w:fill="FFFFFF"/>
        </w:rPr>
        <w:t xml:space="preserve">], v. 13, n. 4, p.62-74, dez. 1999. </w:t>
      </w:r>
    </w:p>
    <w:p w:rsidR="00E73C67" w:rsidRPr="00C66B6D" w:rsidRDefault="00E73C67" w:rsidP="00E73C67">
      <w:pPr>
        <w:autoSpaceDE w:val="0"/>
        <w:autoSpaceDN w:val="0"/>
        <w:adjustRightInd w:val="0"/>
        <w:spacing w:after="0" w:line="240" w:lineRule="auto"/>
        <w:rPr>
          <w:rFonts w:cs="Arial"/>
          <w:color w:val="FF0000"/>
          <w:szCs w:val="24"/>
          <w:shd w:val="clear" w:color="auto" w:fill="FFFFFF"/>
        </w:rPr>
      </w:pPr>
    </w:p>
    <w:p w:rsidR="00E73C67" w:rsidRPr="00C66B6D" w:rsidRDefault="00E73C67" w:rsidP="00E73C67">
      <w:pPr>
        <w:spacing w:after="0" w:line="240" w:lineRule="auto"/>
        <w:rPr>
          <w:rFonts w:cs="Arial"/>
          <w:color w:val="FF0000"/>
          <w:szCs w:val="24"/>
          <w:shd w:val="clear" w:color="auto" w:fill="FFFFFF"/>
        </w:rPr>
      </w:pPr>
      <w:r w:rsidRPr="00C66B6D">
        <w:rPr>
          <w:rFonts w:cs="Arial"/>
          <w:color w:val="FF0000"/>
          <w:szCs w:val="24"/>
          <w:shd w:val="clear" w:color="auto" w:fill="FFFFFF"/>
        </w:rPr>
        <w:t>ALBUQUERQUE, B. P. de. </w:t>
      </w:r>
      <w:r w:rsidRPr="00C66B6D">
        <w:rPr>
          <w:rStyle w:val="Forte"/>
          <w:rFonts w:cs="Arial"/>
          <w:color w:val="FF0000"/>
          <w:szCs w:val="24"/>
          <w:shd w:val="clear" w:color="auto" w:fill="FFFFFF"/>
        </w:rPr>
        <w:t xml:space="preserve">As relações entre o homem e a natureza e a crise </w:t>
      </w:r>
      <w:proofErr w:type="spellStart"/>
      <w:r w:rsidRPr="00C66B6D">
        <w:rPr>
          <w:rStyle w:val="Forte"/>
          <w:rFonts w:cs="Arial"/>
          <w:color w:val="FF0000"/>
          <w:szCs w:val="24"/>
          <w:shd w:val="clear" w:color="auto" w:fill="FFFFFF"/>
        </w:rPr>
        <w:t>sócio-ambiental</w:t>
      </w:r>
      <w:proofErr w:type="spellEnd"/>
      <w:r w:rsidRPr="00C66B6D">
        <w:rPr>
          <w:rStyle w:val="Forte"/>
          <w:rFonts w:cs="Arial"/>
          <w:color w:val="FF0000"/>
          <w:szCs w:val="24"/>
          <w:shd w:val="clear" w:color="auto" w:fill="FFFFFF"/>
        </w:rPr>
        <w:t>. </w:t>
      </w:r>
      <w:r w:rsidRPr="00C66B6D">
        <w:rPr>
          <w:rFonts w:cs="Arial"/>
          <w:color w:val="FF0000"/>
          <w:szCs w:val="24"/>
          <w:shd w:val="clear" w:color="auto" w:fill="FFFFFF"/>
        </w:rPr>
        <w:t>2007. 96 f. Monografia (Especialização) - Curso de Técnico de Laboratório de Biodiagnóstico em Saúde, Escola Politécnica de Saúde Joaquim Venâncio Fundação Oswaldo Cruz, Rio de Janeiro, 2007.</w:t>
      </w:r>
    </w:p>
    <w:p w:rsidR="00E73C67" w:rsidRPr="00C66B6D" w:rsidRDefault="00E73C67" w:rsidP="00E73C67">
      <w:pPr>
        <w:spacing w:after="0" w:line="240" w:lineRule="auto"/>
        <w:rPr>
          <w:rFonts w:cs="Arial"/>
          <w:color w:val="FF0000"/>
          <w:szCs w:val="24"/>
          <w:shd w:val="clear" w:color="auto" w:fill="FFFFFF"/>
        </w:rPr>
      </w:pPr>
    </w:p>
    <w:p w:rsidR="00E73C67" w:rsidRPr="00C66B6D" w:rsidRDefault="00E73C67" w:rsidP="00E73C67">
      <w:pPr>
        <w:pStyle w:val="NormalWeb"/>
        <w:shd w:val="clear" w:color="auto" w:fill="FFFFFF"/>
        <w:spacing w:before="0" w:beforeAutospacing="0" w:after="0" w:afterAutospacing="0"/>
        <w:rPr>
          <w:rFonts w:ascii="Arial" w:hAnsi="Arial" w:cs="Arial"/>
          <w:color w:val="FF0000"/>
        </w:rPr>
      </w:pPr>
      <w:r w:rsidRPr="00C66B6D">
        <w:rPr>
          <w:rFonts w:ascii="Arial" w:hAnsi="Arial" w:cs="Arial"/>
          <w:color w:val="FF0000"/>
          <w:lang w:val="en-US"/>
        </w:rPr>
        <w:t xml:space="preserve">ALLENDER, S.; COWBURN, G.; FOSTER, </w:t>
      </w:r>
      <w:proofErr w:type="gramStart"/>
      <w:r w:rsidRPr="00C66B6D">
        <w:rPr>
          <w:rFonts w:ascii="Arial" w:hAnsi="Arial" w:cs="Arial"/>
          <w:color w:val="FF0000"/>
          <w:lang w:val="en-US"/>
        </w:rPr>
        <w:t>C..</w:t>
      </w:r>
      <w:proofErr w:type="gramEnd"/>
      <w:r w:rsidRPr="00C66B6D">
        <w:rPr>
          <w:rFonts w:ascii="Arial" w:hAnsi="Arial" w:cs="Arial"/>
          <w:color w:val="FF0000"/>
          <w:lang w:val="en-US"/>
        </w:rPr>
        <w:t xml:space="preserve"> Understanding participation in sport and physical activity among children and adults: a review of qualitative studies. </w:t>
      </w:r>
      <w:proofErr w:type="spellStart"/>
      <w:r w:rsidRPr="00C66B6D">
        <w:rPr>
          <w:rStyle w:val="Forte"/>
          <w:rFonts w:ascii="Arial" w:hAnsi="Arial" w:cs="Arial"/>
          <w:color w:val="FF0000"/>
        </w:rPr>
        <w:t>Health</w:t>
      </w:r>
      <w:proofErr w:type="spellEnd"/>
      <w:r w:rsidRPr="00C66B6D">
        <w:rPr>
          <w:rStyle w:val="Forte"/>
          <w:rFonts w:ascii="Arial" w:hAnsi="Arial" w:cs="Arial"/>
          <w:color w:val="FF0000"/>
        </w:rPr>
        <w:t xml:space="preserve"> </w:t>
      </w:r>
      <w:proofErr w:type="spellStart"/>
      <w:r w:rsidRPr="00C66B6D">
        <w:rPr>
          <w:rStyle w:val="Forte"/>
          <w:rFonts w:ascii="Arial" w:hAnsi="Arial" w:cs="Arial"/>
          <w:color w:val="FF0000"/>
        </w:rPr>
        <w:t>Education</w:t>
      </w:r>
      <w:proofErr w:type="spellEnd"/>
      <w:r w:rsidRPr="00C66B6D">
        <w:rPr>
          <w:rStyle w:val="Forte"/>
          <w:rFonts w:ascii="Arial" w:hAnsi="Arial" w:cs="Arial"/>
          <w:color w:val="FF0000"/>
        </w:rPr>
        <w:t xml:space="preserve"> Research, </w:t>
      </w:r>
      <w:r w:rsidRPr="00C66B6D">
        <w:rPr>
          <w:rFonts w:ascii="Arial" w:hAnsi="Arial" w:cs="Arial"/>
          <w:color w:val="FF0000"/>
        </w:rPr>
        <w:t>[</w:t>
      </w:r>
      <w:proofErr w:type="spellStart"/>
      <w:r w:rsidRPr="00C66B6D">
        <w:rPr>
          <w:rFonts w:ascii="Arial" w:hAnsi="Arial" w:cs="Arial"/>
          <w:color w:val="FF0000"/>
        </w:rPr>
        <w:t>s.l.</w:t>
      </w:r>
      <w:proofErr w:type="spellEnd"/>
      <w:r w:rsidRPr="00C66B6D">
        <w:rPr>
          <w:rFonts w:ascii="Arial" w:hAnsi="Arial" w:cs="Arial"/>
          <w:color w:val="FF0000"/>
        </w:rPr>
        <w:t xml:space="preserve">], v. 21, n. 6, p.826-835, 1 dez. 2006. </w:t>
      </w:r>
    </w:p>
    <w:p w:rsidR="00E73C67" w:rsidRPr="00C66B6D" w:rsidRDefault="00E73C67" w:rsidP="00E73C67">
      <w:pPr>
        <w:pStyle w:val="NormalWeb"/>
        <w:shd w:val="clear" w:color="auto" w:fill="FFFFFF"/>
        <w:spacing w:before="0" w:beforeAutospacing="0" w:after="0" w:afterAutospacing="0"/>
        <w:rPr>
          <w:rFonts w:ascii="Arial" w:hAnsi="Arial" w:cs="Arial"/>
          <w:color w:val="FF0000"/>
        </w:rPr>
      </w:pPr>
    </w:p>
    <w:p w:rsidR="00E73C67" w:rsidRPr="00C66B6D" w:rsidRDefault="00E73C67" w:rsidP="00E73C67">
      <w:pPr>
        <w:spacing w:after="0" w:line="240" w:lineRule="auto"/>
        <w:rPr>
          <w:rFonts w:cs="Arial"/>
          <w:color w:val="FF0000"/>
          <w:szCs w:val="24"/>
        </w:rPr>
      </w:pPr>
      <w:r w:rsidRPr="00C66B6D">
        <w:rPr>
          <w:rFonts w:cs="Arial"/>
          <w:color w:val="FF0000"/>
          <w:szCs w:val="24"/>
        </w:rPr>
        <w:t xml:space="preserve">ALVES, R. C. D. P.; ESTEVES, G, C. S. </w:t>
      </w:r>
      <w:r w:rsidRPr="00C66B6D">
        <w:rPr>
          <w:rFonts w:cs="Arial"/>
          <w:b/>
          <w:color w:val="FF0000"/>
          <w:szCs w:val="24"/>
        </w:rPr>
        <w:t>Almanaque Esporte e cidadania</w:t>
      </w:r>
      <w:r w:rsidRPr="00C66B6D">
        <w:rPr>
          <w:rFonts w:cs="Arial"/>
          <w:color w:val="FF0000"/>
          <w:szCs w:val="24"/>
        </w:rPr>
        <w:t xml:space="preserve">. Centro de Referência esportiva recôncavo da Bahia. Universidade federal do Recôncavo da Bahia. Cruz das Almas: gráfica nova civilização. 2014. </w:t>
      </w:r>
    </w:p>
    <w:p w:rsidR="00E73C67" w:rsidRPr="00C66B6D" w:rsidRDefault="00E73C67" w:rsidP="00E73C67">
      <w:pPr>
        <w:spacing w:after="0" w:line="240" w:lineRule="auto"/>
        <w:rPr>
          <w:rFonts w:cs="Arial"/>
          <w:color w:val="FF0000"/>
          <w:szCs w:val="24"/>
        </w:rPr>
      </w:pPr>
    </w:p>
    <w:p w:rsidR="00E73C67" w:rsidRPr="00C66B6D" w:rsidRDefault="00E73C67" w:rsidP="00E73C67">
      <w:pPr>
        <w:spacing w:after="0" w:line="240" w:lineRule="auto"/>
        <w:rPr>
          <w:rFonts w:cs="Arial"/>
          <w:color w:val="FF0000"/>
          <w:szCs w:val="24"/>
        </w:rPr>
      </w:pPr>
      <w:r w:rsidRPr="00C66B6D">
        <w:rPr>
          <w:rFonts w:cs="Arial"/>
          <w:color w:val="FF0000"/>
          <w:szCs w:val="24"/>
        </w:rPr>
        <w:t xml:space="preserve">ALVES, R. C. D. P.; SILVA, J. A. B. </w:t>
      </w:r>
      <w:r w:rsidRPr="00C66B6D">
        <w:rPr>
          <w:rFonts w:cs="Arial"/>
          <w:color w:val="FF0000"/>
          <w:szCs w:val="24"/>
          <w:lang w:val="pt-PT"/>
        </w:rPr>
        <w:t>Cultura</w:t>
      </w:r>
      <w:r w:rsidRPr="00C66B6D">
        <w:rPr>
          <w:rFonts w:cs="Arial"/>
          <w:color w:val="FF0000"/>
          <w:szCs w:val="24"/>
        </w:rPr>
        <w:t xml:space="preserve">, esporte e cidadania: </w:t>
      </w:r>
      <w:proofErr w:type="spellStart"/>
      <w:r w:rsidRPr="00C66B6D">
        <w:rPr>
          <w:rFonts w:cs="Arial"/>
          <w:color w:val="FF0000"/>
          <w:szCs w:val="24"/>
        </w:rPr>
        <w:t>experiencia</w:t>
      </w:r>
      <w:proofErr w:type="spellEnd"/>
      <w:r w:rsidRPr="00C66B6D">
        <w:rPr>
          <w:rFonts w:cs="Arial"/>
          <w:color w:val="FF0000"/>
          <w:szCs w:val="24"/>
        </w:rPr>
        <w:t xml:space="preserve"> e práticas formativas. UFRB: Cruz das Almas, BA, 2016, p. 80</w:t>
      </w:r>
      <w:r w:rsidR="00AE7004" w:rsidRPr="00C66B6D">
        <w:rPr>
          <w:rFonts w:cs="Arial"/>
          <w:color w:val="FF0000"/>
          <w:szCs w:val="24"/>
        </w:rPr>
        <w:t>.</w:t>
      </w:r>
    </w:p>
    <w:p w:rsidR="00E73C67" w:rsidRPr="00C66B6D" w:rsidRDefault="00E73C67" w:rsidP="00E73C67">
      <w:pPr>
        <w:spacing w:after="0" w:line="240" w:lineRule="auto"/>
        <w:rPr>
          <w:rFonts w:cs="Arial"/>
          <w:color w:val="FF0000"/>
          <w:szCs w:val="24"/>
        </w:rPr>
      </w:pPr>
    </w:p>
    <w:p w:rsidR="00E73C67" w:rsidRPr="00C66B6D" w:rsidRDefault="00E73C67" w:rsidP="00E73C67">
      <w:pPr>
        <w:spacing w:after="0" w:line="240" w:lineRule="auto"/>
        <w:rPr>
          <w:rFonts w:cs="Arial"/>
          <w:color w:val="FF0000"/>
          <w:szCs w:val="24"/>
        </w:rPr>
      </w:pPr>
      <w:r w:rsidRPr="00C66B6D">
        <w:rPr>
          <w:rFonts w:cs="Arial"/>
          <w:color w:val="FF0000"/>
          <w:szCs w:val="24"/>
        </w:rPr>
        <w:t xml:space="preserve">ARAÚJO, S.. </w:t>
      </w:r>
      <w:r w:rsidRPr="00C66B6D">
        <w:rPr>
          <w:rFonts w:cs="Arial"/>
          <w:b/>
          <w:color w:val="FF0000"/>
          <w:szCs w:val="24"/>
        </w:rPr>
        <w:t>O Futebol e seus fundamentos</w:t>
      </w:r>
      <w:r w:rsidRPr="00C66B6D">
        <w:rPr>
          <w:rFonts w:cs="Arial"/>
          <w:color w:val="FF0000"/>
          <w:szCs w:val="24"/>
        </w:rPr>
        <w:t>: o futebol força a serviço da arte. Rio de Janeiro: Imago, 1976.</w:t>
      </w:r>
    </w:p>
    <w:p w:rsidR="00E73C67" w:rsidRPr="00C66B6D" w:rsidRDefault="00E73C67" w:rsidP="00E73C67">
      <w:pPr>
        <w:spacing w:after="0" w:line="240" w:lineRule="auto"/>
        <w:rPr>
          <w:rFonts w:cs="Arial"/>
          <w:color w:val="FF0000"/>
          <w:szCs w:val="24"/>
        </w:rPr>
      </w:pPr>
    </w:p>
    <w:p w:rsidR="00E73C67" w:rsidRPr="00C66B6D" w:rsidRDefault="00E73C67" w:rsidP="00E73C67">
      <w:pPr>
        <w:spacing w:after="0" w:line="240" w:lineRule="auto"/>
        <w:rPr>
          <w:rFonts w:cs="Arial"/>
          <w:color w:val="FF0000"/>
          <w:szCs w:val="24"/>
          <w:shd w:val="clear" w:color="auto" w:fill="FFFFFF"/>
        </w:rPr>
      </w:pPr>
      <w:r w:rsidRPr="00C66B6D">
        <w:rPr>
          <w:rFonts w:cs="Arial"/>
          <w:color w:val="FF0000"/>
          <w:szCs w:val="24"/>
          <w:shd w:val="clear" w:color="auto" w:fill="FFFFFF"/>
        </w:rPr>
        <w:t>BARBANTI, V. O que é esporte? </w:t>
      </w:r>
      <w:r w:rsidRPr="00C66B6D">
        <w:rPr>
          <w:rStyle w:val="Forte"/>
          <w:rFonts w:cs="Arial"/>
          <w:color w:val="FF0000"/>
          <w:szCs w:val="24"/>
          <w:shd w:val="clear" w:color="auto" w:fill="FFFFFF"/>
        </w:rPr>
        <w:t>Revista Brasileira de Atividade Física &amp; Saúde, </w:t>
      </w:r>
      <w:r w:rsidRPr="00C66B6D">
        <w:rPr>
          <w:rFonts w:cs="Arial"/>
          <w:color w:val="FF0000"/>
          <w:szCs w:val="24"/>
          <w:shd w:val="clear" w:color="auto" w:fill="FFFFFF"/>
        </w:rPr>
        <w:t>v. 11, n. 1, p.54-58, 2006.</w:t>
      </w:r>
    </w:p>
    <w:p w:rsidR="00E73C67" w:rsidRPr="00C66B6D" w:rsidRDefault="00E73C67" w:rsidP="00E73C67">
      <w:pPr>
        <w:spacing w:after="0" w:line="240" w:lineRule="auto"/>
        <w:rPr>
          <w:rFonts w:cs="Arial"/>
          <w:color w:val="FF0000"/>
          <w:szCs w:val="24"/>
          <w:shd w:val="clear" w:color="auto" w:fill="FFFFFF"/>
        </w:rPr>
      </w:pPr>
    </w:p>
    <w:p w:rsidR="00E73C67" w:rsidRPr="00C66B6D" w:rsidRDefault="00E73C67" w:rsidP="00E73C67">
      <w:pPr>
        <w:pStyle w:val="Textodecomentrio"/>
        <w:rPr>
          <w:rFonts w:cs="Arial"/>
          <w:color w:val="FF0000"/>
          <w:sz w:val="24"/>
          <w:szCs w:val="24"/>
        </w:rPr>
      </w:pPr>
      <w:r w:rsidRPr="00C66B6D">
        <w:rPr>
          <w:rFonts w:cs="Arial"/>
          <w:color w:val="FF0000"/>
          <w:sz w:val="24"/>
          <w:szCs w:val="24"/>
        </w:rPr>
        <w:t xml:space="preserve">BARBOSA D. J. O adolescente e o Esporte. </w:t>
      </w:r>
      <w:r w:rsidRPr="00C66B6D">
        <w:rPr>
          <w:rFonts w:cs="Arial"/>
          <w:color w:val="FF0000"/>
          <w:sz w:val="24"/>
          <w:szCs w:val="24"/>
          <w:lang w:val="en-US"/>
        </w:rPr>
        <w:t xml:space="preserve">In: MAAKAROUN MF, SOUZA RP, CRUZ AR. </w:t>
      </w:r>
      <w:r w:rsidRPr="00C66B6D">
        <w:rPr>
          <w:rFonts w:cs="Arial"/>
          <w:b/>
          <w:color w:val="FF0000"/>
          <w:sz w:val="24"/>
          <w:szCs w:val="24"/>
        </w:rPr>
        <w:t>Tratado de adolescência:</w:t>
      </w:r>
      <w:r w:rsidRPr="00C66B6D">
        <w:rPr>
          <w:rFonts w:cs="Arial"/>
          <w:color w:val="FF0000"/>
          <w:sz w:val="24"/>
          <w:szCs w:val="24"/>
        </w:rPr>
        <w:t xml:space="preserve"> um estudo multidisciplinar. Rio de Janeiro: Cultura médica, 1991.</w:t>
      </w:r>
    </w:p>
    <w:p w:rsidR="00E73C67" w:rsidRPr="00C66B6D" w:rsidRDefault="00E73C67" w:rsidP="00E73C67">
      <w:pPr>
        <w:pStyle w:val="Textodecomentrio"/>
        <w:rPr>
          <w:rFonts w:cs="Arial"/>
          <w:color w:val="FF0000"/>
          <w:sz w:val="24"/>
          <w:szCs w:val="24"/>
        </w:rPr>
      </w:pPr>
    </w:p>
    <w:p w:rsidR="00E73C67" w:rsidRPr="00C66B6D" w:rsidRDefault="00E73C67" w:rsidP="00E73C67">
      <w:pPr>
        <w:pStyle w:val="Textodecomentrio"/>
        <w:rPr>
          <w:rFonts w:cs="Arial"/>
          <w:color w:val="FF0000"/>
          <w:sz w:val="24"/>
          <w:szCs w:val="24"/>
          <w:lang w:eastAsia="pt-BR"/>
        </w:rPr>
      </w:pPr>
      <w:r w:rsidRPr="00C66B6D">
        <w:rPr>
          <w:rFonts w:cs="Arial"/>
          <w:color w:val="FF0000"/>
          <w:sz w:val="24"/>
          <w:szCs w:val="24"/>
          <w:lang w:eastAsia="pt-BR"/>
        </w:rPr>
        <w:t xml:space="preserve">BARBOSA, Lila Cristina </w:t>
      </w:r>
      <w:proofErr w:type="spellStart"/>
      <w:r w:rsidRPr="00C66B6D">
        <w:rPr>
          <w:rFonts w:cs="Arial"/>
          <w:color w:val="FF0000"/>
          <w:sz w:val="24"/>
          <w:szCs w:val="24"/>
          <w:lang w:eastAsia="pt-BR"/>
        </w:rPr>
        <w:t>Aoyama</w:t>
      </w:r>
      <w:proofErr w:type="spellEnd"/>
      <w:r w:rsidRPr="00C66B6D">
        <w:rPr>
          <w:rFonts w:cs="Arial"/>
          <w:color w:val="FF0000"/>
          <w:sz w:val="24"/>
          <w:szCs w:val="24"/>
          <w:lang w:eastAsia="pt-BR"/>
        </w:rPr>
        <w:t xml:space="preserve">; PIRES, Dario Xavier. O uso da fotografia como recurso didático para a </w:t>
      </w:r>
      <w:r w:rsidR="00DA45C2" w:rsidRPr="00C66B6D">
        <w:rPr>
          <w:rFonts w:cs="Arial"/>
          <w:color w:val="FF0000"/>
          <w:sz w:val="24"/>
          <w:szCs w:val="24"/>
          <w:lang w:eastAsia="pt-BR"/>
        </w:rPr>
        <w:t>Educação Ambiental</w:t>
      </w:r>
      <w:r w:rsidRPr="00C66B6D">
        <w:rPr>
          <w:rFonts w:cs="Arial"/>
          <w:color w:val="FF0000"/>
          <w:sz w:val="24"/>
          <w:szCs w:val="24"/>
          <w:lang w:eastAsia="pt-BR"/>
        </w:rPr>
        <w:t xml:space="preserve">: uma experiência em busca da educação </w:t>
      </w:r>
      <w:proofErr w:type="spellStart"/>
      <w:r w:rsidRPr="00C66B6D">
        <w:rPr>
          <w:rFonts w:cs="Arial"/>
          <w:color w:val="FF0000"/>
          <w:sz w:val="24"/>
          <w:szCs w:val="24"/>
          <w:lang w:eastAsia="pt-BR"/>
        </w:rPr>
        <w:t>problematizadora</w:t>
      </w:r>
      <w:proofErr w:type="spellEnd"/>
      <w:r w:rsidRPr="00C66B6D">
        <w:rPr>
          <w:rFonts w:cs="Arial"/>
          <w:color w:val="FF0000"/>
          <w:sz w:val="24"/>
          <w:szCs w:val="24"/>
          <w:lang w:eastAsia="pt-BR"/>
        </w:rPr>
        <w:t xml:space="preserve">. </w:t>
      </w:r>
      <w:r w:rsidRPr="00C66B6D">
        <w:rPr>
          <w:rFonts w:cs="Arial"/>
          <w:b/>
          <w:bCs/>
          <w:color w:val="FF0000"/>
          <w:sz w:val="24"/>
          <w:szCs w:val="24"/>
          <w:lang w:eastAsia="pt-BR"/>
        </w:rPr>
        <w:t>Experiências em ensino de ciências</w:t>
      </w:r>
      <w:r w:rsidRPr="00C66B6D">
        <w:rPr>
          <w:rFonts w:cs="Arial"/>
          <w:color w:val="FF0000"/>
          <w:sz w:val="24"/>
          <w:szCs w:val="24"/>
          <w:lang w:eastAsia="pt-BR"/>
        </w:rPr>
        <w:t>, Cuiabá, v. 6, n. 1, p. 69-84, 2011.</w:t>
      </w:r>
    </w:p>
    <w:p w:rsidR="00E73C67" w:rsidRPr="00C66B6D" w:rsidRDefault="00E73C67" w:rsidP="00C525B1">
      <w:pPr>
        <w:spacing w:after="0" w:line="240" w:lineRule="auto"/>
        <w:rPr>
          <w:rFonts w:cs="Arial"/>
          <w:color w:val="FF0000"/>
          <w:szCs w:val="24"/>
        </w:rPr>
      </w:pPr>
      <w:r w:rsidRPr="00C66B6D">
        <w:rPr>
          <w:rFonts w:cs="Arial"/>
          <w:color w:val="FF0000"/>
          <w:szCs w:val="24"/>
        </w:rPr>
        <w:t xml:space="preserve">BIGLIARDI, R. V.; CRUZ, R. G. O papel da </w:t>
      </w:r>
      <w:r w:rsidR="00DA45C2" w:rsidRPr="00C66B6D">
        <w:rPr>
          <w:rFonts w:cs="Arial"/>
          <w:color w:val="FF0000"/>
          <w:szCs w:val="24"/>
        </w:rPr>
        <w:t>Educação Ambiental</w:t>
      </w:r>
      <w:r w:rsidRPr="00C66B6D">
        <w:rPr>
          <w:rFonts w:cs="Arial"/>
          <w:color w:val="FF0000"/>
          <w:szCs w:val="24"/>
        </w:rPr>
        <w:t xml:space="preserve"> frente à crise civilizatória atual. </w:t>
      </w:r>
      <w:r w:rsidRPr="00C66B6D">
        <w:rPr>
          <w:rFonts w:cs="Arial"/>
          <w:b/>
          <w:color w:val="FF0000"/>
          <w:szCs w:val="24"/>
        </w:rPr>
        <w:t>Ambiente e Educação</w:t>
      </w:r>
      <w:r w:rsidRPr="00C66B6D">
        <w:rPr>
          <w:rFonts w:cs="Arial"/>
          <w:color w:val="FF0000"/>
          <w:szCs w:val="24"/>
        </w:rPr>
        <w:t xml:space="preserve">, </w:t>
      </w:r>
      <w:proofErr w:type="spellStart"/>
      <w:r w:rsidRPr="00C66B6D">
        <w:rPr>
          <w:rFonts w:cs="Arial"/>
          <w:color w:val="FF0000"/>
          <w:szCs w:val="24"/>
        </w:rPr>
        <w:t>vol</w:t>
      </w:r>
      <w:proofErr w:type="spellEnd"/>
      <w:r w:rsidRPr="00C66B6D">
        <w:rPr>
          <w:rFonts w:cs="Arial"/>
          <w:color w:val="FF0000"/>
          <w:szCs w:val="24"/>
        </w:rPr>
        <w:t xml:space="preserve"> 12.</w:t>
      </w:r>
    </w:p>
    <w:p w:rsidR="00C525B1" w:rsidRPr="00C66B6D" w:rsidRDefault="00C525B1" w:rsidP="00E73C67">
      <w:pPr>
        <w:spacing w:after="0" w:line="240" w:lineRule="auto"/>
        <w:rPr>
          <w:rFonts w:cs="Arial"/>
          <w:color w:val="FF0000"/>
          <w:szCs w:val="24"/>
        </w:rPr>
      </w:pPr>
    </w:p>
    <w:p w:rsidR="00E73C67" w:rsidRPr="00C66B6D" w:rsidRDefault="00E73C67" w:rsidP="00E73C67">
      <w:pPr>
        <w:spacing w:after="0" w:line="240" w:lineRule="auto"/>
        <w:rPr>
          <w:rFonts w:cs="Arial"/>
          <w:color w:val="FF0000"/>
          <w:szCs w:val="24"/>
        </w:rPr>
      </w:pPr>
      <w:r w:rsidRPr="00C66B6D">
        <w:rPr>
          <w:rFonts w:cs="Arial"/>
          <w:color w:val="FF0000"/>
          <w:szCs w:val="24"/>
        </w:rPr>
        <w:t xml:space="preserve">BORGES, </w:t>
      </w:r>
      <w:proofErr w:type="spellStart"/>
      <w:r w:rsidRPr="00C66B6D">
        <w:rPr>
          <w:rFonts w:cs="Arial"/>
          <w:color w:val="FF0000"/>
          <w:szCs w:val="24"/>
        </w:rPr>
        <w:t>C.D.</w:t>
      </w:r>
      <w:proofErr w:type="spellEnd"/>
      <w:r w:rsidRPr="00C66B6D">
        <w:rPr>
          <w:rFonts w:cs="Arial"/>
          <w:color w:val="FF0000"/>
          <w:szCs w:val="24"/>
        </w:rPr>
        <w:t xml:space="preserve">; SANTOS, </w:t>
      </w:r>
      <w:proofErr w:type="spellStart"/>
      <w:r w:rsidRPr="00C66B6D">
        <w:rPr>
          <w:rFonts w:cs="Arial"/>
          <w:color w:val="FF0000"/>
          <w:szCs w:val="24"/>
        </w:rPr>
        <w:t>M.A.</w:t>
      </w:r>
      <w:proofErr w:type="spellEnd"/>
      <w:r w:rsidRPr="00C66B6D">
        <w:rPr>
          <w:rFonts w:cs="Arial"/>
          <w:color w:val="FF0000"/>
          <w:szCs w:val="24"/>
        </w:rPr>
        <w:t xml:space="preserve"> Aplicares metodológicas da técnica de grupo focal: fundamentos metodológicos, potencialidades e limites. Rev. SPAGESP, v.6, n.1, 2005</w:t>
      </w:r>
      <w:r w:rsidR="002C531F" w:rsidRPr="00C66B6D">
        <w:rPr>
          <w:rFonts w:cs="Arial"/>
          <w:color w:val="FF0000"/>
          <w:szCs w:val="24"/>
        </w:rPr>
        <w:t>.</w:t>
      </w:r>
    </w:p>
    <w:p w:rsidR="00E73C67" w:rsidRPr="00C66B6D" w:rsidRDefault="00E73C67" w:rsidP="00E73C67">
      <w:pPr>
        <w:spacing w:after="0" w:line="240" w:lineRule="auto"/>
        <w:rPr>
          <w:rFonts w:cs="Arial"/>
          <w:color w:val="FF0000"/>
          <w:szCs w:val="24"/>
        </w:rPr>
      </w:pPr>
      <w:r w:rsidRPr="00C66B6D">
        <w:rPr>
          <w:rFonts w:cs="Arial"/>
          <w:color w:val="FF0000"/>
          <w:szCs w:val="24"/>
        </w:rPr>
        <w:t xml:space="preserve"> </w:t>
      </w:r>
    </w:p>
    <w:p w:rsidR="00E73C67" w:rsidRPr="00C66B6D" w:rsidRDefault="00E73C67" w:rsidP="00E73C67">
      <w:pPr>
        <w:spacing w:after="0" w:line="240" w:lineRule="auto"/>
        <w:rPr>
          <w:rFonts w:cs="Arial"/>
          <w:color w:val="FF0000"/>
          <w:szCs w:val="24"/>
          <w:shd w:val="clear" w:color="auto" w:fill="FFFFFF"/>
        </w:rPr>
      </w:pPr>
      <w:r w:rsidRPr="00C66B6D">
        <w:rPr>
          <w:rFonts w:cs="Arial"/>
          <w:color w:val="FF0000"/>
          <w:szCs w:val="24"/>
          <w:shd w:val="clear" w:color="auto" w:fill="FFFFFF"/>
        </w:rPr>
        <w:t xml:space="preserve">BORSARI, J. R. </w:t>
      </w:r>
      <w:r w:rsidRPr="00C66B6D">
        <w:rPr>
          <w:rFonts w:cs="Arial"/>
          <w:b/>
          <w:color w:val="FF0000"/>
          <w:szCs w:val="24"/>
          <w:shd w:val="clear" w:color="auto" w:fill="FFFFFF"/>
        </w:rPr>
        <w:t>Futebol de Campo</w:t>
      </w:r>
      <w:r w:rsidRPr="00C66B6D">
        <w:rPr>
          <w:rFonts w:cs="Arial"/>
          <w:color w:val="FF0000"/>
          <w:szCs w:val="24"/>
          <w:shd w:val="clear" w:color="auto" w:fill="FFFFFF"/>
        </w:rPr>
        <w:t xml:space="preserve">. São Paulo: </w:t>
      </w:r>
      <w:proofErr w:type="spellStart"/>
      <w:r w:rsidRPr="00C66B6D">
        <w:rPr>
          <w:rFonts w:cs="Arial"/>
          <w:color w:val="FF0000"/>
          <w:szCs w:val="24"/>
          <w:shd w:val="clear" w:color="auto" w:fill="FFFFFF"/>
        </w:rPr>
        <w:t>E.P.U.</w:t>
      </w:r>
      <w:proofErr w:type="spellEnd"/>
      <w:r w:rsidRPr="00C66B6D">
        <w:rPr>
          <w:rFonts w:cs="Arial"/>
          <w:color w:val="FF0000"/>
          <w:szCs w:val="24"/>
          <w:shd w:val="clear" w:color="auto" w:fill="FFFFFF"/>
        </w:rPr>
        <w:t xml:space="preserve">, 1989. </w:t>
      </w:r>
    </w:p>
    <w:p w:rsidR="00C525B1" w:rsidRPr="00C66B6D" w:rsidRDefault="00C525B1" w:rsidP="00C525B1">
      <w:pPr>
        <w:spacing w:after="0" w:line="240" w:lineRule="auto"/>
        <w:rPr>
          <w:rFonts w:cs="Arial"/>
          <w:color w:val="FF0000"/>
          <w:szCs w:val="24"/>
          <w:shd w:val="clear" w:color="auto" w:fill="FFFFFF"/>
        </w:rPr>
      </w:pPr>
    </w:p>
    <w:p w:rsidR="00C525B1" w:rsidRPr="00C66B6D" w:rsidRDefault="00C525B1" w:rsidP="00C525B1">
      <w:pPr>
        <w:autoSpaceDE w:val="0"/>
        <w:autoSpaceDN w:val="0"/>
        <w:adjustRightInd w:val="0"/>
        <w:spacing w:after="0" w:line="240" w:lineRule="auto"/>
        <w:rPr>
          <w:rFonts w:cs="Arial"/>
          <w:b/>
          <w:bCs/>
          <w:color w:val="FF0000"/>
          <w:sz w:val="23"/>
          <w:szCs w:val="23"/>
        </w:rPr>
      </w:pPr>
      <w:r w:rsidRPr="00C66B6D">
        <w:rPr>
          <w:rFonts w:cs="Arial"/>
          <w:color w:val="FF0000"/>
          <w:sz w:val="23"/>
          <w:szCs w:val="23"/>
        </w:rPr>
        <w:lastRenderedPageBreak/>
        <w:t xml:space="preserve">BRASIL, Lei nº. 9795 de 27 de Abril de 1999. </w:t>
      </w:r>
      <w:r w:rsidRPr="00C66B6D">
        <w:rPr>
          <w:rFonts w:cs="Arial"/>
          <w:b/>
          <w:bCs/>
          <w:color w:val="FF0000"/>
          <w:sz w:val="23"/>
          <w:szCs w:val="23"/>
        </w:rPr>
        <w:t>Política Nacional de Educação</w:t>
      </w:r>
    </w:p>
    <w:p w:rsidR="00C525B1" w:rsidRPr="00C66B6D" w:rsidRDefault="00C525B1" w:rsidP="00C525B1">
      <w:pPr>
        <w:spacing w:after="0" w:line="240" w:lineRule="auto"/>
        <w:rPr>
          <w:rFonts w:cs="Arial"/>
          <w:color w:val="FF0000"/>
        </w:rPr>
      </w:pPr>
      <w:r w:rsidRPr="00C66B6D">
        <w:rPr>
          <w:rFonts w:cs="Arial"/>
          <w:b/>
          <w:bCs/>
          <w:color w:val="FF0000"/>
          <w:sz w:val="23"/>
          <w:szCs w:val="23"/>
        </w:rPr>
        <w:t>Ambiental - PNEA</w:t>
      </w:r>
      <w:r w:rsidRPr="00C66B6D">
        <w:rPr>
          <w:rFonts w:cs="Arial"/>
          <w:color w:val="FF0000"/>
          <w:sz w:val="23"/>
          <w:szCs w:val="23"/>
        </w:rPr>
        <w:t>. Diário Oficial, Brasília, 28 de Abril de 1999.</w:t>
      </w:r>
    </w:p>
    <w:p w:rsidR="00C525B1" w:rsidRPr="00C66B6D" w:rsidRDefault="00C525B1" w:rsidP="00C525B1">
      <w:pPr>
        <w:spacing w:after="0" w:line="240" w:lineRule="auto"/>
        <w:rPr>
          <w:rFonts w:cs="Arial"/>
          <w:color w:val="FF0000"/>
          <w:szCs w:val="24"/>
          <w:shd w:val="clear" w:color="auto" w:fill="FFFFFF"/>
        </w:rPr>
      </w:pPr>
    </w:p>
    <w:p w:rsidR="00E73C67" w:rsidRPr="00C66B6D" w:rsidRDefault="00E73C67" w:rsidP="00C525B1">
      <w:pPr>
        <w:spacing w:after="0" w:line="240" w:lineRule="auto"/>
        <w:rPr>
          <w:rFonts w:cs="Arial"/>
          <w:color w:val="FF0000"/>
          <w:szCs w:val="24"/>
        </w:rPr>
      </w:pPr>
      <w:r w:rsidRPr="00C66B6D">
        <w:rPr>
          <w:rFonts w:cs="Arial"/>
          <w:color w:val="FF0000"/>
          <w:szCs w:val="24"/>
        </w:rPr>
        <w:t xml:space="preserve">BRASIL, Ministério da Educação e do Desporto. </w:t>
      </w:r>
      <w:r w:rsidRPr="00C66B6D">
        <w:rPr>
          <w:rFonts w:cs="Arial"/>
          <w:b/>
          <w:color w:val="FF0000"/>
          <w:szCs w:val="24"/>
        </w:rPr>
        <w:t xml:space="preserve">A implantação da </w:t>
      </w:r>
      <w:r w:rsidR="00DA45C2" w:rsidRPr="00C66B6D">
        <w:rPr>
          <w:rFonts w:cs="Arial"/>
          <w:b/>
          <w:color w:val="FF0000"/>
          <w:szCs w:val="24"/>
        </w:rPr>
        <w:t>Educação Ambiental</w:t>
      </w:r>
      <w:r w:rsidRPr="00C66B6D">
        <w:rPr>
          <w:rFonts w:cs="Arial"/>
          <w:b/>
          <w:color w:val="FF0000"/>
          <w:szCs w:val="24"/>
        </w:rPr>
        <w:t xml:space="preserve"> no Brasil</w:t>
      </w:r>
      <w:r w:rsidRPr="00C66B6D">
        <w:rPr>
          <w:rFonts w:cs="Arial"/>
          <w:color w:val="FF0000"/>
          <w:szCs w:val="24"/>
        </w:rPr>
        <w:t>. Brasília-DF, 1998.</w:t>
      </w:r>
    </w:p>
    <w:p w:rsidR="00E73C67" w:rsidRPr="00C66B6D" w:rsidRDefault="00E73C67" w:rsidP="00E73C67">
      <w:pPr>
        <w:spacing w:after="0" w:line="240" w:lineRule="auto"/>
        <w:rPr>
          <w:rFonts w:cs="Arial"/>
          <w:color w:val="FF0000"/>
          <w:szCs w:val="24"/>
        </w:rPr>
      </w:pPr>
    </w:p>
    <w:p w:rsidR="00E73C67" w:rsidRPr="00C66B6D" w:rsidRDefault="00E73C67" w:rsidP="00E73C67">
      <w:pPr>
        <w:spacing w:after="0" w:line="240" w:lineRule="auto"/>
        <w:rPr>
          <w:rFonts w:cs="Arial"/>
          <w:color w:val="FF0000"/>
          <w:szCs w:val="24"/>
        </w:rPr>
      </w:pPr>
      <w:r w:rsidRPr="00C66B6D">
        <w:rPr>
          <w:rFonts w:cs="Arial"/>
          <w:color w:val="FF0000"/>
          <w:szCs w:val="24"/>
        </w:rPr>
        <w:t xml:space="preserve">BRASIL, Ministério da Justiça. </w:t>
      </w:r>
      <w:r w:rsidRPr="00C66B6D">
        <w:rPr>
          <w:rFonts w:cs="Arial"/>
          <w:b/>
          <w:color w:val="FF0000"/>
          <w:szCs w:val="24"/>
        </w:rPr>
        <w:t>Diagnostico dos homicídios no Brasil:</w:t>
      </w:r>
      <w:r w:rsidRPr="00C66B6D">
        <w:rPr>
          <w:rFonts w:cs="Arial"/>
          <w:color w:val="FF0000"/>
          <w:szCs w:val="24"/>
        </w:rPr>
        <w:t xml:space="preserve"> subsídios para o Pacto Nacional pela Redução de homicídios. Brasília: Ministério da Justiça, Secretaria Nacional de Segurança Pública, 2015. 271p. </w:t>
      </w:r>
    </w:p>
    <w:p w:rsidR="00E73C67" w:rsidRPr="00C66B6D" w:rsidRDefault="00E73C67" w:rsidP="00E73C67">
      <w:pPr>
        <w:spacing w:after="0" w:line="240" w:lineRule="auto"/>
        <w:rPr>
          <w:rFonts w:cs="Arial"/>
          <w:color w:val="FF0000"/>
          <w:szCs w:val="24"/>
        </w:rPr>
      </w:pPr>
    </w:p>
    <w:p w:rsidR="00E73C67" w:rsidRPr="00C66B6D" w:rsidRDefault="00E73C67" w:rsidP="00E73C67">
      <w:pPr>
        <w:spacing w:after="0" w:line="240" w:lineRule="auto"/>
        <w:rPr>
          <w:rFonts w:cs="Arial"/>
          <w:color w:val="FF0000"/>
          <w:szCs w:val="24"/>
        </w:rPr>
      </w:pPr>
      <w:r w:rsidRPr="00C66B6D">
        <w:rPr>
          <w:rFonts w:cs="Arial"/>
          <w:color w:val="FF0000"/>
          <w:szCs w:val="24"/>
        </w:rPr>
        <w:t xml:space="preserve">BRASIL. Lei 9795/99. </w:t>
      </w:r>
      <w:r w:rsidRPr="00C66B6D">
        <w:rPr>
          <w:rFonts w:cs="Arial"/>
          <w:b/>
          <w:color w:val="FF0000"/>
          <w:szCs w:val="24"/>
        </w:rPr>
        <w:t xml:space="preserve">Dispõe sobre a </w:t>
      </w:r>
      <w:r w:rsidR="00DA45C2" w:rsidRPr="00C66B6D">
        <w:rPr>
          <w:rFonts w:cs="Arial"/>
          <w:b/>
          <w:color w:val="FF0000"/>
          <w:szCs w:val="24"/>
        </w:rPr>
        <w:t>Educação Ambiental</w:t>
      </w:r>
      <w:r w:rsidRPr="00C66B6D">
        <w:rPr>
          <w:rFonts w:cs="Arial"/>
          <w:b/>
          <w:color w:val="FF0000"/>
          <w:szCs w:val="24"/>
        </w:rPr>
        <w:t xml:space="preserve">, institui a Política Nacional de </w:t>
      </w:r>
      <w:r w:rsidR="00DA45C2" w:rsidRPr="00C66B6D">
        <w:rPr>
          <w:rFonts w:cs="Arial"/>
          <w:b/>
          <w:color w:val="FF0000"/>
          <w:szCs w:val="24"/>
        </w:rPr>
        <w:t>Educação Ambiental</w:t>
      </w:r>
      <w:r w:rsidRPr="00C66B6D">
        <w:rPr>
          <w:rFonts w:cs="Arial"/>
          <w:color w:val="FF0000"/>
          <w:szCs w:val="24"/>
        </w:rPr>
        <w:t>. Brasília: DF. 1999.</w:t>
      </w:r>
    </w:p>
    <w:p w:rsidR="00E73C67" w:rsidRPr="00C66B6D" w:rsidRDefault="00E73C67" w:rsidP="00E73C67">
      <w:pPr>
        <w:spacing w:after="0" w:line="240" w:lineRule="auto"/>
        <w:rPr>
          <w:rFonts w:cs="Arial"/>
          <w:color w:val="FF0000"/>
          <w:szCs w:val="24"/>
        </w:rPr>
      </w:pPr>
    </w:p>
    <w:p w:rsidR="00E73C67" w:rsidRPr="00C66B6D" w:rsidRDefault="00E73C67" w:rsidP="00E73C67">
      <w:pPr>
        <w:pStyle w:val="Textodecomentrio"/>
        <w:jc w:val="left"/>
        <w:rPr>
          <w:rFonts w:cs="Arial"/>
          <w:color w:val="FF0000"/>
          <w:sz w:val="24"/>
          <w:szCs w:val="24"/>
          <w:shd w:val="clear" w:color="auto" w:fill="FFFFFF"/>
        </w:rPr>
      </w:pPr>
      <w:r w:rsidRPr="00C66B6D">
        <w:rPr>
          <w:rFonts w:cs="Arial"/>
          <w:color w:val="FF0000"/>
          <w:sz w:val="24"/>
          <w:szCs w:val="24"/>
          <w:shd w:val="clear" w:color="auto" w:fill="FFFFFF"/>
        </w:rPr>
        <w:t xml:space="preserve">BRASIL. Ministério da Saúde (MS). Conselho nacional de saúde; BRASIL. Ministério da Saúde (MS). Conselho nacional de saúde. </w:t>
      </w:r>
      <w:r w:rsidRPr="00C66B6D">
        <w:rPr>
          <w:rFonts w:cs="Arial"/>
          <w:b/>
          <w:color w:val="FF0000"/>
          <w:sz w:val="24"/>
          <w:szCs w:val="24"/>
          <w:shd w:val="clear" w:color="auto" w:fill="FFFFFF"/>
        </w:rPr>
        <w:t>Resolução nº 466, de 12 de dezembro de 2012</w:t>
      </w:r>
      <w:r w:rsidRPr="00C66B6D">
        <w:rPr>
          <w:rFonts w:cs="Arial"/>
          <w:color w:val="FF0000"/>
          <w:sz w:val="24"/>
          <w:szCs w:val="24"/>
          <w:shd w:val="clear" w:color="auto" w:fill="FFFFFF"/>
        </w:rPr>
        <w:t>.</w:t>
      </w:r>
      <w:r w:rsidRPr="00C66B6D">
        <w:rPr>
          <w:rStyle w:val="apple-converted-space"/>
          <w:rFonts w:cs="Arial"/>
          <w:color w:val="FF0000"/>
          <w:sz w:val="24"/>
          <w:szCs w:val="24"/>
          <w:shd w:val="clear" w:color="auto" w:fill="FFFFFF"/>
        </w:rPr>
        <w:t xml:space="preserve"> Brasília: Ministério da Saúde, 2013. </w:t>
      </w:r>
      <w:r w:rsidRPr="00C66B6D">
        <w:rPr>
          <w:rFonts w:cs="Arial"/>
          <w:bCs/>
          <w:color w:val="FF0000"/>
          <w:sz w:val="24"/>
          <w:szCs w:val="24"/>
          <w:shd w:val="clear" w:color="auto" w:fill="FFFFFF"/>
        </w:rPr>
        <w:t>Diário Oficial da União</w:t>
      </w:r>
      <w:r w:rsidRPr="00C66B6D">
        <w:rPr>
          <w:rFonts w:cs="Arial"/>
          <w:color w:val="FF0000"/>
          <w:sz w:val="24"/>
          <w:szCs w:val="24"/>
          <w:shd w:val="clear" w:color="auto" w:fill="FFFFFF"/>
        </w:rPr>
        <w:t>, 2013.</w:t>
      </w:r>
    </w:p>
    <w:p w:rsidR="00C525B1" w:rsidRPr="00C66B6D" w:rsidRDefault="00C525B1" w:rsidP="00C525B1">
      <w:pPr>
        <w:pStyle w:val="Textodecomentrio"/>
        <w:rPr>
          <w:rFonts w:cs="Arial"/>
          <w:color w:val="FF0000"/>
          <w:sz w:val="24"/>
          <w:szCs w:val="24"/>
          <w:lang w:eastAsia="pt-BR"/>
        </w:rPr>
      </w:pPr>
    </w:p>
    <w:p w:rsidR="00C525B1" w:rsidRPr="00C66B6D" w:rsidRDefault="00C525B1" w:rsidP="00C525B1">
      <w:pPr>
        <w:spacing w:after="0" w:line="240" w:lineRule="auto"/>
        <w:rPr>
          <w:rFonts w:cs="Arial"/>
          <w:color w:val="FF0000"/>
          <w:shd w:val="clear" w:color="auto" w:fill="FFFFFF"/>
        </w:rPr>
      </w:pPr>
      <w:r w:rsidRPr="00C66B6D">
        <w:rPr>
          <w:rFonts w:cs="Arial"/>
          <w:color w:val="FF0000"/>
          <w:shd w:val="clear" w:color="auto" w:fill="FFFFFF"/>
        </w:rPr>
        <w:t>BRACHT, V. Educação Física: a busca da autonomia pedagógica. </w:t>
      </w:r>
      <w:r w:rsidRPr="00C66B6D">
        <w:rPr>
          <w:rFonts w:cs="Arial"/>
          <w:iCs/>
          <w:color w:val="FF0000"/>
          <w:shd w:val="clear" w:color="auto" w:fill="FFFFFF"/>
        </w:rPr>
        <w:t>Revista da fundação de Esporte e Turismo,</w:t>
      </w:r>
      <w:r w:rsidRPr="00C66B6D">
        <w:rPr>
          <w:rFonts w:cs="Arial"/>
          <w:color w:val="FF0000"/>
          <w:shd w:val="clear" w:color="auto" w:fill="FFFFFF"/>
        </w:rPr>
        <w:t> n.1, p.12-19, 1989.</w:t>
      </w:r>
    </w:p>
    <w:p w:rsidR="00C525B1" w:rsidRPr="00C66B6D" w:rsidRDefault="00C525B1" w:rsidP="00E73C67">
      <w:pPr>
        <w:pStyle w:val="Textodecomentrio"/>
        <w:jc w:val="left"/>
        <w:rPr>
          <w:rFonts w:cs="Arial"/>
          <w:color w:val="FF0000"/>
          <w:sz w:val="24"/>
          <w:szCs w:val="24"/>
          <w:shd w:val="clear" w:color="auto" w:fill="FFFFFF"/>
        </w:rPr>
      </w:pPr>
    </w:p>
    <w:p w:rsidR="00E73C67" w:rsidRPr="00C66B6D" w:rsidRDefault="00E73C67" w:rsidP="00E73C67">
      <w:pPr>
        <w:spacing w:after="0" w:line="240" w:lineRule="auto"/>
        <w:rPr>
          <w:rFonts w:cs="Arial"/>
          <w:color w:val="FF0000"/>
          <w:szCs w:val="24"/>
        </w:rPr>
      </w:pPr>
      <w:r w:rsidRPr="00C66B6D">
        <w:rPr>
          <w:rFonts w:cs="Arial"/>
          <w:color w:val="FF0000"/>
          <w:szCs w:val="24"/>
        </w:rPr>
        <w:t xml:space="preserve">CAMARGO, M. F. </w:t>
      </w:r>
      <w:r w:rsidRPr="00C66B6D">
        <w:rPr>
          <w:rFonts w:cs="Arial"/>
          <w:b/>
          <w:color w:val="FF0000"/>
          <w:szCs w:val="24"/>
        </w:rPr>
        <w:t>Gestão do terceiro setor no Brasil</w:t>
      </w:r>
      <w:r w:rsidRPr="00C66B6D">
        <w:rPr>
          <w:rFonts w:cs="Arial"/>
          <w:color w:val="FF0000"/>
          <w:szCs w:val="24"/>
        </w:rPr>
        <w:t>. São Paulo: Futura, 2001.</w:t>
      </w:r>
    </w:p>
    <w:p w:rsidR="00E73C67" w:rsidRPr="00C66B6D" w:rsidRDefault="00E73C67" w:rsidP="00E73C67">
      <w:pPr>
        <w:pStyle w:val="NormalWeb"/>
        <w:shd w:val="clear" w:color="auto" w:fill="FFFFFF"/>
        <w:spacing w:before="0" w:beforeAutospacing="0" w:after="0" w:afterAutospacing="0"/>
        <w:rPr>
          <w:rFonts w:ascii="Arial" w:hAnsi="Arial" w:cs="Arial"/>
          <w:color w:val="FF0000"/>
          <w:shd w:val="clear" w:color="auto" w:fill="FFFFFF"/>
        </w:rPr>
      </w:pPr>
    </w:p>
    <w:p w:rsidR="00E73C67" w:rsidRPr="00C66B6D" w:rsidRDefault="00E73C67" w:rsidP="00E73C67">
      <w:pPr>
        <w:spacing w:after="0" w:line="240" w:lineRule="auto"/>
        <w:rPr>
          <w:rFonts w:cs="Arial"/>
          <w:color w:val="FF0000"/>
          <w:szCs w:val="24"/>
          <w:shd w:val="clear" w:color="auto" w:fill="FFFFFF"/>
        </w:rPr>
      </w:pPr>
      <w:r w:rsidRPr="00C66B6D">
        <w:rPr>
          <w:rFonts w:cs="Arial"/>
          <w:color w:val="FF0000"/>
          <w:szCs w:val="24"/>
          <w:shd w:val="clear" w:color="auto" w:fill="FFFFFF"/>
        </w:rPr>
        <w:t xml:space="preserve">CARVALHO, L. </w:t>
      </w:r>
      <w:proofErr w:type="gramStart"/>
      <w:r w:rsidRPr="00C66B6D">
        <w:rPr>
          <w:rFonts w:cs="Arial"/>
          <w:color w:val="FF0000"/>
          <w:szCs w:val="24"/>
          <w:shd w:val="clear" w:color="auto" w:fill="FFFFFF"/>
        </w:rPr>
        <w:t>R.</w:t>
      </w:r>
      <w:proofErr w:type="gramEnd"/>
      <w:r w:rsidRPr="00C66B6D">
        <w:rPr>
          <w:rFonts w:cs="Arial"/>
          <w:color w:val="FF0000"/>
          <w:szCs w:val="24"/>
          <w:shd w:val="clear" w:color="auto" w:fill="FFFFFF"/>
        </w:rPr>
        <w:t> </w:t>
      </w:r>
      <w:r w:rsidRPr="00C66B6D">
        <w:rPr>
          <w:rStyle w:val="Forte"/>
          <w:rFonts w:cs="Arial"/>
          <w:color w:val="FF0000"/>
          <w:szCs w:val="24"/>
          <w:shd w:val="clear" w:color="auto" w:fill="FFFFFF"/>
        </w:rPr>
        <w:t xml:space="preserve">Meio ambiente e </w:t>
      </w:r>
      <w:proofErr w:type="spellStart"/>
      <w:r w:rsidRPr="00C66B6D">
        <w:rPr>
          <w:rStyle w:val="Forte"/>
          <w:rFonts w:cs="Arial"/>
          <w:color w:val="FF0000"/>
          <w:szCs w:val="24"/>
          <w:shd w:val="clear" w:color="auto" w:fill="FFFFFF"/>
        </w:rPr>
        <w:t>multilateralismo</w:t>
      </w:r>
      <w:proofErr w:type="spellEnd"/>
      <w:r w:rsidRPr="00C66B6D">
        <w:rPr>
          <w:rStyle w:val="Forte"/>
          <w:rFonts w:cs="Arial"/>
          <w:color w:val="FF0000"/>
          <w:szCs w:val="24"/>
          <w:shd w:val="clear" w:color="auto" w:fill="FFFFFF"/>
        </w:rPr>
        <w:t>: </w:t>
      </w:r>
      <w:r w:rsidRPr="00C66B6D">
        <w:rPr>
          <w:rFonts w:cs="Arial"/>
          <w:color w:val="FF0000"/>
          <w:szCs w:val="24"/>
          <w:shd w:val="clear" w:color="auto" w:fill="FFFFFF"/>
        </w:rPr>
        <w:t xml:space="preserve">o papel do Brasil nos regimes de clima e mercúrio. 2014. 98 f. Dissertação (Mestrado) </w:t>
      </w:r>
      <w:proofErr w:type="gramStart"/>
      <w:r w:rsidRPr="00C66B6D">
        <w:rPr>
          <w:rFonts w:cs="Arial"/>
          <w:color w:val="FF0000"/>
          <w:szCs w:val="24"/>
          <w:shd w:val="clear" w:color="auto" w:fill="FFFFFF"/>
        </w:rPr>
        <w:t>-Centro</w:t>
      </w:r>
      <w:proofErr w:type="gramEnd"/>
      <w:r w:rsidRPr="00C66B6D">
        <w:rPr>
          <w:rFonts w:cs="Arial"/>
          <w:color w:val="FF0000"/>
          <w:szCs w:val="24"/>
          <w:shd w:val="clear" w:color="auto" w:fill="FFFFFF"/>
        </w:rPr>
        <w:t xml:space="preserve"> de Desenvolvimento Sustentável, Universidade de Brasília, Brasília, 2014.</w:t>
      </w:r>
    </w:p>
    <w:p w:rsidR="00E73C67" w:rsidRPr="00C66B6D" w:rsidRDefault="00E73C67" w:rsidP="00E73C67">
      <w:pPr>
        <w:spacing w:after="0" w:line="240" w:lineRule="auto"/>
        <w:rPr>
          <w:rFonts w:cs="Arial"/>
          <w:color w:val="FF0000"/>
          <w:szCs w:val="24"/>
          <w:shd w:val="clear" w:color="auto" w:fill="FFFFFF"/>
        </w:rPr>
      </w:pPr>
    </w:p>
    <w:p w:rsidR="00E73C67" w:rsidRPr="00C66B6D" w:rsidRDefault="00A7133E" w:rsidP="00E73C67">
      <w:pPr>
        <w:pStyle w:val="NormalWeb"/>
        <w:shd w:val="clear" w:color="auto" w:fill="FFFFFF"/>
        <w:spacing w:before="0" w:beforeAutospacing="0" w:after="0" w:afterAutospacing="0"/>
        <w:rPr>
          <w:rFonts w:ascii="Arial" w:hAnsi="Arial" w:cs="Arial"/>
          <w:color w:val="FF0000"/>
          <w:shd w:val="clear" w:color="auto" w:fill="FFFFFF"/>
        </w:rPr>
      </w:pPr>
      <w:r w:rsidRPr="00C66B6D">
        <w:rPr>
          <w:rFonts w:ascii="Arial" w:hAnsi="Arial" w:cs="Arial"/>
          <w:color w:val="FF0000"/>
          <w:shd w:val="clear" w:color="auto" w:fill="FFFFFF"/>
          <w:lang w:val="es-AR"/>
        </w:rPr>
        <w:t xml:space="preserve">CATANHEDE, A. M. et al. </w:t>
      </w:r>
      <w:r w:rsidR="00E73C67" w:rsidRPr="00C66B6D">
        <w:rPr>
          <w:rFonts w:ascii="Arial" w:hAnsi="Arial" w:cs="Arial"/>
          <w:color w:val="FF0000"/>
          <w:shd w:val="clear" w:color="auto" w:fill="FFFFFF"/>
        </w:rPr>
        <w:t xml:space="preserve">Análise da percepção ambiental, por meio de desenhos, de alunos do ensino fundamental numa escola da zona rural, </w:t>
      </w:r>
      <w:proofErr w:type="spellStart"/>
      <w:r w:rsidR="00E73C67" w:rsidRPr="00C66B6D">
        <w:rPr>
          <w:rFonts w:ascii="Arial" w:hAnsi="Arial" w:cs="Arial"/>
          <w:color w:val="FF0000"/>
          <w:shd w:val="clear" w:color="auto" w:fill="FFFFFF"/>
        </w:rPr>
        <w:t>Chapadinha-MA</w:t>
      </w:r>
      <w:proofErr w:type="spellEnd"/>
      <w:r w:rsidR="00E73C67" w:rsidRPr="00C66B6D">
        <w:rPr>
          <w:rFonts w:ascii="Arial" w:hAnsi="Arial" w:cs="Arial"/>
          <w:color w:val="FF0000"/>
          <w:shd w:val="clear" w:color="auto" w:fill="FFFFFF"/>
        </w:rPr>
        <w:t>. </w:t>
      </w:r>
      <w:r w:rsidR="00E73C67" w:rsidRPr="00C66B6D">
        <w:rPr>
          <w:rStyle w:val="Forte"/>
          <w:rFonts w:ascii="Arial" w:hAnsi="Arial" w:cs="Arial"/>
          <w:color w:val="FF0000"/>
          <w:shd w:val="clear" w:color="auto" w:fill="FFFFFF"/>
        </w:rPr>
        <w:t xml:space="preserve">Revista da </w:t>
      </w:r>
      <w:proofErr w:type="spellStart"/>
      <w:proofErr w:type="gramStart"/>
      <w:r w:rsidR="00E73C67" w:rsidRPr="00C66B6D">
        <w:rPr>
          <w:rStyle w:val="Forte"/>
          <w:rFonts w:ascii="Arial" w:hAnsi="Arial" w:cs="Arial"/>
          <w:color w:val="FF0000"/>
          <w:shd w:val="clear" w:color="auto" w:fill="FFFFFF"/>
        </w:rPr>
        <w:t>SBEnBio</w:t>
      </w:r>
      <w:proofErr w:type="spellEnd"/>
      <w:proofErr w:type="gramEnd"/>
      <w:r w:rsidR="00E73C67" w:rsidRPr="00C66B6D">
        <w:rPr>
          <w:rStyle w:val="Forte"/>
          <w:rFonts w:ascii="Arial" w:hAnsi="Arial" w:cs="Arial"/>
          <w:color w:val="FF0000"/>
          <w:shd w:val="clear" w:color="auto" w:fill="FFFFFF"/>
        </w:rPr>
        <w:t>, </w:t>
      </w:r>
      <w:r w:rsidR="00E73C67" w:rsidRPr="00C66B6D">
        <w:rPr>
          <w:rFonts w:ascii="Arial" w:hAnsi="Arial" w:cs="Arial"/>
          <w:color w:val="FF0000"/>
          <w:shd w:val="clear" w:color="auto" w:fill="FFFFFF"/>
        </w:rPr>
        <w:t>n. 9, p.6561-6570, 2016.</w:t>
      </w:r>
    </w:p>
    <w:p w:rsidR="00E73C67" w:rsidRPr="00C66B6D" w:rsidRDefault="00E73C67" w:rsidP="00E73C67">
      <w:pPr>
        <w:pStyle w:val="NormalWeb"/>
        <w:shd w:val="clear" w:color="auto" w:fill="FFFFFF"/>
        <w:spacing w:before="0" w:beforeAutospacing="0" w:after="0" w:afterAutospacing="0"/>
        <w:rPr>
          <w:rStyle w:val="Forte"/>
          <w:rFonts w:ascii="Arial" w:hAnsi="Arial" w:cs="Arial"/>
          <w:b w:val="0"/>
          <w:bCs w:val="0"/>
          <w:color w:val="FF0000"/>
          <w:shd w:val="clear" w:color="auto" w:fill="FFFFFF"/>
        </w:rPr>
      </w:pPr>
    </w:p>
    <w:p w:rsidR="00E73C67" w:rsidRPr="00C66B6D" w:rsidRDefault="00E73C67" w:rsidP="00E73C67">
      <w:pPr>
        <w:autoSpaceDE w:val="0"/>
        <w:autoSpaceDN w:val="0"/>
        <w:adjustRightInd w:val="0"/>
        <w:spacing w:after="0" w:line="240" w:lineRule="auto"/>
        <w:rPr>
          <w:rFonts w:cs="Arial"/>
          <w:color w:val="FF0000"/>
          <w:szCs w:val="24"/>
        </w:rPr>
      </w:pPr>
      <w:r w:rsidRPr="00C66B6D">
        <w:rPr>
          <w:rFonts w:cs="Arial"/>
          <w:color w:val="FF0000"/>
          <w:szCs w:val="24"/>
        </w:rPr>
        <w:t xml:space="preserve">CONSTANTINO, J. M. Os Valores Educativos do Desporto. In. BENTO, </w:t>
      </w:r>
      <w:proofErr w:type="spellStart"/>
      <w:r w:rsidRPr="00C66B6D">
        <w:rPr>
          <w:rFonts w:cs="Arial"/>
          <w:color w:val="FF0000"/>
          <w:szCs w:val="24"/>
        </w:rPr>
        <w:t>J.O.</w:t>
      </w:r>
      <w:proofErr w:type="spellEnd"/>
      <w:r w:rsidRPr="00C66B6D">
        <w:rPr>
          <w:rFonts w:cs="Arial"/>
          <w:color w:val="FF0000"/>
          <w:szCs w:val="24"/>
        </w:rPr>
        <w:t xml:space="preserve"> </w:t>
      </w:r>
      <w:proofErr w:type="gramStart"/>
      <w:r w:rsidRPr="00C66B6D">
        <w:rPr>
          <w:rFonts w:cs="Arial"/>
          <w:color w:val="FF0000"/>
          <w:szCs w:val="24"/>
        </w:rPr>
        <w:t>e</w:t>
      </w:r>
      <w:proofErr w:type="gramEnd"/>
      <w:r w:rsidRPr="00C66B6D">
        <w:rPr>
          <w:rFonts w:cs="Arial"/>
          <w:color w:val="FF0000"/>
          <w:szCs w:val="24"/>
        </w:rPr>
        <w:t xml:space="preserve"> CONSTANTINO, J. M. </w:t>
      </w:r>
      <w:r w:rsidRPr="00C66B6D">
        <w:rPr>
          <w:rFonts w:cs="Arial"/>
          <w:b/>
          <w:color w:val="FF0000"/>
          <w:szCs w:val="24"/>
        </w:rPr>
        <w:t>Em Defesa do Desporto. Mutações e valores em conflito</w:t>
      </w:r>
      <w:r w:rsidRPr="00C66B6D">
        <w:rPr>
          <w:rFonts w:cs="Arial"/>
          <w:color w:val="FF0000"/>
          <w:szCs w:val="24"/>
        </w:rPr>
        <w:t xml:space="preserve">. Coimbra: </w:t>
      </w:r>
      <w:proofErr w:type="spellStart"/>
      <w:r w:rsidRPr="00C66B6D">
        <w:rPr>
          <w:rFonts w:cs="Arial"/>
          <w:color w:val="FF0000"/>
          <w:szCs w:val="24"/>
        </w:rPr>
        <w:t>Almadina</w:t>
      </w:r>
      <w:proofErr w:type="spellEnd"/>
      <w:r w:rsidRPr="00C66B6D">
        <w:rPr>
          <w:rFonts w:cs="Arial"/>
          <w:color w:val="FF0000"/>
          <w:szCs w:val="24"/>
        </w:rPr>
        <w:t>, 2007.</w:t>
      </w:r>
    </w:p>
    <w:p w:rsidR="00E73C67" w:rsidRPr="00C66B6D" w:rsidRDefault="00E73C67" w:rsidP="00E73C67">
      <w:pPr>
        <w:autoSpaceDE w:val="0"/>
        <w:autoSpaceDN w:val="0"/>
        <w:adjustRightInd w:val="0"/>
        <w:spacing w:after="0" w:line="240" w:lineRule="auto"/>
        <w:rPr>
          <w:rFonts w:cs="Arial"/>
          <w:color w:val="FF0000"/>
          <w:szCs w:val="24"/>
        </w:rPr>
      </w:pPr>
    </w:p>
    <w:p w:rsidR="00E73C67" w:rsidRPr="00C66B6D" w:rsidRDefault="00E73C67" w:rsidP="00E73C67">
      <w:pPr>
        <w:spacing w:after="0" w:line="240" w:lineRule="auto"/>
        <w:rPr>
          <w:rFonts w:cs="Arial"/>
          <w:b/>
          <w:color w:val="FF0000"/>
          <w:szCs w:val="24"/>
        </w:rPr>
      </w:pPr>
      <w:r w:rsidRPr="00C66B6D">
        <w:rPr>
          <w:rFonts w:cs="Arial"/>
          <w:color w:val="FF0000"/>
          <w:szCs w:val="24"/>
        </w:rPr>
        <w:t xml:space="preserve">CORRÊA, A. P.: O esporte educacional como ferramenta para formação integral: um estudo de revisão. Canoas, 2013, curso de especialização em educação integral integrada na escola contemporânea. </w:t>
      </w:r>
      <w:r w:rsidRPr="00C66B6D">
        <w:rPr>
          <w:rFonts w:cs="Arial"/>
          <w:b/>
          <w:color w:val="FF0000"/>
          <w:szCs w:val="24"/>
        </w:rPr>
        <w:t xml:space="preserve">Universidade Federal do Rio Grande do Sul. </w:t>
      </w:r>
    </w:p>
    <w:p w:rsidR="00E73C67" w:rsidRPr="00C66B6D" w:rsidRDefault="00E73C67" w:rsidP="00E73C67">
      <w:pPr>
        <w:spacing w:after="0" w:line="240" w:lineRule="auto"/>
        <w:rPr>
          <w:rFonts w:cs="Arial"/>
          <w:b/>
          <w:color w:val="FF0000"/>
          <w:szCs w:val="24"/>
        </w:rPr>
      </w:pPr>
    </w:p>
    <w:p w:rsidR="00E73C67" w:rsidRPr="00C66B6D" w:rsidRDefault="00E73C67" w:rsidP="00E73C67">
      <w:pPr>
        <w:autoSpaceDE w:val="0"/>
        <w:autoSpaceDN w:val="0"/>
        <w:adjustRightInd w:val="0"/>
        <w:spacing w:after="0" w:line="240" w:lineRule="auto"/>
        <w:rPr>
          <w:rFonts w:cs="Arial"/>
          <w:color w:val="FF0000"/>
          <w:szCs w:val="24"/>
          <w:shd w:val="clear" w:color="auto" w:fill="FFFFFF"/>
        </w:rPr>
      </w:pPr>
      <w:r w:rsidRPr="00C66B6D">
        <w:rPr>
          <w:rFonts w:cs="Arial"/>
          <w:color w:val="FF0000"/>
          <w:szCs w:val="24"/>
          <w:shd w:val="clear" w:color="auto" w:fill="FFFFFF"/>
        </w:rPr>
        <w:t xml:space="preserve">CORREIA, M. M. Projetos </w:t>
      </w:r>
      <w:proofErr w:type="spellStart"/>
      <w:r w:rsidRPr="00C66B6D">
        <w:rPr>
          <w:rFonts w:cs="Arial"/>
          <w:color w:val="FF0000"/>
          <w:szCs w:val="24"/>
          <w:shd w:val="clear" w:color="auto" w:fill="FFFFFF"/>
        </w:rPr>
        <w:t>soiais</w:t>
      </w:r>
      <w:proofErr w:type="spellEnd"/>
      <w:r w:rsidRPr="00C66B6D">
        <w:rPr>
          <w:rFonts w:cs="Arial"/>
          <w:color w:val="FF0000"/>
          <w:szCs w:val="24"/>
          <w:shd w:val="clear" w:color="auto" w:fill="FFFFFF"/>
        </w:rPr>
        <w:t xml:space="preserve"> em educação física, esporte e lazer: reflexões e considerações para uma gestão socialmente comprometida. </w:t>
      </w:r>
      <w:r w:rsidRPr="00C66B6D">
        <w:rPr>
          <w:rStyle w:val="Forte"/>
          <w:rFonts w:cs="Arial"/>
          <w:color w:val="FF0000"/>
          <w:szCs w:val="24"/>
          <w:shd w:val="clear" w:color="auto" w:fill="FFFFFF"/>
        </w:rPr>
        <w:t>Arquivos em Movimentos, </w:t>
      </w:r>
      <w:r w:rsidRPr="00C66B6D">
        <w:rPr>
          <w:rFonts w:cs="Arial"/>
          <w:color w:val="FF0000"/>
          <w:szCs w:val="24"/>
          <w:shd w:val="clear" w:color="auto" w:fill="FFFFFF"/>
        </w:rPr>
        <w:t>Rio de Janeiro, v. 4, n. 1, p.114-127, jun. 2008.</w:t>
      </w:r>
    </w:p>
    <w:p w:rsidR="00E73C67" w:rsidRPr="00C66B6D" w:rsidRDefault="00E73C67" w:rsidP="00E73C67">
      <w:pPr>
        <w:autoSpaceDE w:val="0"/>
        <w:autoSpaceDN w:val="0"/>
        <w:adjustRightInd w:val="0"/>
        <w:spacing w:after="0" w:line="240" w:lineRule="auto"/>
        <w:rPr>
          <w:rFonts w:cs="Arial"/>
          <w:color w:val="FF0000"/>
          <w:szCs w:val="24"/>
          <w:shd w:val="clear" w:color="auto" w:fill="FFFFFF"/>
        </w:rPr>
      </w:pPr>
    </w:p>
    <w:p w:rsidR="00E73C67" w:rsidRPr="00C66B6D" w:rsidRDefault="00E73C67" w:rsidP="00E73C67">
      <w:pPr>
        <w:spacing w:after="0" w:line="240" w:lineRule="auto"/>
        <w:rPr>
          <w:rFonts w:cs="Arial"/>
          <w:color w:val="FF0000"/>
          <w:szCs w:val="24"/>
          <w:shd w:val="clear" w:color="auto" w:fill="FFFFFF"/>
        </w:rPr>
      </w:pPr>
      <w:r w:rsidRPr="00C66B6D">
        <w:rPr>
          <w:rFonts w:cs="Arial"/>
          <w:color w:val="FF0000"/>
          <w:szCs w:val="24"/>
          <w:shd w:val="clear" w:color="auto" w:fill="FFFFFF"/>
        </w:rPr>
        <w:t xml:space="preserve">CORTÊS NETO, E. </w:t>
      </w:r>
      <w:proofErr w:type="gramStart"/>
      <w:r w:rsidRPr="00C66B6D">
        <w:rPr>
          <w:rFonts w:cs="Arial"/>
          <w:color w:val="FF0000"/>
          <w:szCs w:val="24"/>
          <w:shd w:val="clear" w:color="auto" w:fill="FFFFFF"/>
        </w:rPr>
        <w:t>D.</w:t>
      </w:r>
      <w:proofErr w:type="gramEnd"/>
      <w:r w:rsidRPr="00C66B6D">
        <w:rPr>
          <w:rFonts w:cs="Arial"/>
          <w:color w:val="FF0000"/>
          <w:szCs w:val="24"/>
          <w:shd w:val="clear" w:color="auto" w:fill="FFFFFF"/>
        </w:rPr>
        <w:t xml:space="preserve">; DANTAS, M. M. C.; MAIA, E. </w:t>
      </w:r>
      <w:proofErr w:type="spellStart"/>
      <w:r w:rsidRPr="00C66B6D">
        <w:rPr>
          <w:rFonts w:cs="Arial"/>
          <w:color w:val="FF0000"/>
          <w:szCs w:val="24"/>
          <w:shd w:val="clear" w:color="auto" w:fill="FFFFFF"/>
        </w:rPr>
        <w:t>M.C.</w:t>
      </w:r>
      <w:proofErr w:type="spellEnd"/>
      <w:r w:rsidRPr="00C66B6D">
        <w:rPr>
          <w:rFonts w:cs="Arial"/>
          <w:color w:val="FF0000"/>
          <w:szCs w:val="24"/>
          <w:shd w:val="clear" w:color="auto" w:fill="FFFFFF"/>
        </w:rPr>
        <w:t xml:space="preserve"> Benefícios dos projetos sociais esportivos em crianças e adolescentes. </w:t>
      </w:r>
      <w:r w:rsidRPr="00C66B6D">
        <w:rPr>
          <w:rStyle w:val="Forte"/>
          <w:rFonts w:cs="Arial"/>
          <w:color w:val="FF0000"/>
          <w:szCs w:val="24"/>
          <w:shd w:val="clear" w:color="auto" w:fill="FFFFFF"/>
        </w:rPr>
        <w:t>Saúde &amp; Transformação Social, </w:t>
      </w:r>
      <w:r w:rsidRPr="00C66B6D">
        <w:rPr>
          <w:rFonts w:cs="Arial"/>
          <w:color w:val="FF0000"/>
          <w:szCs w:val="24"/>
          <w:shd w:val="clear" w:color="auto" w:fill="FFFFFF"/>
        </w:rPr>
        <w:t>Florianópolis, v. 6, n. 3, p.109-117, jul. 2015.</w:t>
      </w:r>
    </w:p>
    <w:p w:rsidR="00E73C67" w:rsidRPr="00C66B6D" w:rsidRDefault="00E73C67" w:rsidP="00E73C67">
      <w:pPr>
        <w:spacing w:after="0" w:line="240" w:lineRule="auto"/>
        <w:rPr>
          <w:rFonts w:cs="Arial"/>
          <w:color w:val="FF0000"/>
          <w:szCs w:val="24"/>
          <w:shd w:val="clear" w:color="auto" w:fill="FFFFFF"/>
        </w:rPr>
      </w:pPr>
    </w:p>
    <w:p w:rsidR="00E73C67" w:rsidRPr="00C66B6D" w:rsidRDefault="00E73C67" w:rsidP="00E73C67">
      <w:pPr>
        <w:spacing w:after="0" w:line="240" w:lineRule="auto"/>
        <w:rPr>
          <w:rFonts w:cs="Arial"/>
          <w:color w:val="FF0000"/>
          <w:szCs w:val="24"/>
        </w:rPr>
      </w:pPr>
      <w:r w:rsidRPr="00C66B6D">
        <w:rPr>
          <w:rFonts w:cs="Arial"/>
          <w:color w:val="FF0000"/>
          <w:szCs w:val="24"/>
        </w:rPr>
        <w:t xml:space="preserve">CUNHA, N. B. Z. A inclusão da criança em projetos sociais de educação pelo esporte. </w:t>
      </w:r>
      <w:r w:rsidRPr="00C66B6D">
        <w:rPr>
          <w:rFonts w:cs="Arial"/>
          <w:b/>
          <w:color w:val="FF0000"/>
          <w:szCs w:val="24"/>
        </w:rPr>
        <w:t>Monografia do curso de educação física</w:t>
      </w:r>
      <w:r w:rsidRPr="00C66B6D">
        <w:rPr>
          <w:rFonts w:cs="Arial"/>
          <w:color w:val="FF0000"/>
          <w:szCs w:val="24"/>
        </w:rPr>
        <w:t>. Universidade Federal de Santa Catarina, Centro de desportos, Florianópolis, 2007.</w:t>
      </w:r>
    </w:p>
    <w:p w:rsidR="00E73C67" w:rsidRPr="00C66B6D" w:rsidRDefault="00E73C67" w:rsidP="00E73C67">
      <w:pPr>
        <w:spacing w:after="0" w:line="240" w:lineRule="auto"/>
        <w:rPr>
          <w:rFonts w:cs="Arial"/>
          <w:color w:val="FF0000"/>
          <w:szCs w:val="24"/>
        </w:rPr>
      </w:pPr>
    </w:p>
    <w:p w:rsidR="00E73C67" w:rsidRPr="00C66B6D" w:rsidRDefault="00E73C67" w:rsidP="00E73C67">
      <w:pPr>
        <w:autoSpaceDE w:val="0"/>
        <w:autoSpaceDN w:val="0"/>
        <w:adjustRightInd w:val="0"/>
        <w:spacing w:after="0" w:line="240" w:lineRule="auto"/>
        <w:rPr>
          <w:rFonts w:cs="Arial"/>
          <w:color w:val="FF0000"/>
          <w:szCs w:val="24"/>
          <w:lang w:eastAsia="pt-BR"/>
        </w:rPr>
      </w:pPr>
      <w:r w:rsidRPr="00C66B6D">
        <w:rPr>
          <w:rFonts w:cs="Arial"/>
          <w:color w:val="FF0000"/>
          <w:szCs w:val="24"/>
          <w:lang w:eastAsia="pt-BR"/>
        </w:rPr>
        <w:t xml:space="preserve">DACOSTA, L. Educação Física e esportes não formais. Rio de Janeiro; ao </w:t>
      </w:r>
      <w:proofErr w:type="gramStart"/>
      <w:r w:rsidRPr="00C66B6D">
        <w:rPr>
          <w:rFonts w:cs="Arial"/>
          <w:color w:val="FF0000"/>
          <w:szCs w:val="24"/>
          <w:lang w:eastAsia="pt-BR"/>
        </w:rPr>
        <w:t>livro</w:t>
      </w:r>
      <w:proofErr w:type="gramEnd"/>
      <w:r w:rsidRPr="00C66B6D">
        <w:rPr>
          <w:rFonts w:cs="Arial"/>
          <w:color w:val="FF0000"/>
          <w:szCs w:val="24"/>
          <w:lang w:eastAsia="pt-BR"/>
        </w:rPr>
        <w:t xml:space="preserve"> </w:t>
      </w:r>
    </w:p>
    <w:p w:rsidR="00E73C67" w:rsidRPr="00C66B6D" w:rsidRDefault="00E73C67" w:rsidP="00690E47">
      <w:pPr>
        <w:autoSpaceDE w:val="0"/>
        <w:autoSpaceDN w:val="0"/>
        <w:adjustRightInd w:val="0"/>
        <w:spacing w:after="0" w:line="240" w:lineRule="auto"/>
        <w:rPr>
          <w:rFonts w:cs="Arial"/>
          <w:color w:val="FF0000"/>
          <w:szCs w:val="24"/>
          <w:lang w:eastAsia="pt-BR"/>
        </w:rPr>
      </w:pPr>
      <w:proofErr w:type="gramStart"/>
      <w:r w:rsidRPr="00C66B6D">
        <w:rPr>
          <w:rFonts w:cs="Arial"/>
          <w:color w:val="FF0000"/>
          <w:szCs w:val="24"/>
          <w:lang w:eastAsia="pt-BR"/>
        </w:rPr>
        <w:t>técnico</w:t>
      </w:r>
      <w:proofErr w:type="gramEnd"/>
      <w:r w:rsidRPr="00C66B6D">
        <w:rPr>
          <w:rFonts w:cs="Arial"/>
          <w:color w:val="FF0000"/>
          <w:szCs w:val="24"/>
          <w:lang w:eastAsia="pt-BR"/>
        </w:rPr>
        <w:t>,1988</w:t>
      </w:r>
      <w:r w:rsidR="00354A3A" w:rsidRPr="00C66B6D">
        <w:rPr>
          <w:rFonts w:cs="Arial"/>
          <w:color w:val="FF0000"/>
          <w:szCs w:val="24"/>
          <w:lang w:eastAsia="pt-BR"/>
        </w:rPr>
        <w:t>.</w:t>
      </w:r>
      <w:r w:rsidRPr="00C66B6D">
        <w:rPr>
          <w:rFonts w:cs="Arial"/>
          <w:color w:val="FF0000"/>
          <w:szCs w:val="24"/>
          <w:lang w:eastAsia="pt-BR"/>
        </w:rPr>
        <w:t xml:space="preserve">  </w:t>
      </w:r>
    </w:p>
    <w:p w:rsidR="00354A3A" w:rsidRPr="00C66B6D" w:rsidRDefault="00354A3A" w:rsidP="00690E47">
      <w:pPr>
        <w:autoSpaceDE w:val="0"/>
        <w:autoSpaceDN w:val="0"/>
        <w:adjustRightInd w:val="0"/>
        <w:spacing w:after="0" w:line="240" w:lineRule="auto"/>
        <w:rPr>
          <w:rFonts w:cs="Arial"/>
          <w:color w:val="FF0000"/>
          <w:szCs w:val="24"/>
          <w:lang w:eastAsia="pt-BR"/>
        </w:rPr>
      </w:pPr>
    </w:p>
    <w:p w:rsidR="00E73C67" w:rsidRPr="00C66B6D" w:rsidRDefault="00E73C67" w:rsidP="00E73C67">
      <w:pPr>
        <w:pStyle w:val="NormalWeb"/>
        <w:shd w:val="clear" w:color="auto" w:fill="FFFFFF"/>
        <w:spacing w:before="0" w:beforeAutospacing="0" w:after="0" w:afterAutospacing="0"/>
        <w:rPr>
          <w:rFonts w:ascii="Arial" w:hAnsi="Arial" w:cs="Arial"/>
          <w:color w:val="FF0000"/>
        </w:rPr>
      </w:pPr>
      <w:r w:rsidRPr="00C66B6D">
        <w:rPr>
          <w:rFonts w:ascii="Arial" w:hAnsi="Arial" w:cs="Arial"/>
          <w:color w:val="FF0000"/>
        </w:rPr>
        <w:t xml:space="preserve">DIAS, G. F. </w:t>
      </w:r>
      <w:r w:rsidR="00DA45C2" w:rsidRPr="00C66B6D">
        <w:rPr>
          <w:rFonts w:ascii="Arial" w:hAnsi="Arial" w:cs="Arial"/>
          <w:b/>
          <w:color w:val="FF0000"/>
        </w:rPr>
        <w:t>Educação Ambiental</w:t>
      </w:r>
      <w:r w:rsidRPr="00C66B6D">
        <w:rPr>
          <w:rFonts w:ascii="Arial" w:hAnsi="Arial" w:cs="Arial"/>
          <w:color w:val="FF0000"/>
        </w:rPr>
        <w:t>: princípios e práticas. 5ª ed. São Paulo: Global, 1998.</w:t>
      </w:r>
    </w:p>
    <w:p w:rsidR="00315797" w:rsidRPr="00C66B6D" w:rsidRDefault="00315797" w:rsidP="00E73C67">
      <w:pPr>
        <w:pStyle w:val="NormalWeb"/>
        <w:shd w:val="clear" w:color="auto" w:fill="FFFFFF"/>
        <w:spacing w:before="0" w:beforeAutospacing="0" w:after="0" w:afterAutospacing="0"/>
        <w:rPr>
          <w:rFonts w:ascii="Arial" w:hAnsi="Arial" w:cs="Arial"/>
          <w:color w:val="FF0000"/>
          <w:shd w:val="clear" w:color="auto" w:fill="FFFFFF"/>
        </w:rPr>
      </w:pPr>
    </w:p>
    <w:p w:rsidR="00E73C67" w:rsidRPr="00C66B6D" w:rsidRDefault="00E73C67" w:rsidP="00E73C67">
      <w:pPr>
        <w:pStyle w:val="NormalWeb"/>
        <w:shd w:val="clear" w:color="auto" w:fill="FFFFFF"/>
        <w:spacing w:before="0" w:beforeAutospacing="0" w:after="0" w:afterAutospacing="0"/>
        <w:rPr>
          <w:rFonts w:ascii="Arial" w:hAnsi="Arial" w:cs="Arial"/>
          <w:color w:val="FF0000"/>
          <w:shd w:val="clear" w:color="auto" w:fill="FFFFFF"/>
        </w:rPr>
      </w:pPr>
      <w:r w:rsidRPr="00C66B6D">
        <w:rPr>
          <w:rFonts w:ascii="Arial" w:hAnsi="Arial" w:cs="Arial"/>
          <w:color w:val="FF0000"/>
          <w:shd w:val="clear" w:color="auto" w:fill="FFFFFF"/>
        </w:rPr>
        <w:t>DOMINGUES, S. C.; KUNZ, E</w:t>
      </w:r>
      <w:proofErr w:type="gramStart"/>
      <w:r w:rsidRPr="00C66B6D">
        <w:rPr>
          <w:rFonts w:ascii="Arial" w:hAnsi="Arial" w:cs="Arial"/>
          <w:color w:val="FF0000"/>
          <w:shd w:val="clear" w:color="auto" w:fill="FFFFFF"/>
        </w:rPr>
        <w:t>.;</w:t>
      </w:r>
      <w:proofErr w:type="gramEnd"/>
      <w:r w:rsidRPr="00C66B6D">
        <w:rPr>
          <w:rFonts w:ascii="Arial" w:hAnsi="Arial" w:cs="Arial"/>
          <w:color w:val="FF0000"/>
          <w:shd w:val="clear" w:color="auto" w:fill="FFFFFF"/>
        </w:rPr>
        <w:t xml:space="preserve"> ARAUJO, L. C. G. </w:t>
      </w:r>
      <w:r w:rsidR="00DA45C2" w:rsidRPr="00C66B6D">
        <w:rPr>
          <w:rFonts w:ascii="Arial" w:hAnsi="Arial" w:cs="Arial"/>
          <w:color w:val="FF0000"/>
          <w:shd w:val="clear" w:color="auto" w:fill="FFFFFF"/>
        </w:rPr>
        <w:t>Educação Ambiental</w:t>
      </w:r>
      <w:r w:rsidRPr="00C66B6D">
        <w:rPr>
          <w:rFonts w:ascii="Arial" w:hAnsi="Arial" w:cs="Arial"/>
          <w:color w:val="FF0000"/>
          <w:shd w:val="clear" w:color="auto" w:fill="FFFFFF"/>
        </w:rPr>
        <w:t xml:space="preserve"> e educação física: possibilidades para a formação de professores. </w:t>
      </w:r>
      <w:r w:rsidRPr="00C66B6D">
        <w:rPr>
          <w:rStyle w:val="Forte"/>
          <w:rFonts w:ascii="Arial" w:hAnsi="Arial" w:cs="Arial"/>
          <w:color w:val="FF0000"/>
          <w:shd w:val="clear" w:color="auto" w:fill="FFFFFF"/>
        </w:rPr>
        <w:t>Rev. Bras. Ciênc. Esporte, </w:t>
      </w:r>
      <w:r w:rsidRPr="00C66B6D">
        <w:rPr>
          <w:rFonts w:ascii="Arial" w:hAnsi="Arial" w:cs="Arial"/>
          <w:color w:val="FF0000"/>
          <w:shd w:val="clear" w:color="auto" w:fill="FFFFFF"/>
        </w:rPr>
        <w:t>Florianópolis, v. 33, n. 3, p.559-571, set. 2011.</w:t>
      </w:r>
    </w:p>
    <w:p w:rsidR="00E73C67" w:rsidRPr="00C66B6D" w:rsidRDefault="00E73C67" w:rsidP="00E73C67">
      <w:pPr>
        <w:autoSpaceDE w:val="0"/>
        <w:autoSpaceDN w:val="0"/>
        <w:adjustRightInd w:val="0"/>
        <w:spacing w:after="0" w:line="240" w:lineRule="auto"/>
        <w:rPr>
          <w:rFonts w:cs="Arial"/>
          <w:color w:val="FF0000"/>
          <w:szCs w:val="24"/>
          <w:shd w:val="clear" w:color="auto" w:fill="FFFFFF"/>
        </w:rPr>
      </w:pPr>
    </w:p>
    <w:p w:rsidR="00E73C67" w:rsidRPr="00C66B6D" w:rsidRDefault="00E73C67" w:rsidP="00E73C67">
      <w:pPr>
        <w:autoSpaceDE w:val="0"/>
        <w:autoSpaceDN w:val="0"/>
        <w:adjustRightInd w:val="0"/>
        <w:spacing w:after="0" w:line="240" w:lineRule="auto"/>
        <w:rPr>
          <w:rFonts w:cs="Arial"/>
          <w:color w:val="FF0000"/>
          <w:szCs w:val="24"/>
          <w:shd w:val="clear" w:color="auto" w:fill="FFFFFF"/>
        </w:rPr>
      </w:pPr>
      <w:r w:rsidRPr="00C66B6D">
        <w:rPr>
          <w:rFonts w:cs="Arial"/>
          <w:color w:val="FF0000"/>
          <w:szCs w:val="24"/>
          <w:shd w:val="clear" w:color="auto" w:fill="FFFFFF"/>
        </w:rPr>
        <w:t>ELIAS, N.; DUNNING, E. </w:t>
      </w:r>
      <w:r w:rsidRPr="00C66B6D">
        <w:rPr>
          <w:rFonts w:cs="Arial"/>
          <w:b/>
          <w:bCs/>
          <w:color w:val="FF0000"/>
          <w:szCs w:val="24"/>
          <w:shd w:val="clear" w:color="auto" w:fill="FFFFFF"/>
        </w:rPr>
        <w:t>A busca da excitação</w:t>
      </w:r>
      <w:r w:rsidRPr="00C66B6D">
        <w:rPr>
          <w:rFonts w:cs="Arial"/>
          <w:color w:val="FF0000"/>
          <w:szCs w:val="24"/>
          <w:shd w:val="clear" w:color="auto" w:fill="FFFFFF"/>
        </w:rPr>
        <w:t>. Lisboa: DIFEL, 1992. </w:t>
      </w:r>
    </w:p>
    <w:p w:rsidR="00E73C67" w:rsidRPr="00C66B6D" w:rsidRDefault="00E73C67" w:rsidP="00E73C67">
      <w:pPr>
        <w:autoSpaceDE w:val="0"/>
        <w:autoSpaceDN w:val="0"/>
        <w:adjustRightInd w:val="0"/>
        <w:spacing w:after="0" w:line="240" w:lineRule="auto"/>
        <w:rPr>
          <w:rFonts w:cs="Arial"/>
          <w:color w:val="FF0000"/>
          <w:szCs w:val="24"/>
          <w:lang w:eastAsia="pt-BR"/>
        </w:rPr>
      </w:pPr>
    </w:p>
    <w:p w:rsidR="00E73C67" w:rsidRPr="00C66B6D" w:rsidRDefault="00E73C67" w:rsidP="00E73C67">
      <w:pPr>
        <w:autoSpaceDE w:val="0"/>
        <w:autoSpaceDN w:val="0"/>
        <w:adjustRightInd w:val="0"/>
        <w:spacing w:after="0" w:line="240" w:lineRule="auto"/>
        <w:rPr>
          <w:rFonts w:cs="Arial"/>
          <w:color w:val="FF0000"/>
          <w:szCs w:val="24"/>
        </w:rPr>
      </w:pPr>
      <w:r w:rsidRPr="00C66B6D">
        <w:rPr>
          <w:rFonts w:cs="Arial"/>
          <w:color w:val="FF0000"/>
          <w:szCs w:val="24"/>
        </w:rPr>
        <w:t xml:space="preserve">FAUSTO, B. </w:t>
      </w:r>
      <w:r w:rsidRPr="00C66B6D">
        <w:rPr>
          <w:rFonts w:cs="Arial"/>
          <w:b/>
          <w:iCs/>
          <w:color w:val="FF0000"/>
          <w:szCs w:val="24"/>
        </w:rPr>
        <w:t>Crime e cotidiano</w:t>
      </w:r>
      <w:r w:rsidRPr="00C66B6D">
        <w:rPr>
          <w:rFonts w:cs="Arial"/>
          <w:color w:val="FF0000"/>
          <w:szCs w:val="24"/>
        </w:rPr>
        <w:t xml:space="preserve">. </w:t>
      </w:r>
      <w:r w:rsidRPr="00C66B6D">
        <w:rPr>
          <w:rFonts w:cs="Arial"/>
          <w:iCs/>
          <w:color w:val="FF0000"/>
          <w:szCs w:val="24"/>
        </w:rPr>
        <w:t>A criminalidade em São Paulo</w:t>
      </w:r>
      <w:r w:rsidRPr="00C66B6D">
        <w:rPr>
          <w:rFonts w:cs="Arial"/>
          <w:color w:val="FF0000"/>
          <w:szCs w:val="24"/>
        </w:rPr>
        <w:t xml:space="preserve">, </w:t>
      </w:r>
      <w:r w:rsidRPr="00C66B6D">
        <w:rPr>
          <w:rFonts w:cs="Arial"/>
          <w:iCs/>
          <w:color w:val="FF0000"/>
          <w:szCs w:val="24"/>
        </w:rPr>
        <w:t>1880-1924</w:t>
      </w:r>
      <w:r w:rsidRPr="00C66B6D">
        <w:rPr>
          <w:rFonts w:cs="Arial"/>
          <w:color w:val="FF0000"/>
          <w:szCs w:val="24"/>
        </w:rPr>
        <w:t>. São</w:t>
      </w:r>
    </w:p>
    <w:p w:rsidR="00E73C67" w:rsidRPr="00C66B6D" w:rsidRDefault="00E73C67" w:rsidP="00E73C67">
      <w:pPr>
        <w:pStyle w:val="NormalWeb"/>
        <w:shd w:val="clear" w:color="auto" w:fill="FFFFFF"/>
        <w:spacing w:before="0" w:beforeAutospacing="0" w:after="0" w:afterAutospacing="0"/>
        <w:rPr>
          <w:rFonts w:ascii="Arial" w:hAnsi="Arial" w:cs="Arial"/>
          <w:color w:val="FF0000"/>
          <w:shd w:val="clear" w:color="auto" w:fill="FFFFFF"/>
        </w:rPr>
      </w:pPr>
    </w:p>
    <w:p w:rsidR="00E73C67" w:rsidRPr="00C66B6D" w:rsidRDefault="00E73C67" w:rsidP="00E73C67">
      <w:pPr>
        <w:pStyle w:val="NormalWeb"/>
        <w:shd w:val="clear" w:color="auto" w:fill="FFFFFF"/>
        <w:spacing w:before="0" w:beforeAutospacing="0" w:after="0" w:afterAutospacing="0"/>
        <w:rPr>
          <w:rFonts w:ascii="Arial" w:hAnsi="Arial" w:cs="Arial"/>
          <w:color w:val="FF0000"/>
          <w:shd w:val="clear" w:color="auto" w:fill="FFFFFF"/>
        </w:rPr>
      </w:pPr>
      <w:r w:rsidRPr="00C66B6D">
        <w:rPr>
          <w:rFonts w:ascii="Arial" w:hAnsi="Arial" w:cs="Arial"/>
          <w:color w:val="FF0000"/>
          <w:shd w:val="clear" w:color="auto" w:fill="FFFFFF"/>
        </w:rPr>
        <w:t>FEIJÓ, M. R.; MACEDO, R. M. S. Família e projetos sociais voltados para jovens: impacto e participação. </w:t>
      </w:r>
      <w:r w:rsidRPr="00C66B6D">
        <w:rPr>
          <w:rStyle w:val="Forte"/>
          <w:rFonts w:ascii="Arial" w:hAnsi="Arial" w:cs="Arial"/>
          <w:color w:val="FF0000"/>
          <w:shd w:val="clear" w:color="auto" w:fill="FFFFFF"/>
        </w:rPr>
        <w:t>Estudos de Psicologia (campinas), </w:t>
      </w:r>
      <w:r w:rsidRPr="00C66B6D">
        <w:rPr>
          <w:rFonts w:ascii="Arial" w:hAnsi="Arial" w:cs="Arial"/>
          <w:color w:val="FF0000"/>
          <w:shd w:val="clear" w:color="auto" w:fill="FFFFFF"/>
        </w:rPr>
        <w:t>[</w:t>
      </w:r>
      <w:proofErr w:type="spellStart"/>
      <w:r w:rsidRPr="00C66B6D">
        <w:rPr>
          <w:rFonts w:ascii="Arial" w:hAnsi="Arial" w:cs="Arial"/>
          <w:color w:val="FF0000"/>
          <w:shd w:val="clear" w:color="auto" w:fill="FFFFFF"/>
        </w:rPr>
        <w:t>s.l.</w:t>
      </w:r>
      <w:proofErr w:type="spellEnd"/>
      <w:r w:rsidRPr="00C66B6D">
        <w:rPr>
          <w:rFonts w:ascii="Arial" w:hAnsi="Arial" w:cs="Arial"/>
          <w:color w:val="FF0000"/>
          <w:shd w:val="clear" w:color="auto" w:fill="FFFFFF"/>
        </w:rPr>
        <w:t>], v. 29, n. 2, p.193-202, jun. 2012.</w:t>
      </w:r>
    </w:p>
    <w:p w:rsidR="00E73C67" w:rsidRPr="00C66B6D" w:rsidRDefault="00E73C67" w:rsidP="00E73C67">
      <w:pPr>
        <w:pStyle w:val="NormalWeb"/>
        <w:shd w:val="clear" w:color="auto" w:fill="FFFFFF"/>
        <w:spacing w:before="0" w:beforeAutospacing="0" w:after="0" w:afterAutospacing="0"/>
        <w:rPr>
          <w:rFonts w:ascii="Arial" w:hAnsi="Arial" w:cs="Arial"/>
          <w:color w:val="FF0000"/>
          <w:shd w:val="clear" w:color="auto" w:fill="FFFFFF"/>
        </w:rPr>
      </w:pPr>
    </w:p>
    <w:p w:rsidR="00E73C67" w:rsidRPr="00C66B6D" w:rsidRDefault="00E73C67" w:rsidP="00E73C67">
      <w:pPr>
        <w:pStyle w:val="NormalWeb"/>
        <w:shd w:val="clear" w:color="auto" w:fill="FFFFFF"/>
        <w:spacing w:before="0" w:beforeAutospacing="0" w:after="0" w:afterAutospacing="0"/>
        <w:rPr>
          <w:rFonts w:ascii="Arial" w:hAnsi="Arial" w:cs="Arial"/>
          <w:color w:val="FF0000"/>
          <w:lang w:val="en-US"/>
        </w:rPr>
      </w:pPr>
      <w:r w:rsidRPr="00C66B6D">
        <w:rPr>
          <w:rFonts w:ascii="Arial" w:hAnsi="Arial" w:cs="Arial"/>
          <w:color w:val="FF0000"/>
        </w:rPr>
        <w:t xml:space="preserve">FAGGIONATO, S. </w:t>
      </w:r>
      <w:r w:rsidRPr="00C66B6D">
        <w:rPr>
          <w:rFonts w:ascii="Arial" w:hAnsi="Arial" w:cs="Arial"/>
          <w:b/>
          <w:color w:val="FF0000"/>
        </w:rPr>
        <w:t>Percepção Ambiental.</w:t>
      </w:r>
      <w:r w:rsidRPr="00C66B6D">
        <w:rPr>
          <w:rFonts w:ascii="Arial" w:hAnsi="Arial" w:cs="Arial"/>
          <w:color w:val="FF0000"/>
        </w:rPr>
        <w:t xml:space="preserve"> Material e Textos. 2011. Disponível em: Disponível em: </w:t>
      </w:r>
      <w:hyperlink r:id="rId23" w:history="1">
        <w:r w:rsidRPr="00C66B6D">
          <w:rPr>
            <w:rStyle w:val="Hyperlink"/>
            <w:rFonts w:ascii="Arial" w:hAnsi="Arial" w:cs="Arial"/>
            <w:color w:val="FF0000"/>
          </w:rPr>
          <w:t>http://educar.sc.usp.br/biologia/textos/m_a_txt4.html</w:t>
        </w:r>
      </w:hyperlink>
      <w:r w:rsidRPr="00C66B6D">
        <w:rPr>
          <w:rFonts w:ascii="Arial" w:hAnsi="Arial" w:cs="Arial"/>
          <w:color w:val="FF0000"/>
        </w:rPr>
        <w:t xml:space="preserve">. </w:t>
      </w:r>
      <w:proofErr w:type="spellStart"/>
      <w:proofErr w:type="gramStart"/>
      <w:r w:rsidRPr="00C66B6D">
        <w:rPr>
          <w:rFonts w:ascii="Arial" w:hAnsi="Arial" w:cs="Arial"/>
          <w:color w:val="FF0000"/>
          <w:lang w:val="en-US"/>
        </w:rPr>
        <w:t>Acessado</w:t>
      </w:r>
      <w:proofErr w:type="spellEnd"/>
      <w:r w:rsidRPr="00C66B6D">
        <w:rPr>
          <w:rFonts w:ascii="Arial" w:hAnsi="Arial" w:cs="Arial"/>
          <w:color w:val="FF0000"/>
          <w:lang w:val="en-US"/>
        </w:rPr>
        <w:t xml:space="preserve"> </w:t>
      </w:r>
      <w:proofErr w:type="spellStart"/>
      <w:r w:rsidRPr="00C66B6D">
        <w:rPr>
          <w:rFonts w:ascii="Arial" w:hAnsi="Arial" w:cs="Arial"/>
          <w:color w:val="FF0000"/>
          <w:lang w:val="en-US"/>
        </w:rPr>
        <w:t>em</w:t>
      </w:r>
      <w:proofErr w:type="spellEnd"/>
      <w:r w:rsidRPr="00C66B6D">
        <w:rPr>
          <w:rFonts w:ascii="Arial" w:hAnsi="Arial" w:cs="Arial"/>
          <w:color w:val="FF0000"/>
          <w:lang w:val="en-US"/>
        </w:rPr>
        <w:t xml:space="preserve"> 12 de </w:t>
      </w:r>
      <w:proofErr w:type="spellStart"/>
      <w:r w:rsidRPr="00C66B6D">
        <w:rPr>
          <w:rFonts w:ascii="Arial" w:hAnsi="Arial" w:cs="Arial"/>
          <w:color w:val="FF0000"/>
          <w:lang w:val="en-US"/>
        </w:rPr>
        <w:t>dezembro</w:t>
      </w:r>
      <w:proofErr w:type="spellEnd"/>
      <w:r w:rsidRPr="00C66B6D">
        <w:rPr>
          <w:rFonts w:ascii="Arial" w:hAnsi="Arial" w:cs="Arial"/>
          <w:color w:val="FF0000"/>
          <w:lang w:val="en-US"/>
        </w:rPr>
        <w:t xml:space="preserve"> de 2016.</w:t>
      </w:r>
      <w:proofErr w:type="gramEnd"/>
    </w:p>
    <w:p w:rsidR="00E73C67" w:rsidRPr="00C66B6D" w:rsidRDefault="00E73C67" w:rsidP="00E73C67">
      <w:pPr>
        <w:pStyle w:val="NormalWeb"/>
        <w:shd w:val="clear" w:color="auto" w:fill="FFFFFF"/>
        <w:spacing w:before="0" w:beforeAutospacing="0" w:after="0" w:afterAutospacing="0"/>
        <w:rPr>
          <w:rFonts w:ascii="Arial" w:hAnsi="Arial" w:cs="Arial"/>
          <w:color w:val="FF0000"/>
          <w:shd w:val="clear" w:color="auto" w:fill="FFFFFF"/>
          <w:lang w:val="en-US"/>
        </w:rPr>
      </w:pPr>
    </w:p>
    <w:p w:rsidR="00E73C67" w:rsidRPr="00C66B6D" w:rsidRDefault="00E73C67" w:rsidP="00E73C67">
      <w:pPr>
        <w:autoSpaceDE w:val="0"/>
        <w:autoSpaceDN w:val="0"/>
        <w:adjustRightInd w:val="0"/>
        <w:spacing w:after="0" w:line="240" w:lineRule="auto"/>
        <w:rPr>
          <w:rFonts w:cs="Arial"/>
          <w:color w:val="FF0000"/>
          <w:szCs w:val="24"/>
          <w:shd w:val="clear" w:color="auto" w:fill="FFFFFF"/>
          <w:lang w:val="en-US"/>
        </w:rPr>
      </w:pPr>
      <w:r w:rsidRPr="00C66B6D">
        <w:rPr>
          <w:rFonts w:cs="Arial"/>
          <w:color w:val="FF0000"/>
          <w:szCs w:val="24"/>
          <w:shd w:val="clear" w:color="auto" w:fill="FFFFFF"/>
          <w:lang w:val="en-US"/>
        </w:rPr>
        <w:t>FJØRTOFT, I</w:t>
      </w:r>
      <w:proofErr w:type="gramStart"/>
      <w:r w:rsidRPr="00C66B6D">
        <w:rPr>
          <w:rFonts w:cs="Arial"/>
          <w:color w:val="FF0000"/>
          <w:szCs w:val="24"/>
          <w:shd w:val="clear" w:color="auto" w:fill="FFFFFF"/>
          <w:lang w:val="en-US"/>
        </w:rPr>
        <w:t>..</w:t>
      </w:r>
      <w:proofErr w:type="gramEnd"/>
      <w:r w:rsidRPr="00C66B6D">
        <w:rPr>
          <w:rFonts w:cs="Arial"/>
          <w:color w:val="FF0000"/>
          <w:szCs w:val="24"/>
          <w:shd w:val="clear" w:color="auto" w:fill="FFFFFF"/>
          <w:lang w:val="en-US"/>
        </w:rPr>
        <w:t xml:space="preserve"> The natural environment as a playground for children: the impact of outdoor play activities in pre-primary school children. </w:t>
      </w:r>
      <w:proofErr w:type="gramStart"/>
      <w:r w:rsidRPr="00C66B6D">
        <w:rPr>
          <w:rStyle w:val="Forte"/>
          <w:rFonts w:cs="Arial"/>
          <w:color w:val="FF0000"/>
          <w:szCs w:val="24"/>
          <w:shd w:val="clear" w:color="auto" w:fill="FFFFFF"/>
          <w:lang w:val="en-US"/>
        </w:rPr>
        <w:t>Early Childhood Education Journal, </w:t>
      </w:r>
      <w:r w:rsidRPr="00C66B6D">
        <w:rPr>
          <w:rFonts w:cs="Arial"/>
          <w:color w:val="FF0000"/>
          <w:szCs w:val="24"/>
          <w:shd w:val="clear" w:color="auto" w:fill="FFFFFF"/>
          <w:lang w:val="en-US"/>
        </w:rPr>
        <w:t>[</w:t>
      </w:r>
      <w:proofErr w:type="spellStart"/>
      <w:r w:rsidRPr="00C66B6D">
        <w:rPr>
          <w:rFonts w:cs="Arial"/>
          <w:color w:val="FF0000"/>
          <w:szCs w:val="24"/>
          <w:shd w:val="clear" w:color="auto" w:fill="FFFFFF"/>
          <w:lang w:val="en-US"/>
        </w:rPr>
        <w:t>s.l</w:t>
      </w:r>
      <w:proofErr w:type="spellEnd"/>
      <w:r w:rsidRPr="00C66B6D">
        <w:rPr>
          <w:rFonts w:cs="Arial"/>
          <w:color w:val="FF0000"/>
          <w:szCs w:val="24"/>
          <w:shd w:val="clear" w:color="auto" w:fill="FFFFFF"/>
          <w:lang w:val="en-US"/>
        </w:rPr>
        <w:t>.], v. 29, n. 2, p.111-117, 2001.</w:t>
      </w:r>
      <w:proofErr w:type="gramEnd"/>
      <w:r w:rsidRPr="00C66B6D">
        <w:rPr>
          <w:rFonts w:cs="Arial"/>
          <w:color w:val="FF0000"/>
          <w:szCs w:val="24"/>
          <w:shd w:val="clear" w:color="auto" w:fill="FFFFFF"/>
          <w:lang w:val="en-US"/>
        </w:rPr>
        <w:t xml:space="preserve"> </w:t>
      </w:r>
    </w:p>
    <w:p w:rsidR="00E73C67" w:rsidRPr="00C66B6D" w:rsidRDefault="00E73C67" w:rsidP="00E73C67">
      <w:pPr>
        <w:autoSpaceDE w:val="0"/>
        <w:autoSpaceDN w:val="0"/>
        <w:adjustRightInd w:val="0"/>
        <w:spacing w:after="0" w:line="240" w:lineRule="auto"/>
        <w:rPr>
          <w:rFonts w:cs="Arial"/>
          <w:color w:val="FF0000"/>
          <w:szCs w:val="24"/>
          <w:shd w:val="clear" w:color="auto" w:fill="FFFFFF"/>
          <w:lang w:val="en-US"/>
        </w:rPr>
      </w:pPr>
    </w:p>
    <w:p w:rsidR="00E73C67" w:rsidRPr="00C66B6D" w:rsidRDefault="00E73C67" w:rsidP="00E73C67">
      <w:pPr>
        <w:pStyle w:val="NormalWeb"/>
        <w:shd w:val="clear" w:color="auto" w:fill="FFFFFF"/>
        <w:spacing w:before="0" w:beforeAutospacing="0" w:after="0" w:afterAutospacing="0"/>
        <w:rPr>
          <w:rFonts w:ascii="Arial" w:hAnsi="Arial" w:cs="Arial"/>
          <w:color w:val="FF0000"/>
          <w:shd w:val="clear" w:color="auto" w:fill="FFFFFF"/>
        </w:rPr>
      </w:pPr>
      <w:r w:rsidRPr="00C66B6D">
        <w:rPr>
          <w:rFonts w:ascii="Arial" w:hAnsi="Arial" w:cs="Arial"/>
          <w:color w:val="FF0000"/>
          <w:shd w:val="clear" w:color="auto" w:fill="FFFFFF"/>
          <w:lang w:val="en-US"/>
        </w:rPr>
        <w:t xml:space="preserve">FONSECA, </w:t>
      </w:r>
      <w:proofErr w:type="gramStart"/>
      <w:r w:rsidRPr="00C66B6D">
        <w:rPr>
          <w:rFonts w:ascii="Arial" w:hAnsi="Arial" w:cs="Arial"/>
          <w:color w:val="FF0000"/>
          <w:shd w:val="clear" w:color="auto" w:fill="FFFFFF"/>
          <w:lang w:val="en-US"/>
        </w:rPr>
        <w:t>G..</w:t>
      </w:r>
      <w:proofErr w:type="gramEnd"/>
      <w:r w:rsidRPr="00C66B6D">
        <w:rPr>
          <w:rFonts w:ascii="Arial" w:hAnsi="Arial" w:cs="Arial"/>
          <w:color w:val="FF0000"/>
          <w:shd w:val="clear" w:color="auto" w:fill="FFFFFF"/>
          <w:lang w:val="en-US"/>
        </w:rPr>
        <w:t xml:space="preserve"> </w:t>
      </w:r>
      <w:r w:rsidRPr="00C66B6D">
        <w:rPr>
          <w:rFonts w:ascii="Arial" w:hAnsi="Arial" w:cs="Arial"/>
          <w:color w:val="FF0000"/>
          <w:shd w:val="clear" w:color="auto" w:fill="FFFFFF"/>
        </w:rPr>
        <w:t>M. M; STELA, E. S. Família e esporte: a influência parenteral sobre a participação dos filhos no futsal competitivo. </w:t>
      </w:r>
      <w:r w:rsidRPr="00C66B6D">
        <w:rPr>
          <w:rStyle w:val="Forte"/>
          <w:rFonts w:ascii="Arial" w:hAnsi="Arial" w:cs="Arial"/>
          <w:color w:val="FF0000"/>
          <w:shd w:val="clear" w:color="auto" w:fill="FFFFFF"/>
        </w:rPr>
        <w:t xml:space="preserve">Revista </w:t>
      </w:r>
      <w:proofErr w:type="spellStart"/>
      <w:r w:rsidRPr="00C66B6D">
        <w:rPr>
          <w:rStyle w:val="Forte"/>
          <w:rFonts w:ascii="Arial" w:hAnsi="Arial" w:cs="Arial"/>
          <w:color w:val="FF0000"/>
          <w:shd w:val="clear" w:color="auto" w:fill="FFFFFF"/>
        </w:rPr>
        <w:t>Kinesis</w:t>
      </w:r>
      <w:proofErr w:type="spellEnd"/>
      <w:r w:rsidRPr="00C66B6D">
        <w:rPr>
          <w:rStyle w:val="Forte"/>
          <w:rFonts w:ascii="Arial" w:hAnsi="Arial" w:cs="Arial"/>
          <w:color w:val="FF0000"/>
          <w:shd w:val="clear" w:color="auto" w:fill="FFFFFF"/>
        </w:rPr>
        <w:t>, </w:t>
      </w:r>
      <w:r w:rsidRPr="00C66B6D">
        <w:rPr>
          <w:rFonts w:ascii="Arial" w:hAnsi="Arial" w:cs="Arial"/>
          <w:color w:val="FF0000"/>
          <w:shd w:val="clear" w:color="auto" w:fill="FFFFFF"/>
        </w:rPr>
        <w:t xml:space="preserve">Si, v. 33, n. 2, p.41-60, </w:t>
      </w:r>
      <w:proofErr w:type="spellStart"/>
      <w:r w:rsidRPr="00C66B6D">
        <w:rPr>
          <w:rFonts w:ascii="Arial" w:hAnsi="Arial" w:cs="Arial"/>
          <w:color w:val="FF0000"/>
          <w:shd w:val="clear" w:color="auto" w:fill="FFFFFF"/>
        </w:rPr>
        <w:t>jul-dez</w:t>
      </w:r>
      <w:proofErr w:type="spellEnd"/>
      <w:r w:rsidRPr="00C66B6D">
        <w:rPr>
          <w:rFonts w:ascii="Arial" w:hAnsi="Arial" w:cs="Arial"/>
          <w:color w:val="FF0000"/>
          <w:shd w:val="clear" w:color="auto" w:fill="FFFFFF"/>
        </w:rPr>
        <w:t>. 2015.</w:t>
      </w:r>
    </w:p>
    <w:p w:rsidR="00E73C67" w:rsidRPr="00C66B6D" w:rsidRDefault="00E73C67" w:rsidP="00E73C67">
      <w:pPr>
        <w:pStyle w:val="NormalWeb"/>
        <w:shd w:val="clear" w:color="auto" w:fill="FFFFFF"/>
        <w:spacing w:before="0" w:beforeAutospacing="0" w:after="0" w:afterAutospacing="0"/>
        <w:rPr>
          <w:rFonts w:ascii="Arial" w:hAnsi="Arial" w:cs="Arial"/>
          <w:color w:val="FF0000"/>
          <w:shd w:val="clear" w:color="auto" w:fill="FFFFFF"/>
        </w:rPr>
      </w:pPr>
    </w:p>
    <w:p w:rsidR="00E73C67" w:rsidRPr="00C66B6D" w:rsidRDefault="00E73C67" w:rsidP="00E73C67">
      <w:pPr>
        <w:spacing w:after="0" w:line="240" w:lineRule="auto"/>
        <w:rPr>
          <w:rFonts w:cs="Arial"/>
          <w:color w:val="FF0000"/>
          <w:szCs w:val="24"/>
          <w:shd w:val="clear" w:color="auto" w:fill="FFFFFF"/>
        </w:rPr>
      </w:pPr>
      <w:r w:rsidRPr="00C66B6D">
        <w:rPr>
          <w:rFonts w:cs="Arial"/>
          <w:color w:val="FF0000"/>
          <w:szCs w:val="24"/>
          <w:shd w:val="clear" w:color="auto" w:fill="FFFFFF"/>
        </w:rPr>
        <w:t xml:space="preserve">GERENT, </w:t>
      </w:r>
      <w:proofErr w:type="spellStart"/>
      <w:r w:rsidRPr="00C66B6D">
        <w:rPr>
          <w:rFonts w:cs="Arial"/>
          <w:color w:val="FF0000"/>
          <w:szCs w:val="24"/>
          <w:shd w:val="clear" w:color="auto" w:fill="FFFFFF"/>
        </w:rPr>
        <w:t>J</w:t>
      </w:r>
      <w:proofErr w:type="gramStart"/>
      <w:r w:rsidRPr="00C66B6D">
        <w:rPr>
          <w:rFonts w:cs="Arial"/>
          <w:color w:val="FF0000"/>
          <w:szCs w:val="24"/>
          <w:shd w:val="clear" w:color="auto" w:fill="FFFFFF"/>
        </w:rPr>
        <w:t>.</w:t>
      </w:r>
      <w:proofErr w:type="spellEnd"/>
      <w:r w:rsidRPr="00C66B6D">
        <w:rPr>
          <w:rFonts w:cs="Arial"/>
          <w:color w:val="FF0000"/>
          <w:szCs w:val="24"/>
          <w:shd w:val="clear" w:color="auto" w:fill="FFFFFF"/>
        </w:rPr>
        <w:t>.</w:t>
      </w:r>
      <w:proofErr w:type="gramEnd"/>
      <w:r w:rsidRPr="00C66B6D">
        <w:rPr>
          <w:rFonts w:cs="Arial"/>
          <w:color w:val="FF0000"/>
          <w:szCs w:val="24"/>
          <w:shd w:val="clear" w:color="auto" w:fill="FFFFFF"/>
        </w:rPr>
        <w:t xml:space="preserve"> A Relação Homem-Natureza e Suas Interfaces. </w:t>
      </w:r>
      <w:r w:rsidRPr="00C66B6D">
        <w:rPr>
          <w:rStyle w:val="Forte"/>
          <w:rFonts w:cs="Arial"/>
          <w:color w:val="FF0000"/>
          <w:szCs w:val="24"/>
          <w:shd w:val="clear" w:color="auto" w:fill="FFFFFF"/>
        </w:rPr>
        <w:t>Cadernos de Direito, </w:t>
      </w:r>
      <w:r w:rsidRPr="00C66B6D">
        <w:rPr>
          <w:rFonts w:cs="Arial"/>
          <w:color w:val="FF0000"/>
          <w:szCs w:val="24"/>
          <w:shd w:val="clear" w:color="auto" w:fill="FFFFFF"/>
        </w:rPr>
        <w:t>[</w:t>
      </w:r>
      <w:proofErr w:type="spellStart"/>
      <w:r w:rsidRPr="00C66B6D">
        <w:rPr>
          <w:rFonts w:cs="Arial"/>
          <w:color w:val="FF0000"/>
          <w:szCs w:val="24"/>
          <w:shd w:val="clear" w:color="auto" w:fill="FFFFFF"/>
        </w:rPr>
        <w:t>s.l.</w:t>
      </w:r>
      <w:proofErr w:type="spellEnd"/>
      <w:r w:rsidRPr="00C66B6D">
        <w:rPr>
          <w:rFonts w:cs="Arial"/>
          <w:color w:val="FF0000"/>
          <w:szCs w:val="24"/>
          <w:shd w:val="clear" w:color="auto" w:fill="FFFFFF"/>
        </w:rPr>
        <w:t>], v. 11, n. 20, p.23-46, 30 jun. 2011. Instituto Educacional Piracicabano da Igreja Metodista.</w:t>
      </w:r>
    </w:p>
    <w:p w:rsidR="00AE7C4E" w:rsidRPr="00C66B6D" w:rsidRDefault="00AE7C4E" w:rsidP="00E73C67">
      <w:pPr>
        <w:spacing w:after="0" w:line="240" w:lineRule="auto"/>
        <w:rPr>
          <w:rFonts w:cs="Arial"/>
          <w:color w:val="FF0000"/>
          <w:szCs w:val="24"/>
          <w:shd w:val="clear" w:color="auto" w:fill="FFFFFF"/>
        </w:rPr>
      </w:pPr>
    </w:p>
    <w:p w:rsidR="00AE7C4E" w:rsidRPr="00C66B6D" w:rsidRDefault="00AE7C4E" w:rsidP="00AE7C4E">
      <w:pPr>
        <w:autoSpaceDE w:val="0"/>
        <w:autoSpaceDN w:val="0"/>
        <w:adjustRightInd w:val="0"/>
        <w:spacing w:after="0" w:line="240" w:lineRule="auto"/>
        <w:rPr>
          <w:rFonts w:cs="Arial"/>
          <w:color w:val="FF0000"/>
          <w:szCs w:val="23"/>
        </w:rPr>
      </w:pPr>
      <w:r w:rsidRPr="00C66B6D">
        <w:rPr>
          <w:rFonts w:cs="Arial"/>
          <w:color w:val="FF0000"/>
          <w:szCs w:val="23"/>
        </w:rPr>
        <w:t xml:space="preserve">GADOTTI, Moacir. </w:t>
      </w:r>
      <w:r w:rsidRPr="00C66B6D">
        <w:rPr>
          <w:rFonts w:cs="Arial"/>
          <w:b/>
          <w:bCs/>
          <w:color w:val="FF0000"/>
          <w:szCs w:val="23"/>
        </w:rPr>
        <w:t>Perspectivas atuais da educação</w:t>
      </w:r>
      <w:r w:rsidRPr="00C66B6D">
        <w:rPr>
          <w:rFonts w:cs="Arial"/>
          <w:color w:val="FF0000"/>
          <w:szCs w:val="23"/>
        </w:rPr>
        <w:t xml:space="preserve">. 1. </w:t>
      </w:r>
      <w:proofErr w:type="gramStart"/>
      <w:r w:rsidRPr="00C66B6D">
        <w:rPr>
          <w:rFonts w:cs="Arial"/>
          <w:color w:val="FF0000"/>
          <w:szCs w:val="23"/>
        </w:rPr>
        <w:t>ed.</w:t>
      </w:r>
      <w:proofErr w:type="gramEnd"/>
      <w:r w:rsidRPr="00C66B6D">
        <w:rPr>
          <w:rFonts w:cs="Arial"/>
          <w:color w:val="FF0000"/>
          <w:szCs w:val="23"/>
        </w:rPr>
        <w:t>, Porto Alegre: Artes</w:t>
      </w:r>
    </w:p>
    <w:p w:rsidR="00E73C67" w:rsidRPr="00C66B6D" w:rsidRDefault="00AE7C4E" w:rsidP="00AE7C4E">
      <w:pPr>
        <w:spacing w:after="0" w:line="240" w:lineRule="auto"/>
        <w:rPr>
          <w:rFonts w:cs="Arial"/>
          <w:color w:val="FF0000"/>
          <w:szCs w:val="23"/>
        </w:rPr>
      </w:pPr>
      <w:r w:rsidRPr="00C66B6D">
        <w:rPr>
          <w:rFonts w:cs="Arial"/>
          <w:color w:val="FF0000"/>
          <w:szCs w:val="23"/>
        </w:rPr>
        <w:t>Médicas, 2000.</w:t>
      </w:r>
    </w:p>
    <w:p w:rsidR="00AE7C4E" w:rsidRPr="00C66B6D" w:rsidRDefault="00AE7C4E" w:rsidP="00AE7C4E">
      <w:pPr>
        <w:spacing w:after="0" w:line="240" w:lineRule="auto"/>
        <w:rPr>
          <w:rFonts w:cs="Arial"/>
          <w:color w:val="FF0000"/>
          <w:szCs w:val="24"/>
          <w:shd w:val="clear" w:color="auto" w:fill="FFFFFF"/>
        </w:rPr>
      </w:pPr>
    </w:p>
    <w:p w:rsidR="00E73C67" w:rsidRPr="00C66B6D" w:rsidRDefault="00E73C67" w:rsidP="00E73C67">
      <w:pPr>
        <w:pStyle w:val="NormalWeb"/>
        <w:shd w:val="clear" w:color="auto" w:fill="FFFFFF"/>
        <w:spacing w:before="0" w:beforeAutospacing="0" w:after="0" w:afterAutospacing="0"/>
        <w:rPr>
          <w:rFonts w:ascii="Arial" w:hAnsi="Arial" w:cs="Arial"/>
          <w:color w:val="FF0000"/>
          <w:shd w:val="clear" w:color="auto" w:fill="FFFFFF"/>
        </w:rPr>
      </w:pPr>
      <w:r w:rsidRPr="00C66B6D">
        <w:rPr>
          <w:rFonts w:ascii="Arial" w:hAnsi="Arial" w:cs="Arial"/>
          <w:color w:val="FF0000"/>
          <w:shd w:val="clear" w:color="auto" w:fill="FFFFFF"/>
        </w:rPr>
        <w:t>GOMES, F. M.; CARVALHO, N. O; VARGAS, L. S. A influência dos pais na escolha das atividades esportivas dos filhos de 08 a 10 anos. </w:t>
      </w:r>
      <w:r w:rsidRPr="00C66B6D">
        <w:rPr>
          <w:rStyle w:val="Forte"/>
          <w:rFonts w:ascii="Arial" w:hAnsi="Arial" w:cs="Arial"/>
          <w:color w:val="FF0000"/>
          <w:shd w:val="clear" w:color="auto" w:fill="FFFFFF"/>
        </w:rPr>
        <w:t>Ciência em Movimento, </w:t>
      </w:r>
      <w:r w:rsidRPr="00C66B6D">
        <w:rPr>
          <w:rFonts w:ascii="Arial" w:hAnsi="Arial" w:cs="Arial"/>
          <w:color w:val="FF0000"/>
          <w:shd w:val="clear" w:color="auto" w:fill="FFFFFF"/>
        </w:rPr>
        <w:t>Si, v. 2, n. 34, p.81-94, jan. 2015.</w:t>
      </w:r>
    </w:p>
    <w:p w:rsidR="00E73C67" w:rsidRPr="00C66B6D" w:rsidRDefault="00E73C67" w:rsidP="00E73C67">
      <w:pPr>
        <w:pStyle w:val="NormalWeb"/>
        <w:shd w:val="clear" w:color="auto" w:fill="FFFFFF"/>
        <w:spacing w:before="0" w:beforeAutospacing="0" w:after="0" w:afterAutospacing="0"/>
        <w:rPr>
          <w:rFonts w:ascii="Arial" w:hAnsi="Arial" w:cs="Arial"/>
          <w:color w:val="FF0000"/>
          <w:shd w:val="clear" w:color="auto" w:fill="FFFFFF"/>
        </w:rPr>
      </w:pPr>
    </w:p>
    <w:p w:rsidR="00E73C67" w:rsidRPr="00C66B6D" w:rsidRDefault="00E73C67" w:rsidP="00E73C67">
      <w:pPr>
        <w:pStyle w:val="NormalWeb"/>
        <w:shd w:val="clear" w:color="auto" w:fill="FFFFFF"/>
        <w:spacing w:before="0" w:beforeAutospacing="0" w:after="0" w:afterAutospacing="0"/>
        <w:rPr>
          <w:rFonts w:ascii="Arial" w:hAnsi="Arial" w:cs="Arial"/>
          <w:color w:val="FF0000"/>
          <w:shd w:val="clear" w:color="auto" w:fill="FFFFFF"/>
        </w:rPr>
      </w:pPr>
      <w:r w:rsidRPr="00C66B6D">
        <w:rPr>
          <w:rFonts w:ascii="Arial" w:hAnsi="Arial" w:cs="Arial"/>
          <w:color w:val="FF0000"/>
          <w:shd w:val="clear" w:color="auto" w:fill="FFFFFF"/>
        </w:rPr>
        <w:t xml:space="preserve">INACIO, H. L.; MORAES, T. M.; SILVEIRA, A. B. Educação física e </w:t>
      </w:r>
      <w:r w:rsidR="00DA45C2" w:rsidRPr="00C66B6D">
        <w:rPr>
          <w:rFonts w:ascii="Arial" w:hAnsi="Arial" w:cs="Arial"/>
          <w:color w:val="FF0000"/>
          <w:shd w:val="clear" w:color="auto" w:fill="FFFFFF"/>
        </w:rPr>
        <w:t>Educação Ambiental</w:t>
      </w:r>
      <w:r w:rsidRPr="00C66B6D">
        <w:rPr>
          <w:rFonts w:ascii="Arial" w:hAnsi="Arial" w:cs="Arial"/>
          <w:color w:val="FF0000"/>
          <w:shd w:val="clear" w:color="auto" w:fill="FFFFFF"/>
        </w:rPr>
        <w:t>: refletindo sobre formação e atuação docente. </w:t>
      </w:r>
      <w:r w:rsidRPr="00C66B6D">
        <w:rPr>
          <w:rStyle w:val="Forte"/>
          <w:rFonts w:ascii="Arial" w:hAnsi="Arial" w:cs="Arial"/>
          <w:color w:val="FF0000"/>
          <w:shd w:val="clear" w:color="auto" w:fill="FFFFFF"/>
        </w:rPr>
        <w:t>Conexões: revista da faculdade de educação física da UNICAMP, </w:t>
      </w:r>
      <w:r w:rsidRPr="00C66B6D">
        <w:rPr>
          <w:rFonts w:ascii="Arial" w:hAnsi="Arial" w:cs="Arial"/>
          <w:color w:val="FF0000"/>
          <w:shd w:val="clear" w:color="auto" w:fill="FFFFFF"/>
        </w:rPr>
        <w:t xml:space="preserve">Campinas </w:t>
      </w:r>
      <w:proofErr w:type="spellStart"/>
      <w:proofErr w:type="gramStart"/>
      <w:r w:rsidRPr="00C66B6D">
        <w:rPr>
          <w:rFonts w:ascii="Arial" w:hAnsi="Arial" w:cs="Arial"/>
          <w:color w:val="FF0000"/>
          <w:shd w:val="clear" w:color="auto" w:fill="FFFFFF"/>
        </w:rPr>
        <w:t>Sp</w:t>
      </w:r>
      <w:proofErr w:type="spellEnd"/>
      <w:proofErr w:type="gramEnd"/>
      <w:r w:rsidRPr="00C66B6D">
        <w:rPr>
          <w:rFonts w:ascii="Arial" w:hAnsi="Arial" w:cs="Arial"/>
          <w:color w:val="FF0000"/>
          <w:shd w:val="clear" w:color="auto" w:fill="FFFFFF"/>
        </w:rPr>
        <w:t>, v. 11, n. 4, p.1-23, dez. 2013.</w:t>
      </w:r>
    </w:p>
    <w:p w:rsidR="00E73C67" w:rsidRPr="00C66B6D" w:rsidRDefault="00E73C67" w:rsidP="00E73C67">
      <w:pPr>
        <w:pStyle w:val="NormalWeb"/>
        <w:shd w:val="clear" w:color="auto" w:fill="FFFFFF"/>
        <w:spacing w:before="0" w:beforeAutospacing="0" w:after="0" w:afterAutospacing="0"/>
        <w:rPr>
          <w:rStyle w:val="Forte"/>
          <w:rFonts w:ascii="Arial" w:hAnsi="Arial" w:cs="Arial"/>
          <w:b w:val="0"/>
          <w:bCs w:val="0"/>
          <w:color w:val="FF0000"/>
          <w:shd w:val="clear" w:color="auto" w:fill="FFFFFF"/>
        </w:rPr>
      </w:pPr>
    </w:p>
    <w:p w:rsidR="00E73C67" w:rsidRPr="00C66B6D" w:rsidRDefault="00E73C67" w:rsidP="00E73C67">
      <w:pPr>
        <w:pStyle w:val="NormalWeb"/>
        <w:shd w:val="clear" w:color="auto" w:fill="FFFFFF"/>
        <w:spacing w:before="0" w:beforeAutospacing="0" w:after="0" w:afterAutospacing="0"/>
        <w:rPr>
          <w:rFonts w:ascii="Arial" w:hAnsi="Arial" w:cs="Arial"/>
          <w:color w:val="FF0000"/>
          <w:shd w:val="clear" w:color="auto" w:fill="FFFFFF"/>
        </w:rPr>
      </w:pPr>
      <w:r w:rsidRPr="00C66B6D">
        <w:rPr>
          <w:rFonts w:ascii="Arial" w:hAnsi="Arial" w:cs="Arial"/>
          <w:color w:val="FF0000"/>
          <w:shd w:val="clear" w:color="auto" w:fill="FFFFFF"/>
        </w:rPr>
        <w:t xml:space="preserve">JACOBI, P. </w:t>
      </w:r>
      <w:r w:rsidR="00DA45C2" w:rsidRPr="00C66B6D">
        <w:rPr>
          <w:rFonts w:ascii="Arial" w:hAnsi="Arial" w:cs="Arial"/>
          <w:color w:val="FF0000"/>
          <w:shd w:val="clear" w:color="auto" w:fill="FFFFFF"/>
        </w:rPr>
        <w:t>Educação Ambiental</w:t>
      </w:r>
      <w:r w:rsidRPr="00C66B6D">
        <w:rPr>
          <w:rFonts w:ascii="Arial" w:hAnsi="Arial" w:cs="Arial"/>
          <w:color w:val="FF0000"/>
          <w:shd w:val="clear" w:color="auto" w:fill="FFFFFF"/>
        </w:rPr>
        <w:t>, cidadania e sustentabilidade. </w:t>
      </w:r>
      <w:r w:rsidRPr="00C66B6D">
        <w:rPr>
          <w:rStyle w:val="Forte"/>
          <w:rFonts w:ascii="Arial" w:hAnsi="Arial" w:cs="Arial"/>
          <w:color w:val="FF0000"/>
          <w:shd w:val="clear" w:color="auto" w:fill="FFFFFF"/>
        </w:rPr>
        <w:t>Cadernos de Pesquisa, </w:t>
      </w:r>
      <w:r w:rsidRPr="00C66B6D">
        <w:rPr>
          <w:rFonts w:ascii="Arial" w:hAnsi="Arial" w:cs="Arial"/>
          <w:color w:val="FF0000"/>
          <w:shd w:val="clear" w:color="auto" w:fill="FFFFFF"/>
        </w:rPr>
        <w:t>n. 118, p.189-205, mar. 2003.</w:t>
      </w:r>
    </w:p>
    <w:p w:rsidR="00E73C67" w:rsidRPr="00C66B6D" w:rsidRDefault="00E73C67" w:rsidP="00E73C67">
      <w:pPr>
        <w:pStyle w:val="NormalWeb"/>
        <w:shd w:val="clear" w:color="auto" w:fill="FFFFFF"/>
        <w:spacing w:before="0" w:beforeAutospacing="0" w:after="0" w:afterAutospacing="0"/>
        <w:rPr>
          <w:rStyle w:val="Forte"/>
          <w:rFonts w:ascii="Arial" w:hAnsi="Arial" w:cs="Arial"/>
          <w:b w:val="0"/>
          <w:bCs w:val="0"/>
          <w:color w:val="FF0000"/>
          <w:shd w:val="clear" w:color="auto" w:fill="FFFFFF"/>
        </w:rPr>
      </w:pPr>
    </w:p>
    <w:p w:rsidR="00E73C67" w:rsidRPr="00C66B6D" w:rsidRDefault="00E73C67" w:rsidP="00E73C67">
      <w:pPr>
        <w:pStyle w:val="Default"/>
        <w:rPr>
          <w:color w:val="FF0000"/>
        </w:rPr>
      </w:pPr>
      <w:r w:rsidRPr="00C66B6D">
        <w:rPr>
          <w:color w:val="FF0000"/>
        </w:rPr>
        <w:lastRenderedPageBreak/>
        <w:t xml:space="preserve">LANA, Z. M. O.  </w:t>
      </w:r>
      <w:r w:rsidRPr="00C66B6D">
        <w:rPr>
          <w:bCs/>
          <w:color w:val="FF0000"/>
        </w:rPr>
        <w:t xml:space="preserve">A </w:t>
      </w:r>
      <w:r w:rsidR="00DA45C2" w:rsidRPr="00C66B6D">
        <w:rPr>
          <w:bCs/>
          <w:color w:val="FF0000"/>
        </w:rPr>
        <w:t>Educação Ambiental</w:t>
      </w:r>
      <w:r w:rsidRPr="00C66B6D">
        <w:rPr>
          <w:bCs/>
          <w:color w:val="FF0000"/>
        </w:rPr>
        <w:t xml:space="preserve"> diante da problemática socioambiental na ideologia capitalista </w:t>
      </w:r>
      <w:r w:rsidRPr="00C66B6D">
        <w:rPr>
          <w:b/>
          <w:color w:val="FF0000"/>
        </w:rPr>
        <w:t>Mestranda</w:t>
      </w:r>
      <w:r w:rsidRPr="00C66B6D">
        <w:rPr>
          <w:color w:val="FF0000"/>
        </w:rPr>
        <w:t>- Programa de Pós- Graduação em Educação da Pontifícia Universidade Católica de Minas Gerais, Belo Horizonte – MG, Brasil. Recebido em: 2015-01-21 Aceito em: 2015-03-</w:t>
      </w:r>
      <w:proofErr w:type="gramStart"/>
      <w:r w:rsidRPr="00C66B6D">
        <w:rPr>
          <w:color w:val="FF0000"/>
        </w:rPr>
        <w:t>08</w:t>
      </w:r>
      <w:proofErr w:type="gramEnd"/>
    </w:p>
    <w:p w:rsidR="00E73C67" w:rsidRPr="00C66B6D" w:rsidRDefault="00E73C67" w:rsidP="00E73C67">
      <w:pPr>
        <w:pStyle w:val="Default"/>
        <w:rPr>
          <w:color w:val="FF0000"/>
        </w:rPr>
      </w:pPr>
    </w:p>
    <w:p w:rsidR="00E73C67" w:rsidRPr="00C66B6D" w:rsidRDefault="00E73C67" w:rsidP="00E73C67">
      <w:pPr>
        <w:spacing w:after="0" w:line="240" w:lineRule="auto"/>
        <w:rPr>
          <w:rFonts w:cs="Arial"/>
          <w:color w:val="FF0000"/>
          <w:szCs w:val="24"/>
          <w:shd w:val="clear" w:color="auto" w:fill="FFFFFF"/>
        </w:rPr>
      </w:pPr>
      <w:r w:rsidRPr="00C66B6D">
        <w:rPr>
          <w:rFonts w:cs="Arial"/>
          <w:color w:val="FF0000"/>
          <w:szCs w:val="24"/>
          <w:shd w:val="clear" w:color="auto" w:fill="FFFFFF"/>
        </w:rPr>
        <w:t xml:space="preserve">LANNI, </w:t>
      </w:r>
      <w:proofErr w:type="gramStart"/>
      <w:r w:rsidRPr="00C66B6D">
        <w:rPr>
          <w:rFonts w:cs="Arial"/>
          <w:color w:val="FF0000"/>
          <w:szCs w:val="24"/>
          <w:shd w:val="clear" w:color="auto" w:fill="FFFFFF"/>
        </w:rPr>
        <w:t>F. .</w:t>
      </w:r>
      <w:proofErr w:type="gramEnd"/>
      <w:r w:rsidRPr="00C66B6D">
        <w:rPr>
          <w:rFonts w:cs="Arial"/>
          <w:color w:val="FF0000"/>
          <w:szCs w:val="24"/>
          <w:shd w:val="clear" w:color="auto" w:fill="FFFFFF"/>
        </w:rPr>
        <w:t xml:space="preserve"> A história do futebol pelo mundo: crenças, culturas, religiões e violência. </w:t>
      </w:r>
      <w:r w:rsidRPr="00C66B6D">
        <w:rPr>
          <w:rStyle w:val="Forte"/>
          <w:rFonts w:cs="Arial"/>
          <w:color w:val="FF0000"/>
          <w:szCs w:val="24"/>
          <w:shd w:val="clear" w:color="auto" w:fill="FFFFFF"/>
        </w:rPr>
        <w:t>Revista Universidade do Futebol,</w:t>
      </w:r>
      <w:r w:rsidRPr="00C66B6D">
        <w:rPr>
          <w:rFonts w:cs="Arial"/>
          <w:color w:val="FF0000"/>
          <w:szCs w:val="24"/>
          <w:shd w:val="clear" w:color="auto" w:fill="FFFFFF"/>
        </w:rPr>
        <w:t xml:space="preserve"> p.1-4, jul. 2008.</w:t>
      </w:r>
    </w:p>
    <w:p w:rsidR="00D67F92" w:rsidRPr="00C66B6D" w:rsidRDefault="00D67F92" w:rsidP="00E73C67">
      <w:pPr>
        <w:spacing w:after="0" w:line="240" w:lineRule="auto"/>
        <w:rPr>
          <w:rFonts w:cs="Arial"/>
          <w:color w:val="FF0000"/>
          <w:szCs w:val="24"/>
        </w:rPr>
      </w:pPr>
    </w:p>
    <w:p w:rsidR="00E73C67" w:rsidRPr="00C66B6D" w:rsidRDefault="00E73C67" w:rsidP="00E73C67">
      <w:pPr>
        <w:spacing w:after="0" w:line="240" w:lineRule="auto"/>
        <w:rPr>
          <w:rFonts w:cs="Arial"/>
          <w:color w:val="FF0000"/>
          <w:szCs w:val="24"/>
        </w:rPr>
      </w:pPr>
      <w:r w:rsidRPr="00C66B6D">
        <w:rPr>
          <w:rFonts w:cs="Arial"/>
          <w:color w:val="FF0000"/>
          <w:szCs w:val="24"/>
        </w:rPr>
        <w:t>LEÃO JUNIOR. C, M</w:t>
      </w:r>
      <w:proofErr w:type="gramStart"/>
      <w:r w:rsidRPr="00C66B6D">
        <w:rPr>
          <w:rFonts w:cs="Arial"/>
          <w:color w:val="FF0000"/>
          <w:szCs w:val="24"/>
        </w:rPr>
        <w:t>,;</w:t>
      </w:r>
      <w:proofErr w:type="gramEnd"/>
      <w:r w:rsidRPr="00C66B6D">
        <w:rPr>
          <w:rFonts w:cs="Arial"/>
          <w:color w:val="FF0000"/>
          <w:szCs w:val="24"/>
        </w:rPr>
        <w:t xml:space="preserve"> DEMIZU, F, S, B; ROYER,  M, R. </w:t>
      </w:r>
      <w:r w:rsidRPr="00C66B6D">
        <w:rPr>
          <w:rFonts w:cs="Arial"/>
          <w:b/>
          <w:color w:val="FF0000"/>
          <w:szCs w:val="24"/>
        </w:rPr>
        <w:t xml:space="preserve">Por uma </w:t>
      </w:r>
      <w:r w:rsidR="00DA45C2" w:rsidRPr="00C66B6D">
        <w:rPr>
          <w:rFonts w:cs="Arial"/>
          <w:b/>
          <w:color w:val="FF0000"/>
          <w:szCs w:val="24"/>
        </w:rPr>
        <w:t>Educação Ambiental</w:t>
      </w:r>
      <w:r w:rsidRPr="00C66B6D">
        <w:rPr>
          <w:rFonts w:cs="Arial"/>
          <w:b/>
          <w:color w:val="FF0000"/>
          <w:szCs w:val="24"/>
        </w:rPr>
        <w:t xml:space="preserve"> crítica na educação física escolar</w:t>
      </w:r>
      <w:r w:rsidRPr="00C66B6D">
        <w:rPr>
          <w:rFonts w:cs="Arial"/>
          <w:color w:val="FF0000"/>
          <w:szCs w:val="24"/>
        </w:rPr>
        <w:t>. Universidade Estadual do Paraná. Campinas, SP v. 14 n. 1 p. 1-19 jan./mar. 2016</w:t>
      </w:r>
    </w:p>
    <w:p w:rsidR="00E73C67" w:rsidRPr="00C66B6D" w:rsidRDefault="00E73C67" w:rsidP="00E73C67">
      <w:pPr>
        <w:spacing w:after="0" w:line="240" w:lineRule="auto"/>
        <w:rPr>
          <w:rFonts w:cs="Arial"/>
          <w:color w:val="FF0000"/>
          <w:szCs w:val="24"/>
        </w:rPr>
      </w:pPr>
    </w:p>
    <w:p w:rsidR="00E73C67" w:rsidRPr="00C66B6D" w:rsidRDefault="00E73C67" w:rsidP="00E73C67">
      <w:pPr>
        <w:autoSpaceDE w:val="0"/>
        <w:autoSpaceDN w:val="0"/>
        <w:adjustRightInd w:val="0"/>
        <w:spacing w:after="0" w:line="240" w:lineRule="auto"/>
        <w:rPr>
          <w:rFonts w:cs="Arial"/>
          <w:color w:val="FF0000"/>
          <w:szCs w:val="24"/>
          <w:lang w:eastAsia="pt-BR"/>
        </w:rPr>
      </w:pPr>
      <w:r w:rsidRPr="00C66B6D">
        <w:rPr>
          <w:rFonts w:cs="Arial"/>
          <w:color w:val="FF0000"/>
          <w:szCs w:val="24"/>
          <w:lang w:eastAsia="pt-BR"/>
        </w:rPr>
        <w:t xml:space="preserve">LEITE, D. M. T.; CAETANO, C. A.. </w:t>
      </w:r>
      <w:r w:rsidRPr="00C66B6D">
        <w:rPr>
          <w:rFonts w:cs="Arial"/>
          <w:bCs/>
          <w:color w:val="FF0000"/>
          <w:szCs w:val="24"/>
          <w:lang w:eastAsia="pt-BR"/>
        </w:rPr>
        <w:t xml:space="preserve">Educação física, esporte e lazer na natureza: preservação, modismo, apologia. Será tudo isso? </w:t>
      </w:r>
      <w:proofErr w:type="spellStart"/>
      <w:r w:rsidRPr="00C66B6D">
        <w:rPr>
          <w:rFonts w:cs="Arial"/>
          <w:b/>
          <w:color w:val="FF0000"/>
          <w:szCs w:val="24"/>
          <w:lang w:eastAsia="pt-BR"/>
        </w:rPr>
        <w:t>Motrivivência</w:t>
      </w:r>
      <w:proofErr w:type="spellEnd"/>
      <w:r w:rsidRPr="00C66B6D">
        <w:rPr>
          <w:rFonts w:cs="Arial"/>
          <w:color w:val="FF0000"/>
          <w:szCs w:val="24"/>
          <w:lang w:eastAsia="pt-BR"/>
        </w:rPr>
        <w:t xml:space="preserve"> Ano XVI, Nº 22, P. 137-143 Jun./2004</w:t>
      </w:r>
      <w:r w:rsidR="00C525B1" w:rsidRPr="00C66B6D">
        <w:rPr>
          <w:rFonts w:cs="Arial"/>
          <w:color w:val="FF0000"/>
          <w:szCs w:val="24"/>
          <w:lang w:eastAsia="pt-BR"/>
        </w:rPr>
        <w:t>.</w:t>
      </w:r>
    </w:p>
    <w:p w:rsidR="00C525B1" w:rsidRPr="00C66B6D" w:rsidRDefault="00C525B1" w:rsidP="00C525B1">
      <w:pPr>
        <w:autoSpaceDE w:val="0"/>
        <w:autoSpaceDN w:val="0"/>
        <w:adjustRightInd w:val="0"/>
        <w:spacing w:after="0" w:line="240" w:lineRule="auto"/>
        <w:rPr>
          <w:rFonts w:cs="Arial"/>
          <w:color w:val="FF0000"/>
          <w:szCs w:val="24"/>
          <w:lang w:eastAsia="pt-BR"/>
        </w:rPr>
      </w:pPr>
    </w:p>
    <w:p w:rsidR="00C525B1" w:rsidRPr="00C66B6D" w:rsidRDefault="00C525B1" w:rsidP="00C525B1">
      <w:pPr>
        <w:spacing w:after="0" w:line="240" w:lineRule="auto"/>
        <w:rPr>
          <w:color w:val="FF0000"/>
        </w:rPr>
      </w:pPr>
      <w:r w:rsidRPr="00C66B6D">
        <w:rPr>
          <w:color w:val="FF0000"/>
        </w:rPr>
        <w:t xml:space="preserve">LOUREIRO, C. F. Trajetória e fundamentos da </w:t>
      </w:r>
      <w:r w:rsidR="00DA45C2" w:rsidRPr="00C66B6D">
        <w:rPr>
          <w:color w:val="FF0000"/>
        </w:rPr>
        <w:t>Educação Ambiental</w:t>
      </w:r>
      <w:r w:rsidRPr="00C66B6D">
        <w:rPr>
          <w:color w:val="FF0000"/>
        </w:rPr>
        <w:t>. São Paulo: Cortez, 2009.</w:t>
      </w:r>
    </w:p>
    <w:p w:rsidR="00C525B1" w:rsidRPr="00C66B6D" w:rsidRDefault="00C525B1" w:rsidP="00C525B1">
      <w:pPr>
        <w:spacing w:after="0" w:line="240" w:lineRule="auto"/>
        <w:rPr>
          <w:color w:val="FF0000"/>
        </w:rPr>
      </w:pPr>
    </w:p>
    <w:p w:rsidR="00E73C67" w:rsidRPr="00C66B6D" w:rsidRDefault="00E73C67" w:rsidP="00C525B1">
      <w:pPr>
        <w:pStyle w:val="NormalWeb"/>
        <w:shd w:val="clear" w:color="auto" w:fill="FFFFFF"/>
        <w:spacing w:before="0" w:beforeAutospacing="0" w:after="0" w:afterAutospacing="0"/>
        <w:rPr>
          <w:rFonts w:ascii="Arial" w:hAnsi="Arial" w:cs="Arial"/>
          <w:color w:val="FF0000"/>
          <w:shd w:val="clear" w:color="auto" w:fill="FFFFFF"/>
        </w:rPr>
      </w:pPr>
      <w:r w:rsidRPr="00C66B6D">
        <w:rPr>
          <w:rFonts w:ascii="Arial" w:hAnsi="Arial" w:cs="Arial"/>
          <w:color w:val="FF0000"/>
          <w:shd w:val="clear" w:color="auto" w:fill="FFFFFF"/>
        </w:rPr>
        <w:t>MACIEL, M. L.. </w:t>
      </w:r>
      <w:r w:rsidR="00DA45C2" w:rsidRPr="00C66B6D">
        <w:rPr>
          <w:rStyle w:val="Forte"/>
          <w:rFonts w:ascii="Arial" w:hAnsi="Arial" w:cs="Arial"/>
          <w:color w:val="FF0000"/>
          <w:shd w:val="clear" w:color="auto" w:fill="FFFFFF"/>
        </w:rPr>
        <w:t>Educação Ambiental</w:t>
      </w:r>
      <w:r w:rsidRPr="00C66B6D">
        <w:rPr>
          <w:rStyle w:val="Forte"/>
          <w:rFonts w:ascii="Arial" w:hAnsi="Arial" w:cs="Arial"/>
          <w:color w:val="FF0000"/>
          <w:shd w:val="clear" w:color="auto" w:fill="FFFFFF"/>
        </w:rPr>
        <w:t xml:space="preserve"> e qualidade de vida: </w:t>
      </w:r>
      <w:r w:rsidRPr="00C66B6D">
        <w:rPr>
          <w:rFonts w:ascii="Arial" w:hAnsi="Arial" w:cs="Arial"/>
          <w:color w:val="FF0000"/>
          <w:shd w:val="clear" w:color="auto" w:fill="FFFFFF"/>
        </w:rPr>
        <w:t xml:space="preserve">uma analise sobre a prática pedagógica de docentes do ensino fundamental na cidade de </w:t>
      </w:r>
      <w:proofErr w:type="spellStart"/>
      <w:proofErr w:type="gramStart"/>
      <w:r w:rsidRPr="00C66B6D">
        <w:rPr>
          <w:rFonts w:ascii="Arial" w:hAnsi="Arial" w:cs="Arial"/>
          <w:color w:val="FF0000"/>
          <w:shd w:val="clear" w:color="auto" w:fill="FFFFFF"/>
        </w:rPr>
        <w:t>belém</w:t>
      </w:r>
      <w:proofErr w:type="spellEnd"/>
      <w:proofErr w:type="gramEnd"/>
      <w:r w:rsidRPr="00C66B6D">
        <w:rPr>
          <w:rFonts w:ascii="Arial" w:hAnsi="Arial" w:cs="Arial"/>
          <w:color w:val="FF0000"/>
          <w:shd w:val="clear" w:color="auto" w:fill="FFFFFF"/>
        </w:rPr>
        <w:t xml:space="preserve">/PA. 2012. 93 f. Dissertação (Mestrado) - Curso de Desenvolvimento e Meio Ambiente, Universidade da </w:t>
      </w:r>
      <w:proofErr w:type="spellStart"/>
      <w:r w:rsidRPr="00C66B6D">
        <w:rPr>
          <w:rFonts w:ascii="Arial" w:hAnsi="Arial" w:cs="Arial"/>
          <w:color w:val="FF0000"/>
          <w:shd w:val="clear" w:color="auto" w:fill="FFFFFF"/>
        </w:rPr>
        <w:t>Amazonia</w:t>
      </w:r>
      <w:proofErr w:type="spellEnd"/>
      <w:r w:rsidRPr="00C66B6D">
        <w:rPr>
          <w:rFonts w:ascii="Arial" w:hAnsi="Arial" w:cs="Arial"/>
          <w:color w:val="FF0000"/>
          <w:shd w:val="clear" w:color="auto" w:fill="FFFFFF"/>
        </w:rPr>
        <w:t>, Belém - Para, 2012.</w:t>
      </w:r>
    </w:p>
    <w:p w:rsidR="00E73C67" w:rsidRPr="00C66B6D" w:rsidRDefault="00E73C67" w:rsidP="00E73C67">
      <w:pPr>
        <w:pStyle w:val="NormalWeb"/>
        <w:shd w:val="clear" w:color="auto" w:fill="FFFFFF"/>
        <w:spacing w:before="0" w:beforeAutospacing="0" w:after="0" w:afterAutospacing="0"/>
        <w:rPr>
          <w:rFonts w:ascii="Arial" w:hAnsi="Arial" w:cs="Arial"/>
          <w:color w:val="FF0000"/>
          <w:shd w:val="clear" w:color="auto" w:fill="FFFFFF"/>
        </w:rPr>
      </w:pPr>
    </w:p>
    <w:p w:rsidR="00E73C67" w:rsidRPr="00C66B6D" w:rsidRDefault="00E73C67" w:rsidP="00E73C67">
      <w:pPr>
        <w:spacing w:after="0" w:line="240" w:lineRule="auto"/>
        <w:rPr>
          <w:rFonts w:cs="Arial"/>
          <w:color w:val="FF0000"/>
          <w:szCs w:val="24"/>
          <w:shd w:val="clear" w:color="auto" w:fill="FFFFFF"/>
        </w:rPr>
      </w:pPr>
      <w:r w:rsidRPr="00C66B6D">
        <w:rPr>
          <w:rFonts w:cs="Arial"/>
          <w:color w:val="FF0000"/>
          <w:szCs w:val="24"/>
          <w:shd w:val="clear" w:color="auto" w:fill="FFFFFF"/>
        </w:rPr>
        <w:t xml:space="preserve">MANZANI, R. C. </w:t>
      </w:r>
      <w:proofErr w:type="gramStart"/>
      <w:r w:rsidRPr="00C66B6D">
        <w:rPr>
          <w:rFonts w:cs="Arial"/>
          <w:color w:val="FF0000"/>
          <w:szCs w:val="24"/>
          <w:shd w:val="clear" w:color="auto" w:fill="FFFFFF"/>
        </w:rPr>
        <w:t>R.</w:t>
      </w:r>
      <w:proofErr w:type="gramEnd"/>
      <w:r w:rsidRPr="00C66B6D">
        <w:rPr>
          <w:rFonts w:cs="Arial"/>
          <w:color w:val="FF0000"/>
          <w:szCs w:val="24"/>
          <w:shd w:val="clear" w:color="auto" w:fill="FFFFFF"/>
        </w:rPr>
        <w:t> </w:t>
      </w:r>
      <w:r w:rsidR="00DA45C2" w:rsidRPr="00C66B6D">
        <w:rPr>
          <w:rStyle w:val="Forte"/>
          <w:rFonts w:cs="Arial"/>
          <w:color w:val="FF0000"/>
          <w:szCs w:val="24"/>
          <w:shd w:val="clear" w:color="auto" w:fill="FFFFFF"/>
        </w:rPr>
        <w:t>Educação Ambiental</w:t>
      </w:r>
      <w:r w:rsidRPr="00C66B6D">
        <w:rPr>
          <w:rStyle w:val="Forte"/>
          <w:rFonts w:cs="Arial"/>
          <w:color w:val="FF0000"/>
          <w:szCs w:val="24"/>
          <w:shd w:val="clear" w:color="auto" w:fill="FFFFFF"/>
        </w:rPr>
        <w:t xml:space="preserve"> na educação da criança: </w:t>
      </w:r>
      <w:r w:rsidRPr="00C66B6D">
        <w:rPr>
          <w:rFonts w:cs="Arial"/>
          <w:color w:val="FF0000"/>
          <w:szCs w:val="24"/>
          <w:shd w:val="clear" w:color="auto" w:fill="FFFFFF"/>
        </w:rPr>
        <w:t xml:space="preserve">análise de uma prática docente. 2014. 133 f. Dissertação (Mestrado) - Curso de Letras, </w:t>
      </w:r>
      <w:proofErr w:type="spellStart"/>
      <w:proofErr w:type="gramStart"/>
      <w:r w:rsidRPr="00C66B6D">
        <w:rPr>
          <w:rFonts w:cs="Arial"/>
          <w:color w:val="FF0000"/>
          <w:szCs w:val="24"/>
          <w:shd w:val="clear" w:color="auto" w:fill="FFFFFF"/>
        </w:rPr>
        <w:t>Unesp</w:t>
      </w:r>
      <w:proofErr w:type="spellEnd"/>
      <w:proofErr w:type="gramEnd"/>
      <w:r w:rsidRPr="00C66B6D">
        <w:rPr>
          <w:rFonts w:cs="Arial"/>
          <w:color w:val="FF0000"/>
          <w:szCs w:val="24"/>
          <w:shd w:val="clear" w:color="auto" w:fill="FFFFFF"/>
        </w:rPr>
        <w:t>, Araraquara-SP, 2014.</w:t>
      </w:r>
    </w:p>
    <w:p w:rsidR="00E73C67" w:rsidRPr="00C66B6D" w:rsidRDefault="00E73C67" w:rsidP="00E73C67">
      <w:pPr>
        <w:spacing w:after="0" w:line="240" w:lineRule="auto"/>
        <w:rPr>
          <w:rFonts w:cs="Arial"/>
          <w:color w:val="FF0000"/>
          <w:szCs w:val="24"/>
          <w:shd w:val="clear" w:color="auto" w:fill="FFFFFF"/>
        </w:rPr>
      </w:pPr>
    </w:p>
    <w:p w:rsidR="00E73C67" w:rsidRPr="00C66B6D" w:rsidRDefault="00E73C67" w:rsidP="00E73C67">
      <w:pPr>
        <w:spacing w:after="0" w:line="240" w:lineRule="auto"/>
        <w:rPr>
          <w:rFonts w:cs="Arial"/>
          <w:color w:val="FF0000"/>
          <w:szCs w:val="24"/>
        </w:rPr>
      </w:pPr>
      <w:r w:rsidRPr="00C66B6D">
        <w:rPr>
          <w:rFonts w:cs="Arial"/>
          <w:color w:val="FF0000"/>
          <w:szCs w:val="24"/>
        </w:rPr>
        <w:t xml:space="preserve">MARQUES, R. F; ALMEIDA, </w:t>
      </w:r>
      <w:proofErr w:type="spellStart"/>
      <w:r w:rsidRPr="00C66B6D">
        <w:rPr>
          <w:rFonts w:cs="Arial"/>
          <w:color w:val="FF0000"/>
          <w:szCs w:val="24"/>
        </w:rPr>
        <w:t>M.A.</w:t>
      </w:r>
      <w:proofErr w:type="spellEnd"/>
      <w:r w:rsidRPr="00C66B6D">
        <w:rPr>
          <w:rFonts w:cs="Arial"/>
          <w:color w:val="FF0000"/>
          <w:szCs w:val="24"/>
        </w:rPr>
        <w:t xml:space="preserve"> B; GUTIERREZ, </w:t>
      </w:r>
      <w:proofErr w:type="spellStart"/>
      <w:r w:rsidRPr="00C66B6D">
        <w:rPr>
          <w:rFonts w:cs="Arial"/>
          <w:color w:val="FF0000"/>
          <w:szCs w:val="24"/>
        </w:rPr>
        <w:t>G.L.</w:t>
      </w:r>
      <w:proofErr w:type="spellEnd"/>
      <w:r w:rsidRPr="00C66B6D">
        <w:rPr>
          <w:rFonts w:cs="Arial"/>
          <w:color w:val="FF0000"/>
          <w:szCs w:val="24"/>
        </w:rPr>
        <w:t xml:space="preserve"> </w:t>
      </w:r>
      <w:r w:rsidRPr="00C66B6D">
        <w:rPr>
          <w:rFonts w:cs="Arial"/>
          <w:b/>
          <w:color w:val="FF0000"/>
          <w:szCs w:val="24"/>
        </w:rPr>
        <w:t>Movimento</w:t>
      </w:r>
      <w:r w:rsidRPr="00C66B6D">
        <w:rPr>
          <w:rFonts w:cs="Arial"/>
          <w:color w:val="FF0000"/>
          <w:szCs w:val="24"/>
        </w:rPr>
        <w:t>, Porto Alegre, V.13, n. 03, 2007</w:t>
      </w:r>
      <w:r w:rsidR="000A5F34" w:rsidRPr="00C66B6D">
        <w:rPr>
          <w:rFonts w:cs="Arial"/>
          <w:color w:val="FF0000"/>
          <w:szCs w:val="24"/>
        </w:rPr>
        <w:t>.</w:t>
      </w:r>
    </w:p>
    <w:p w:rsidR="00E73C67" w:rsidRPr="00C66B6D" w:rsidRDefault="00E73C67" w:rsidP="00E73C67">
      <w:pPr>
        <w:spacing w:after="0" w:line="240" w:lineRule="auto"/>
        <w:rPr>
          <w:rFonts w:cs="Arial"/>
          <w:color w:val="FF0000"/>
          <w:szCs w:val="24"/>
        </w:rPr>
      </w:pPr>
    </w:p>
    <w:p w:rsidR="00E73C67" w:rsidRPr="00C66B6D" w:rsidRDefault="00A7133E" w:rsidP="00E73C67">
      <w:pPr>
        <w:spacing w:after="0" w:line="240" w:lineRule="auto"/>
        <w:rPr>
          <w:rFonts w:cs="Arial"/>
          <w:color w:val="FF0000"/>
          <w:szCs w:val="24"/>
          <w:shd w:val="clear" w:color="auto" w:fill="FFFFFF"/>
        </w:rPr>
      </w:pPr>
      <w:r w:rsidRPr="00C66B6D">
        <w:rPr>
          <w:rFonts w:cs="Arial"/>
          <w:color w:val="FF0000"/>
          <w:szCs w:val="24"/>
          <w:shd w:val="clear" w:color="auto" w:fill="FFFFFF"/>
          <w:lang w:val="es-AR"/>
        </w:rPr>
        <w:t xml:space="preserve">MELO, A. S. et al. </w:t>
      </w:r>
      <w:r w:rsidR="00E73C67" w:rsidRPr="00C66B6D">
        <w:rPr>
          <w:rFonts w:cs="Arial"/>
          <w:color w:val="FF0000"/>
          <w:szCs w:val="24"/>
          <w:shd w:val="clear" w:color="auto" w:fill="FFFFFF"/>
        </w:rPr>
        <w:t>Atividades físicas e esportivas nos projetos sociais: o estado do conhecimento em revistas científicas da educação física. </w:t>
      </w:r>
      <w:proofErr w:type="spellStart"/>
      <w:r w:rsidR="00E73C67" w:rsidRPr="00C66B6D">
        <w:rPr>
          <w:rStyle w:val="Forte"/>
          <w:rFonts w:cs="Arial"/>
          <w:color w:val="FF0000"/>
          <w:szCs w:val="24"/>
          <w:shd w:val="clear" w:color="auto" w:fill="FFFFFF"/>
        </w:rPr>
        <w:t>Licere</w:t>
      </w:r>
      <w:proofErr w:type="spellEnd"/>
      <w:r w:rsidR="00E73C67" w:rsidRPr="00C66B6D">
        <w:rPr>
          <w:rStyle w:val="Forte"/>
          <w:rFonts w:cs="Arial"/>
          <w:color w:val="FF0000"/>
          <w:szCs w:val="24"/>
          <w:shd w:val="clear" w:color="auto" w:fill="FFFFFF"/>
        </w:rPr>
        <w:t>, </w:t>
      </w:r>
      <w:r w:rsidR="00E73C67" w:rsidRPr="00C66B6D">
        <w:rPr>
          <w:rFonts w:cs="Arial"/>
          <w:color w:val="FF0000"/>
          <w:szCs w:val="24"/>
          <w:shd w:val="clear" w:color="auto" w:fill="FFFFFF"/>
        </w:rPr>
        <w:t>Belo Horizonte, v. 19, n. 4, p.1-33, dez. 2016.</w:t>
      </w:r>
    </w:p>
    <w:p w:rsidR="00E73C67" w:rsidRPr="00C66B6D" w:rsidRDefault="00E73C67" w:rsidP="00E73C67">
      <w:pPr>
        <w:spacing w:after="0" w:line="240" w:lineRule="auto"/>
        <w:rPr>
          <w:rFonts w:cs="Arial"/>
          <w:color w:val="FF0000"/>
          <w:szCs w:val="24"/>
          <w:shd w:val="clear" w:color="auto" w:fill="FFFFFF"/>
        </w:rPr>
      </w:pPr>
    </w:p>
    <w:p w:rsidR="00AE7C4E" w:rsidRPr="00C66B6D" w:rsidRDefault="00AE7C4E" w:rsidP="00AE7C4E">
      <w:pPr>
        <w:pStyle w:val="Default"/>
        <w:rPr>
          <w:color w:val="FF0000"/>
        </w:rPr>
      </w:pPr>
      <w:r w:rsidRPr="00C66B6D">
        <w:rPr>
          <w:color w:val="FF0000"/>
        </w:rPr>
        <w:t xml:space="preserve">MINAYO, M. C. S. </w:t>
      </w:r>
      <w:r w:rsidRPr="00C66B6D">
        <w:rPr>
          <w:b/>
          <w:color w:val="FF0000"/>
        </w:rPr>
        <w:t>O desafio do Conhecimento:</w:t>
      </w:r>
      <w:r w:rsidRPr="00C66B6D">
        <w:rPr>
          <w:color w:val="FF0000"/>
        </w:rPr>
        <w:t xml:space="preserve"> pesquisa qualitativa em saúde. 12. Ed. São Paulo: </w:t>
      </w:r>
      <w:proofErr w:type="spellStart"/>
      <w:r w:rsidRPr="00C66B6D">
        <w:rPr>
          <w:color w:val="FF0000"/>
        </w:rPr>
        <w:t>Hucitec</w:t>
      </w:r>
      <w:proofErr w:type="spellEnd"/>
      <w:r w:rsidRPr="00C66B6D">
        <w:rPr>
          <w:color w:val="FF0000"/>
        </w:rPr>
        <w:t>, 2010.</w:t>
      </w:r>
    </w:p>
    <w:p w:rsidR="00AE7C4E" w:rsidRPr="00C66B6D" w:rsidRDefault="00AE7C4E" w:rsidP="00E73C67">
      <w:pPr>
        <w:spacing w:after="0" w:line="240" w:lineRule="auto"/>
        <w:rPr>
          <w:rFonts w:cs="Arial"/>
          <w:color w:val="FF0000"/>
          <w:szCs w:val="24"/>
          <w:shd w:val="clear" w:color="auto" w:fill="FFFFFF"/>
        </w:rPr>
      </w:pPr>
    </w:p>
    <w:p w:rsidR="00E73C67" w:rsidRPr="00C66B6D" w:rsidRDefault="00E73C67" w:rsidP="00E73C67">
      <w:pPr>
        <w:spacing w:after="0" w:line="240" w:lineRule="auto"/>
        <w:rPr>
          <w:rFonts w:cs="Arial"/>
          <w:color w:val="FF0000"/>
          <w:szCs w:val="24"/>
        </w:rPr>
      </w:pPr>
      <w:r w:rsidRPr="00C66B6D">
        <w:rPr>
          <w:rFonts w:cs="Arial"/>
          <w:color w:val="FF0000"/>
          <w:szCs w:val="24"/>
        </w:rPr>
        <w:t>MINISTÉRIO DA EDUCAÇÃO E DO DESPORTO (MEC). Parâmetros Curriculares Nacionais (</w:t>
      </w:r>
      <w:proofErr w:type="spellStart"/>
      <w:r w:rsidRPr="00C66B6D">
        <w:rPr>
          <w:rFonts w:cs="Arial"/>
          <w:color w:val="FF0000"/>
          <w:szCs w:val="24"/>
        </w:rPr>
        <w:t>PCNs</w:t>
      </w:r>
      <w:proofErr w:type="spellEnd"/>
      <w:r w:rsidRPr="00C66B6D">
        <w:rPr>
          <w:rFonts w:cs="Arial"/>
          <w:color w:val="FF0000"/>
          <w:szCs w:val="24"/>
        </w:rPr>
        <w:t xml:space="preserve">). Brasília. 1997. </w:t>
      </w:r>
    </w:p>
    <w:p w:rsidR="00E73C67" w:rsidRPr="00C66B6D" w:rsidRDefault="00E73C67" w:rsidP="00E73C67">
      <w:pPr>
        <w:spacing w:after="0" w:line="240" w:lineRule="auto"/>
        <w:rPr>
          <w:rFonts w:cs="Arial"/>
          <w:color w:val="FF0000"/>
          <w:szCs w:val="24"/>
        </w:rPr>
      </w:pPr>
    </w:p>
    <w:p w:rsidR="00E73C67" w:rsidRPr="00C66B6D" w:rsidRDefault="00E73C67" w:rsidP="00E73C67">
      <w:pPr>
        <w:spacing w:after="0" w:line="240" w:lineRule="auto"/>
        <w:rPr>
          <w:rFonts w:cs="Arial"/>
          <w:color w:val="FF0000"/>
          <w:szCs w:val="24"/>
        </w:rPr>
      </w:pPr>
      <w:r w:rsidRPr="00C66B6D">
        <w:rPr>
          <w:rFonts w:cs="Arial"/>
          <w:color w:val="FF0000"/>
          <w:szCs w:val="24"/>
        </w:rPr>
        <w:t xml:space="preserve">MOURA, D. L. </w:t>
      </w:r>
      <w:r w:rsidRPr="00C66B6D">
        <w:rPr>
          <w:rFonts w:cs="Arial"/>
          <w:b/>
          <w:color w:val="FF0000"/>
          <w:szCs w:val="24"/>
        </w:rPr>
        <w:t>Cultura e educação física</w:t>
      </w:r>
      <w:r w:rsidRPr="00C66B6D">
        <w:rPr>
          <w:rFonts w:cs="Arial"/>
          <w:color w:val="FF0000"/>
          <w:szCs w:val="24"/>
        </w:rPr>
        <w:t xml:space="preserve">: uma análise etnográfica de duas propostas pedagógicas. 2009. Dissertação (Mestrado em Educação Física) </w:t>
      </w:r>
      <w:proofErr w:type="gramStart"/>
      <w:r w:rsidRPr="00C66B6D">
        <w:rPr>
          <w:rFonts w:cs="Arial"/>
          <w:color w:val="FF0000"/>
          <w:szCs w:val="24"/>
        </w:rPr>
        <w:t>–Universidade</w:t>
      </w:r>
      <w:proofErr w:type="gramEnd"/>
      <w:r w:rsidRPr="00C66B6D">
        <w:rPr>
          <w:rFonts w:cs="Arial"/>
          <w:color w:val="FF0000"/>
          <w:szCs w:val="24"/>
        </w:rPr>
        <w:t xml:space="preserve"> Gama Filho, Rio de Janeiro, 2009.</w:t>
      </w:r>
    </w:p>
    <w:p w:rsidR="00E73C67" w:rsidRPr="00C66B6D" w:rsidRDefault="00E73C67" w:rsidP="00E73C67">
      <w:pPr>
        <w:spacing w:after="0" w:line="240" w:lineRule="auto"/>
        <w:rPr>
          <w:rFonts w:cs="Arial"/>
          <w:color w:val="FF0000"/>
          <w:szCs w:val="24"/>
        </w:rPr>
      </w:pPr>
    </w:p>
    <w:p w:rsidR="00E73C67" w:rsidRPr="00C66B6D" w:rsidRDefault="00E73C67" w:rsidP="00E73C67">
      <w:pPr>
        <w:pStyle w:val="Textodecomentrio"/>
        <w:rPr>
          <w:rFonts w:cs="Arial"/>
          <w:color w:val="FF0000"/>
          <w:sz w:val="24"/>
          <w:szCs w:val="24"/>
        </w:rPr>
      </w:pPr>
      <w:r w:rsidRPr="00C66B6D">
        <w:rPr>
          <w:rFonts w:cs="Arial"/>
          <w:color w:val="FF0000"/>
          <w:sz w:val="24"/>
          <w:szCs w:val="24"/>
        </w:rPr>
        <w:t>NAVES, J. G. P.; BERNARDES, M. B. J. . A relação histórica homem/natureza e sua importância no enfrentamento da questão ambiental</w:t>
      </w:r>
      <w:r w:rsidRPr="00C66B6D">
        <w:rPr>
          <w:rFonts w:cs="Arial"/>
          <w:b/>
          <w:color w:val="FF0000"/>
          <w:sz w:val="24"/>
          <w:szCs w:val="24"/>
        </w:rPr>
        <w:t xml:space="preserve"> </w:t>
      </w:r>
      <w:proofErr w:type="spellStart"/>
      <w:r w:rsidRPr="00C66B6D">
        <w:rPr>
          <w:rFonts w:cs="Arial"/>
          <w:b/>
          <w:color w:val="FF0000"/>
          <w:sz w:val="24"/>
          <w:szCs w:val="24"/>
        </w:rPr>
        <w:t>Geosul</w:t>
      </w:r>
      <w:proofErr w:type="spellEnd"/>
      <w:r w:rsidRPr="00C66B6D">
        <w:rPr>
          <w:rFonts w:cs="Arial"/>
          <w:color w:val="FF0000"/>
          <w:sz w:val="24"/>
          <w:szCs w:val="24"/>
        </w:rPr>
        <w:t>, Florianópolis, v. 29, n. 57, p 7-26, jan./jun. 2014.</w:t>
      </w:r>
    </w:p>
    <w:p w:rsidR="00E73C67" w:rsidRPr="00C66B6D" w:rsidRDefault="00E73C67" w:rsidP="00E73C67">
      <w:pPr>
        <w:pStyle w:val="Textodecomentrio"/>
        <w:rPr>
          <w:rFonts w:cs="Arial"/>
          <w:color w:val="FF0000"/>
          <w:sz w:val="24"/>
          <w:szCs w:val="24"/>
        </w:rPr>
      </w:pPr>
    </w:p>
    <w:p w:rsidR="00E73C67" w:rsidRPr="00C66B6D" w:rsidRDefault="00E73C67" w:rsidP="00E73C67">
      <w:pPr>
        <w:autoSpaceDE w:val="0"/>
        <w:autoSpaceDN w:val="0"/>
        <w:adjustRightInd w:val="0"/>
        <w:spacing w:after="0" w:line="240" w:lineRule="auto"/>
        <w:rPr>
          <w:rFonts w:cs="Arial"/>
          <w:color w:val="FF0000"/>
          <w:szCs w:val="24"/>
          <w:lang w:eastAsia="pt-BR"/>
        </w:rPr>
      </w:pPr>
      <w:r w:rsidRPr="00C66B6D">
        <w:rPr>
          <w:rFonts w:cs="Arial"/>
          <w:color w:val="FF0000"/>
          <w:szCs w:val="24"/>
          <w:lang w:eastAsia="pt-BR"/>
        </w:rPr>
        <w:lastRenderedPageBreak/>
        <w:t xml:space="preserve">PAIVA, </w:t>
      </w:r>
      <w:proofErr w:type="gramStart"/>
      <w:r w:rsidRPr="00C66B6D">
        <w:rPr>
          <w:rFonts w:cs="Arial"/>
          <w:color w:val="FF0000"/>
          <w:szCs w:val="24"/>
          <w:lang w:eastAsia="pt-BR"/>
        </w:rPr>
        <w:t>R.</w:t>
      </w:r>
      <w:proofErr w:type="gramEnd"/>
      <w:r w:rsidRPr="00C66B6D">
        <w:rPr>
          <w:rFonts w:cs="Arial"/>
          <w:color w:val="FF0000"/>
          <w:szCs w:val="24"/>
          <w:lang w:eastAsia="pt-BR"/>
        </w:rPr>
        <w:t xml:space="preserve"> </w:t>
      </w:r>
      <w:r w:rsidRPr="00C66B6D">
        <w:rPr>
          <w:rFonts w:cs="Arial"/>
          <w:b/>
          <w:color w:val="FF0000"/>
          <w:szCs w:val="24"/>
          <w:lang w:eastAsia="pt-BR"/>
        </w:rPr>
        <w:t>A dimensão do esporte educacional</w:t>
      </w:r>
      <w:r w:rsidRPr="00C66B6D">
        <w:rPr>
          <w:rFonts w:cs="Arial"/>
          <w:color w:val="FF0000"/>
          <w:szCs w:val="24"/>
          <w:lang w:eastAsia="pt-BR"/>
        </w:rPr>
        <w:t xml:space="preserve">. 2013. </w:t>
      </w:r>
      <w:proofErr w:type="spellStart"/>
      <w:r w:rsidRPr="00C66B6D">
        <w:rPr>
          <w:rFonts w:cs="Arial"/>
          <w:color w:val="FF0000"/>
          <w:szCs w:val="24"/>
          <w:lang w:eastAsia="pt-BR"/>
        </w:rPr>
        <w:t>Disponivel</w:t>
      </w:r>
      <w:proofErr w:type="spellEnd"/>
      <w:r w:rsidRPr="00C66B6D">
        <w:rPr>
          <w:rFonts w:cs="Arial"/>
          <w:color w:val="FF0000"/>
          <w:szCs w:val="24"/>
          <w:lang w:eastAsia="pt-BR"/>
        </w:rPr>
        <w:t xml:space="preserve"> em: </w:t>
      </w:r>
      <w:hyperlink r:id="rId24" w:history="1">
        <w:r w:rsidRPr="00C66B6D">
          <w:rPr>
            <w:rStyle w:val="Hyperlink"/>
            <w:rFonts w:cs="Arial"/>
            <w:color w:val="FF0000"/>
            <w:szCs w:val="24"/>
          </w:rPr>
          <w:t>http://www.apabb.org.br/visualizar/A-dimenso-do-Esporte-Educacional/737. Acesso 24/10/2016</w:t>
        </w:r>
      </w:hyperlink>
      <w:r w:rsidRPr="00C66B6D">
        <w:rPr>
          <w:rFonts w:cs="Arial"/>
          <w:color w:val="FF0000"/>
          <w:szCs w:val="24"/>
          <w:lang w:eastAsia="pt-BR"/>
        </w:rPr>
        <w:t>.</w:t>
      </w:r>
    </w:p>
    <w:p w:rsidR="00E73C67" w:rsidRPr="00C66B6D" w:rsidRDefault="00E73C67" w:rsidP="00E73C67">
      <w:pPr>
        <w:autoSpaceDE w:val="0"/>
        <w:autoSpaceDN w:val="0"/>
        <w:adjustRightInd w:val="0"/>
        <w:spacing w:after="0" w:line="240" w:lineRule="auto"/>
        <w:rPr>
          <w:rFonts w:cs="Arial"/>
          <w:color w:val="FF0000"/>
          <w:szCs w:val="24"/>
          <w:lang w:eastAsia="pt-BR"/>
        </w:rPr>
      </w:pPr>
    </w:p>
    <w:p w:rsidR="00E73C67" w:rsidRPr="00C66B6D" w:rsidRDefault="00E73C67" w:rsidP="00E73C67">
      <w:pPr>
        <w:autoSpaceDE w:val="0"/>
        <w:autoSpaceDN w:val="0"/>
        <w:adjustRightInd w:val="0"/>
        <w:spacing w:after="0" w:line="240" w:lineRule="auto"/>
        <w:rPr>
          <w:rFonts w:cs="Arial"/>
          <w:color w:val="FF0000"/>
          <w:szCs w:val="24"/>
          <w:shd w:val="clear" w:color="auto" w:fill="FFFFFF"/>
        </w:rPr>
      </w:pPr>
      <w:r w:rsidRPr="00C66B6D">
        <w:rPr>
          <w:rFonts w:cs="Arial"/>
          <w:color w:val="FF0000"/>
          <w:szCs w:val="24"/>
          <w:shd w:val="clear" w:color="auto" w:fill="FFFFFF"/>
        </w:rPr>
        <w:t xml:space="preserve">PASSINI, L.; SGANZERLA, </w:t>
      </w:r>
      <w:proofErr w:type="gramStart"/>
      <w:r w:rsidRPr="00C66B6D">
        <w:rPr>
          <w:rFonts w:cs="Arial"/>
          <w:color w:val="FF0000"/>
          <w:szCs w:val="24"/>
          <w:shd w:val="clear" w:color="auto" w:fill="FFFFFF"/>
        </w:rPr>
        <w:t>A. .</w:t>
      </w:r>
      <w:proofErr w:type="gramEnd"/>
      <w:r w:rsidRPr="00C66B6D">
        <w:rPr>
          <w:rFonts w:cs="Arial"/>
          <w:color w:val="FF0000"/>
          <w:szCs w:val="24"/>
          <w:shd w:val="clear" w:color="auto" w:fill="FFFFFF"/>
        </w:rPr>
        <w:t xml:space="preserve"> </w:t>
      </w:r>
      <w:proofErr w:type="gramStart"/>
      <w:r w:rsidRPr="00C66B6D">
        <w:rPr>
          <w:rFonts w:cs="Arial"/>
          <w:color w:val="FF0000"/>
          <w:szCs w:val="24"/>
          <w:shd w:val="clear" w:color="auto" w:fill="FFFFFF"/>
        </w:rPr>
        <w:t>Evolução histórica e política das principais conferencias</w:t>
      </w:r>
      <w:proofErr w:type="gramEnd"/>
      <w:r w:rsidRPr="00C66B6D">
        <w:rPr>
          <w:rFonts w:cs="Arial"/>
          <w:color w:val="FF0000"/>
          <w:szCs w:val="24"/>
          <w:shd w:val="clear" w:color="auto" w:fill="FFFFFF"/>
        </w:rPr>
        <w:t xml:space="preserve"> mundiais da ONU sobre o clima e meio ambiente. </w:t>
      </w:r>
      <w:r w:rsidRPr="00C66B6D">
        <w:rPr>
          <w:rStyle w:val="Forte"/>
          <w:rFonts w:cs="Arial"/>
          <w:color w:val="FF0000"/>
          <w:szCs w:val="24"/>
          <w:shd w:val="clear" w:color="auto" w:fill="FFFFFF"/>
        </w:rPr>
        <w:t xml:space="preserve">Revista </w:t>
      </w:r>
      <w:proofErr w:type="spellStart"/>
      <w:r w:rsidRPr="00C66B6D">
        <w:rPr>
          <w:rStyle w:val="Forte"/>
          <w:rFonts w:cs="Arial"/>
          <w:color w:val="FF0000"/>
          <w:szCs w:val="24"/>
          <w:shd w:val="clear" w:color="auto" w:fill="FFFFFF"/>
        </w:rPr>
        <w:t>Iberoamericana</w:t>
      </w:r>
      <w:proofErr w:type="spellEnd"/>
      <w:r w:rsidRPr="00C66B6D">
        <w:rPr>
          <w:rStyle w:val="Forte"/>
          <w:rFonts w:cs="Arial"/>
          <w:color w:val="FF0000"/>
          <w:szCs w:val="24"/>
          <w:shd w:val="clear" w:color="auto" w:fill="FFFFFF"/>
        </w:rPr>
        <w:t xml:space="preserve"> de Bioética, </w:t>
      </w:r>
      <w:r w:rsidRPr="00C66B6D">
        <w:rPr>
          <w:rFonts w:cs="Arial"/>
          <w:color w:val="FF0000"/>
          <w:szCs w:val="24"/>
          <w:shd w:val="clear" w:color="auto" w:fill="FFFFFF"/>
        </w:rPr>
        <w:t>Si, v. 4, n. 1, p.1-14, fev. 2016.</w:t>
      </w:r>
    </w:p>
    <w:p w:rsidR="00E73C67" w:rsidRPr="00C66B6D" w:rsidRDefault="00E73C67" w:rsidP="00E73C67">
      <w:pPr>
        <w:autoSpaceDE w:val="0"/>
        <w:autoSpaceDN w:val="0"/>
        <w:adjustRightInd w:val="0"/>
        <w:spacing w:after="0" w:line="240" w:lineRule="auto"/>
        <w:rPr>
          <w:rFonts w:cs="Arial"/>
          <w:color w:val="FF0000"/>
          <w:szCs w:val="24"/>
        </w:rPr>
      </w:pPr>
    </w:p>
    <w:p w:rsidR="00E73C67" w:rsidRPr="00C66B6D" w:rsidRDefault="00E73C67" w:rsidP="00E73C67">
      <w:pPr>
        <w:autoSpaceDE w:val="0"/>
        <w:autoSpaceDN w:val="0"/>
        <w:adjustRightInd w:val="0"/>
        <w:spacing w:after="0" w:line="240" w:lineRule="auto"/>
        <w:rPr>
          <w:rFonts w:cs="Arial"/>
          <w:color w:val="FF0000"/>
          <w:szCs w:val="24"/>
          <w:lang w:eastAsia="pt-BR"/>
        </w:rPr>
      </w:pPr>
      <w:r w:rsidRPr="00C66B6D">
        <w:rPr>
          <w:rFonts w:cs="Arial"/>
          <w:color w:val="FF0000"/>
          <w:szCs w:val="24"/>
          <w:lang w:eastAsia="pt-BR"/>
        </w:rPr>
        <w:t xml:space="preserve">PCNS. </w:t>
      </w:r>
      <w:r w:rsidRPr="00C66B6D">
        <w:rPr>
          <w:rFonts w:cs="Arial"/>
          <w:b/>
          <w:color w:val="FF0000"/>
          <w:szCs w:val="24"/>
          <w:lang w:eastAsia="pt-BR"/>
        </w:rPr>
        <w:t>Parâmetros curriculares nacionais meio ambiente</w:t>
      </w:r>
      <w:r w:rsidRPr="00C66B6D">
        <w:rPr>
          <w:rFonts w:cs="Arial"/>
          <w:color w:val="FF0000"/>
          <w:szCs w:val="24"/>
          <w:lang w:eastAsia="pt-BR"/>
        </w:rPr>
        <w:t>. SÃO PAULO (Estado), Secretaria do Meio Ambiente, 1992.</w:t>
      </w:r>
    </w:p>
    <w:p w:rsidR="00E73C67" w:rsidRPr="00C66B6D" w:rsidRDefault="00E73C67" w:rsidP="00E73C67">
      <w:pPr>
        <w:autoSpaceDE w:val="0"/>
        <w:autoSpaceDN w:val="0"/>
        <w:adjustRightInd w:val="0"/>
        <w:spacing w:after="0" w:line="240" w:lineRule="auto"/>
        <w:rPr>
          <w:rFonts w:cs="Arial"/>
          <w:color w:val="FF0000"/>
          <w:szCs w:val="24"/>
          <w:lang w:eastAsia="pt-BR"/>
        </w:rPr>
      </w:pPr>
    </w:p>
    <w:p w:rsidR="00E73C67" w:rsidRPr="00C66B6D" w:rsidRDefault="00E73C67" w:rsidP="00E73C67">
      <w:pPr>
        <w:autoSpaceDE w:val="0"/>
        <w:autoSpaceDN w:val="0"/>
        <w:adjustRightInd w:val="0"/>
        <w:spacing w:after="0" w:line="240" w:lineRule="auto"/>
        <w:rPr>
          <w:rFonts w:cs="Arial"/>
          <w:color w:val="FF0000"/>
          <w:szCs w:val="24"/>
          <w:lang w:eastAsia="pt-BR"/>
        </w:rPr>
      </w:pPr>
      <w:r w:rsidRPr="00C66B6D">
        <w:rPr>
          <w:rFonts w:cs="Arial"/>
          <w:color w:val="FF0000"/>
          <w:szCs w:val="24"/>
          <w:lang w:eastAsia="pt-BR"/>
        </w:rPr>
        <w:t xml:space="preserve">PEDRINE, A; COSTA, E, A; GHILARDI, N. Percepção ambiental de crianças e pré-adolescentes em vulnerabilidade social para projetos de </w:t>
      </w:r>
      <w:r w:rsidR="00DA45C2" w:rsidRPr="00C66B6D">
        <w:rPr>
          <w:rFonts w:cs="Arial"/>
          <w:color w:val="FF0000"/>
          <w:szCs w:val="24"/>
          <w:lang w:eastAsia="pt-BR"/>
        </w:rPr>
        <w:t>Educação Ambiental</w:t>
      </w:r>
      <w:r w:rsidRPr="00C66B6D">
        <w:rPr>
          <w:rFonts w:cs="Arial"/>
          <w:color w:val="FF0000"/>
          <w:szCs w:val="24"/>
          <w:lang w:eastAsia="pt-BR"/>
        </w:rPr>
        <w:t xml:space="preserve">. </w:t>
      </w:r>
      <w:r w:rsidRPr="00C66B6D">
        <w:rPr>
          <w:rFonts w:cs="Arial"/>
          <w:b/>
          <w:color w:val="FF0000"/>
          <w:szCs w:val="24"/>
          <w:lang w:eastAsia="pt-BR"/>
        </w:rPr>
        <w:t>Ciência e educação</w:t>
      </w:r>
      <w:r w:rsidRPr="00C66B6D">
        <w:rPr>
          <w:rFonts w:cs="Arial"/>
          <w:color w:val="FF0000"/>
          <w:szCs w:val="24"/>
          <w:lang w:eastAsia="pt-BR"/>
        </w:rPr>
        <w:t>, v.16, n.1, p. 163-179, 2010.</w:t>
      </w:r>
    </w:p>
    <w:p w:rsidR="00E73C67" w:rsidRPr="00C66B6D" w:rsidRDefault="00E73C67" w:rsidP="00E73C67">
      <w:pPr>
        <w:autoSpaceDE w:val="0"/>
        <w:autoSpaceDN w:val="0"/>
        <w:adjustRightInd w:val="0"/>
        <w:spacing w:after="0" w:line="240" w:lineRule="auto"/>
        <w:rPr>
          <w:rFonts w:cs="Arial"/>
          <w:color w:val="FF0000"/>
          <w:szCs w:val="24"/>
          <w:lang w:eastAsia="pt-BR"/>
        </w:rPr>
      </w:pPr>
    </w:p>
    <w:p w:rsidR="00E73C67" w:rsidRPr="00C66B6D" w:rsidRDefault="00E73C67" w:rsidP="00E73C67">
      <w:pPr>
        <w:autoSpaceDE w:val="0"/>
        <w:autoSpaceDN w:val="0"/>
        <w:adjustRightInd w:val="0"/>
        <w:spacing w:after="0" w:line="240" w:lineRule="auto"/>
        <w:rPr>
          <w:rFonts w:cs="Arial"/>
          <w:color w:val="FF0000"/>
          <w:szCs w:val="24"/>
          <w:shd w:val="clear" w:color="auto" w:fill="FFFFFF"/>
        </w:rPr>
      </w:pPr>
      <w:r w:rsidRPr="00C66B6D">
        <w:rPr>
          <w:rFonts w:cs="Arial"/>
          <w:color w:val="FF0000"/>
          <w:szCs w:val="24"/>
          <w:shd w:val="clear" w:color="auto" w:fill="FFFFFF"/>
        </w:rPr>
        <w:t xml:space="preserve">PEDRINI, A. G.; DE-PAULA, J. C. </w:t>
      </w:r>
      <w:r w:rsidR="00DA45C2" w:rsidRPr="00C66B6D">
        <w:rPr>
          <w:rFonts w:cs="Arial"/>
          <w:color w:val="FF0000"/>
          <w:szCs w:val="24"/>
          <w:shd w:val="clear" w:color="auto" w:fill="FFFFFF"/>
        </w:rPr>
        <w:t>Educação Ambiental</w:t>
      </w:r>
      <w:r w:rsidRPr="00C66B6D">
        <w:rPr>
          <w:rFonts w:cs="Arial"/>
          <w:color w:val="FF0000"/>
          <w:szCs w:val="24"/>
          <w:shd w:val="clear" w:color="auto" w:fill="FFFFFF"/>
        </w:rPr>
        <w:t>: críticas e propostas. In: PEDRINI, A. G. (Org.). </w:t>
      </w:r>
      <w:r w:rsidR="00DA45C2" w:rsidRPr="00C66B6D">
        <w:rPr>
          <w:rFonts w:cs="Arial"/>
          <w:b/>
          <w:bCs/>
          <w:color w:val="FF0000"/>
          <w:szCs w:val="24"/>
          <w:shd w:val="clear" w:color="auto" w:fill="FFFFFF"/>
        </w:rPr>
        <w:t>Educação Ambiental</w:t>
      </w:r>
      <w:r w:rsidRPr="00C66B6D">
        <w:rPr>
          <w:rFonts w:cs="Arial"/>
          <w:b/>
          <w:bCs/>
          <w:color w:val="FF0000"/>
          <w:szCs w:val="24"/>
          <w:shd w:val="clear" w:color="auto" w:fill="FFFFFF"/>
        </w:rPr>
        <w:t>:</w:t>
      </w:r>
      <w:r w:rsidRPr="00C66B6D">
        <w:rPr>
          <w:rFonts w:cs="Arial"/>
          <w:color w:val="FF0000"/>
          <w:szCs w:val="24"/>
          <w:shd w:val="clear" w:color="auto" w:fill="FFFFFF"/>
        </w:rPr>
        <w:t xml:space="preserve"> reflexões e práticas contemporâneas. 6. </w:t>
      </w:r>
      <w:proofErr w:type="gramStart"/>
      <w:r w:rsidRPr="00C66B6D">
        <w:rPr>
          <w:rFonts w:cs="Arial"/>
          <w:color w:val="FF0000"/>
          <w:szCs w:val="24"/>
          <w:shd w:val="clear" w:color="auto" w:fill="FFFFFF"/>
        </w:rPr>
        <w:t>ed.</w:t>
      </w:r>
      <w:proofErr w:type="gramEnd"/>
      <w:r w:rsidRPr="00C66B6D">
        <w:rPr>
          <w:rFonts w:cs="Arial"/>
          <w:color w:val="FF0000"/>
          <w:szCs w:val="24"/>
          <w:shd w:val="clear" w:color="auto" w:fill="FFFFFF"/>
        </w:rPr>
        <w:t xml:space="preserve"> Petrópolis: Vozes, 2008. </w:t>
      </w:r>
      <w:proofErr w:type="gramStart"/>
      <w:r w:rsidRPr="00C66B6D">
        <w:rPr>
          <w:rFonts w:cs="Arial"/>
          <w:color w:val="FF0000"/>
          <w:szCs w:val="24"/>
          <w:shd w:val="clear" w:color="auto" w:fill="FFFFFF"/>
        </w:rPr>
        <w:t>p.</w:t>
      </w:r>
      <w:proofErr w:type="gramEnd"/>
      <w:r w:rsidRPr="00C66B6D">
        <w:rPr>
          <w:rFonts w:cs="Arial"/>
          <w:color w:val="FF0000"/>
          <w:szCs w:val="24"/>
          <w:shd w:val="clear" w:color="auto" w:fill="FFFFFF"/>
        </w:rPr>
        <w:t xml:space="preserve"> 90-146.   </w:t>
      </w:r>
    </w:p>
    <w:p w:rsidR="00E73C67" w:rsidRPr="00C66B6D" w:rsidRDefault="00E73C67" w:rsidP="00E73C67">
      <w:pPr>
        <w:autoSpaceDE w:val="0"/>
        <w:autoSpaceDN w:val="0"/>
        <w:adjustRightInd w:val="0"/>
        <w:spacing w:after="0" w:line="240" w:lineRule="auto"/>
        <w:rPr>
          <w:rFonts w:cs="Arial"/>
          <w:color w:val="FF0000"/>
          <w:szCs w:val="24"/>
          <w:shd w:val="clear" w:color="auto" w:fill="FFFFFF"/>
        </w:rPr>
      </w:pPr>
      <w:r w:rsidRPr="00C66B6D">
        <w:rPr>
          <w:rFonts w:cs="Arial"/>
          <w:color w:val="FF0000"/>
          <w:szCs w:val="24"/>
          <w:shd w:val="clear" w:color="auto" w:fill="FFFFFF"/>
        </w:rPr>
        <w:t> </w:t>
      </w:r>
    </w:p>
    <w:p w:rsidR="00E73C67" w:rsidRPr="00C66B6D" w:rsidRDefault="00E73C67" w:rsidP="00E73C67">
      <w:pPr>
        <w:spacing w:after="0" w:line="240" w:lineRule="auto"/>
        <w:rPr>
          <w:rFonts w:cs="Arial"/>
          <w:color w:val="FF0000"/>
          <w:szCs w:val="24"/>
        </w:rPr>
      </w:pPr>
      <w:r w:rsidRPr="00C66B6D">
        <w:rPr>
          <w:rFonts w:cs="Arial"/>
          <w:color w:val="FF0000"/>
          <w:szCs w:val="24"/>
        </w:rPr>
        <w:t xml:space="preserve">PEREZ, J. R. R.; PASSONE, E. </w:t>
      </w:r>
      <w:proofErr w:type="spellStart"/>
      <w:r w:rsidRPr="00C66B6D">
        <w:rPr>
          <w:rFonts w:cs="Arial"/>
          <w:color w:val="FF0000"/>
          <w:szCs w:val="24"/>
        </w:rPr>
        <w:t>F.N.</w:t>
      </w:r>
      <w:proofErr w:type="spellEnd"/>
      <w:r w:rsidRPr="00C66B6D">
        <w:rPr>
          <w:rFonts w:cs="Arial"/>
          <w:color w:val="FF0000"/>
          <w:szCs w:val="24"/>
        </w:rPr>
        <w:t xml:space="preserve"> Políticas sociais de atendimento ás crianças e aos adolescentes no Brasil. </w:t>
      </w:r>
      <w:r w:rsidRPr="00C66B6D">
        <w:rPr>
          <w:rFonts w:cs="Arial"/>
          <w:b/>
          <w:color w:val="FF0000"/>
          <w:szCs w:val="24"/>
        </w:rPr>
        <w:t>Cadernos de pesquisa</w:t>
      </w:r>
      <w:r w:rsidRPr="00C66B6D">
        <w:rPr>
          <w:rFonts w:cs="Arial"/>
          <w:color w:val="FF0000"/>
          <w:szCs w:val="24"/>
        </w:rPr>
        <w:t xml:space="preserve">, v.40, n.140, p.649 – </w:t>
      </w:r>
      <w:proofErr w:type="gramStart"/>
      <w:r w:rsidRPr="00C66B6D">
        <w:rPr>
          <w:rFonts w:cs="Arial"/>
          <w:color w:val="FF0000"/>
          <w:szCs w:val="24"/>
        </w:rPr>
        <w:t>673, maio</w:t>
      </w:r>
      <w:proofErr w:type="gramEnd"/>
      <w:r w:rsidRPr="00C66B6D">
        <w:rPr>
          <w:rFonts w:cs="Arial"/>
          <w:color w:val="FF0000"/>
          <w:szCs w:val="24"/>
        </w:rPr>
        <w:t>/ago. 2010.</w:t>
      </w:r>
    </w:p>
    <w:p w:rsidR="00E73C67" w:rsidRPr="00C66B6D" w:rsidRDefault="00E73C67" w:rsidP="00E73C67">
      <w:pPr>
        <w:spacing w:after="0" w:line="240" w:lineRule="auto"/>
        <w:rPr>
          <w:rFonts w:cs="Arial"/>
          <w:color w:val="FF0000"/>
          <w:szCs w:val="24"/>
        </w:rPr>
      </w:pPr>
    </w:p>
    <w:p w:rsidR="00E73C67" w:rsidRPr="00C66B6D" w:rsidRDefault="00E73C67" w:rsidP="00E73C67">
      <w:pPr>
        <w:spacing w:after="0" w:line="240" w:lineRule="auto"/>
        <w:rPr>
          <w:rFonts w:cs="Arial"/>
          <w:color w:val="FF0000"/>
          <w:szCs w:val="24"/>
          <w:shd w:val="clear" w:color="auto" w:fill="FFFFFF"/>
        </w:rPr>
      </w:pPr>
      <w:r w:rsidRPr="00C66B6D">
        <w:rPr>
          <w:rFonts w:cs="Arial"/>
          <w:color w:val="FF0000"/>
          <w:szCs w:val="24"/>
          <w:shd w:val="clear" w:color="auto" w:fill="FFFFFF"/>
        </w:rPr>
        <w:t xml:space="preserve">PERIM, P. C. </w:t>
      </w:r>
      <w:proofErr w:type="spellStart"/>
      <w:r w:rsidRPr="00C66B6D">
        <w:rPr>
          <w:rFonts w:cs="Arial"/>
          <w:color w:val="FF0000"/>
          <w:szCs w:val="24"/>
          <w:shd w:val="clear" w:color="auto" w:fill="FFFFFF"/>
        </w:rPr>
        <w:t>Resiliência</w:t>
      </w:r>
      <w:proofErr w:type="spellEnd"/>
      <w:r w:rsidRPr="00C66B6D">
        <w:rPr>
          <w:rFonts w:cs="Arial"/>
          <w:color w:val="FF0000"/>
          <w:szCs w:val="24"/>
          <w:shd w:val="clear" w:color="auto" w:fill="FFFFFF"/>
        </w:rPr>
        <w:t>, suporte social e prática esportiva: relações e possibilidades de intervenção social. </w:t>
      </w:r>
      <w:r w:rsidRPr="00C66B6D">
        <w:rPr>
          <w:rStyle w:val="Forte"/>
          <w:rFonts w:cs="Arial"/>
          <w:color w:val="FF0000"/>
          <w:szCs w:val="24"/>
          <w:shd w:val="clear" w:color="auto" w:fill="FFFFFF"/>
        </w:rPr>
        <w:t>Psicologia e Saber Social, </w:t>
      </w:r>
      <w:r w:rsidRPr="00C66B6D">
        <w:rPr>
          <w:rFonts w:cs="Arial"/>
          <w:color w:val="FF0000"/>
          <w:szCs w:val="24"/>
          <w:shd w:val="clear" w:color="auto" w:fill="FFFFFF"/>
        </w:rPr>
        <w:t>Si, v. 4, n. 2, p.207-223, jan. 2015.</w:t>
      </w:r>
    </w:p>
    <w:p w:rsidR="00E73C67" w:rsidRPr="00C66B6D" w:rsidRDefault="00E73C67" w:rsidP="00E73C67">
      <w:pPr>
        <w:spacing w:after="0" w:line="240" w:lineRule="auto"/>
        <w:rPr>
          <w:rFonts w:cs="Arial"/>
          <w:color w:val="FF0000"/>
          <w:szCs w:val="24"/>
        </w:rPr>
      </w:pPr>
    </w:p>
    <w:p w:rsidR="00E73C67" w:rsidRPr="00C66B6D" w:rsidRDefault="00E73C67" w:rsidP="00E73C67">
      <w:pPr>
        <w:spacing w:after="0" w:line="240" w:lineRule="auto"/>
        <w:rPr>
          <w:rFonts w:cs="Arial"/>
          <w:color w:val="FF0000"/>
          <w:szCs w:val="24"/>
          <w:shd w:val="clear" w:color="auto" w:fill="FFFFFF"/>
        </w:rPr>
      </w:pPr>
      <w:r w:rsidRPr="00C66B6D">
        <w:rPr>
          <w:rFonts w:cs="Arial"/>
          <w:color w:val="FF0000"/>
          <w:szCs w:val="24"/>
          <w:shd w:val="clear" w:color="auto" w:fill="FFFFFF"/>
        </w:rPr>
        <w:t>PITANGA, F J G. Epidemiologia atividade física e saúde. </w:t>
      </w:r>
      <w:r w:rsidRPr="00C66B6D">
        <w:rPr>
          <w:rStyle w:val="Forte"/>
          <w:rFonts w:cs="Arial"/>
          <w:color w:val="FF0000"/>
          <w:szCs w:val="24"/>
          <w:shd w:val="clear" w:color="auto" w:fill="FFFFFF"/>
        </w:rPr>
        <w:t>Revista Brasileira de Ciência e Movimento, </w:t>
      </w:r>
      <w:r w:rsidRPr="00C66B6D">
        <w:rPr>
          <w:rFonts w:cs="Arial"/>
          <w:color w:val="FF0000"/>
          <w:szCs w:val="24"/>
          <w:shd w:val="clear" w:color="auto" w:fill="FFFFFF"/>
        </w:rPr>
        <w:t>Si, p.49-54, jan. 2002.</w:t>
      </w:r>
    </w:p>
    <w:p w:rsidR="00E73C67" w:rsidRPr="00C66B6D" w:rsidRDefault="00E73C67" w:rsidP="00E73C67">
      <w:pPr>
        <w:spacing w:after="0" w:line="240" w:lineRule="auto"/>
        <w:rPr>
          <w:rFonts w:cs="Arial"/>
          <w:color w:val="FF0000"/>
          <w:szCs w:val="24"/>
        </w:rPr>
      </w:pPr>
    </w:p>
    <w:p w:rsidR="00E73C67" w:rsidRPr="00C66B6D" w:rsidRDefault="00E73C67" w:rsidP="00E73C67">
      <w:pPr>
        <w:spacing w:after="0" w:line="240" w:lineRule="auto"/>
        <w:rPr>
          <w:rFonts w:cs="Arial"/>
          <w:color w:val="FF0000"/>
          <w:szCs w:val="24"/>
        </w:rPr>
      </w:pPr>
      <w:r w:rsidRPr="00C66B6D">
        <w:rPr>
          <w:rFonts w:cs="Arial"/>
          <w:color w:val="FF0000"/>
          <w:szCs w:val="24"/>
        </w:rPr>
        <w:t xml:space="preserve">PINTO, C. A. S. </w:t>
      </w:r>
      <w:r w:rsidRPr="00C66B6D">
        <w:rPr>
          <w:rFonts w:cs="Arial"/>
          <w:b/>
          <w:color w:val="FF0000"/>
          <w:szCs w:val="24"/>
        </w:rPr>
        <w:t>O conceito de esporte:</w:t>
      </w:r>
      <w:r w:rsidRPr="00C66B6D">
        <w:rPr>
          <w:rFonts w:cs="Arial"/>
          <w:color w:val="FF0000"/>
          <w:szCs w:val="24"/>
        </w:rPr>
        <w:t xml:space="preserve"> da pré- história aos dias atuais. Trabalho de Conclusão de Curso (Graduação) – Universidade do Estado do Pará, Centro de Ciências Biológicas e da Saúde, Santarém, 2007.</w:t>
      </w:r>
    </w:p>
    <w:p w:rsidR="00E73C67" w:rsidRPr="00C66B6D" w:rsidRDefault="00E73C67" w:rsidP="00E73C67">
      <w:pPr>
        <w:spacing w:after="0" w:line="240" w:lineRule="auto"/>
        <w:rPr>
          <w:rFonts w:cs="Arial"/>
          <w:color w:val="FF0000"/>
          <w:szCs w:val="24"/>
        </w:rPr>
      </w:pPr>
    </w:p>
    <w:p w:rsidR="00E73C67" w:rsidRPr="00C66B6D" w:rsidRDefault="00E73C67" w:rsidP="00E73C67">
      <w:pPr>
        <w:spacing w:after="0" w:line="240" w:lineRule="auto"/>
        <w:rPr>
          <w:rFonts w:cs="Arial"/>
          <w:color w:val="FF0000"/>
          <w:szCs w:val="24"/>
          <w:shd w:val="clear" w:color="auto" w:fill="FFFFFF"/>
        </w:rPr>
      </w:pPr>
      <w:r w:rsidRPr="00C66B6D">
        <w:rPr>
          <w:rFonts w:cs="Arial"/>
          <w:color w:val="FF0000"/>
          <w:szCs w:val="24"/>
          <w:shd w:val="clear" w:color="auto" w:fill="FFFFFF"/>
        </w:rPr>
        <w:t>PITTON, S. E. C. Prejuízos ambientais do consumo sob a perspectiva geográfica. In: CORTEZ, A. T. C.; ORTIGOZA, S. A. G. </w:t>
      </w:r>
      <w:r w:rsidRPr="00C66B6D">
        <w:rPr>
          <w:rStyle w:val="Forte"/>
          <w:rFonts w:cs="Arial"/>
          <w:color w:val="FF0000"/>
          <w:szCs w:val="24"/>
          <w:shd w:val="clear" w:color="auto" w:fill="FFFFFF"/>
        </w:rPr>
        <w:t>Da produção ao consumo: </w:t>
      </w:r>
      <w:r w:rsidRPr="00C66B6D">
        <w:rPr>
          <w:rFonts w:cs="Arial"/>
          <w:color w:val="FF0000"/>
          <w:szCs w:val="24"/>
          <w:shd w:val="clear" w:color="auto" w:fill="FFFFFF"/>
        </w:rPr>
        <w:t xml:space="preserve">impactos socioambientais no espaço urbano. São Paulo: Editora </w:t>
      </w:r>
      <w:proofErr w:type="spellStart"/>
      <w:proofErr w:type="gramStart"/>
      <w:r w:rsidRPr="00C66B6D">
        <w:rPr>
          <w:rFonts w:cs="Arial"/>
          <w:color w:val="FF0000"/>
          <w:szCs w:val="24"/>
          <w:shd w:val="clear" w:color="auto" w:fill="FFFFFF"/>
        </w:rPr>
        <w:t>Unesp</w:t>
      </w:r>
      <w:proofErr w:type="spellEnd"/>
      <w:proofErr w:type="gramEnd"/>
      <w:r w:rsidRPr="00C66B6D">
        <w:rPr>
          <w:rFonts w:cs="Arial"/>
          <w:color w:val="FF0000"/>
          <w:szCs w:val="24"/>
          <w:shd w:val="clear" w:color="auto" w:fill="FFFFFF"/>
        </w:rPr>
        <w:t xml:space="preserve">, 2009. Cap. 4. </w:t>
      </w:r>
      <w:proofErr w:type="gramStart"/>
      <w:r w:rsidRPr="00C66B6D">
        <w:rPr>
          <w:rFonts w:cs="Arial"/>
          <w:color w:val="FF0000"/>
          <w:szCs w:val="24"/>
          <w:shd w:val="clear" w:color="auto" w:fill="FFFFFF"/>
        </w:rPr>
        <w:t>p.</w:t>
      </w:r>
      <w:proofErr w:type="gramEnd"/>
      <w:r w:rsidRPr="00C66B6D">
        <w:rPr>
          <w:rFonts w:cs="Arial"/>
          <w:color w:val="FF0000"/>
          <w:szCs w:val="24"/>
          <w:shd w:val="clear" w:color="auto" w:fill="FFFFFF"/>
        </w:rPr>
        <w:t xml:space="preserve"> 91-110.</w:t>
      </w:r>
    </w:p>
    <w:p w:rsidR="00E73C67" w:rsidRPr="00C66B6D" w:rsidRDefault="00E73C67" w:rsidP="00E73C67">
      <w:pPr>
        <w:spacing w:after="0" w:line="240" w:lineRule="auto"/>
        <w:rPr>
          <w:rFonts w:cs="Arial"/>
          <w:color w:val="FF0000"/>
          <w:szCs w:val="24"/>
          <w:shd w:val="clear" w:color="auto" w:fill="FFFFFF"/>
        </w:rPr>
      </w:pPr>
    </w:p>
    <w:p w:rsidR="00E73C67" w:rsidRPr="00C66B6D" w:rsidRDefault="00E73C67" w:rsidP="00E73C67">
      <w:pPr>
        <w:autoSpaceDE w:val="0"/>
        <w:autoSpaceDN w:val="0"/>
        <w:adjustRightInd w:val="0"/>
        <w:spacing w:after="0" w:line="240" w:lineRule="auto"/>
        <w:rPr>
          <w:rFonts w:cs="Arial"/>
          <w:color w:val="FF0000"/>
          <w:szCs w:val="24"/>
        </w:rPr>
      </w:pPr>
      <w:r w:rsidRPr="00C66B6D">
        <w:rPr>
          <w:rFonts w:cs="Arial"/>
          <w:color w:val="FF0000"/>
          <w:szCs w:val="24"/>
        </w:rPr>
        <w:t>POLIT, D. F.</w:t>
      </w:r>
      <w:proofErr w:type="gramStart"/>
      <w:r w:rsidRPr="00C66B6D">
        <w:rPr>
          <w:rFonts w:cs="Arial"/>
          <w:color w:val="FF0000"/>
          <w:szCs w:val="24"/>
        </w:rPr>
        <w:t>.;</w:t>
      </w:r>
      <w:proofErr w:type="gramEnd"/>
      <w:r w:rsidRPr="00C66B6D">
        <w:rPr>
          <w:rFonts w:cs="Arial"/>
          <w:color w:val="FF0000"/>
          <w:szCs w:val="24"/>
        </w:rPr>
        <w:t xml:space="preserve"> HUNGLER, B. P. </w:t>
      </w:r>
      <w:r w:rsidRPr="00C66B6D">
        <w:rPr>
          <w:rFonts w:cs="Arial"/>
          <w:b/>
          <w:color w:val="FF0000"/>
          <w:szCs w:val="24"/>
        </w:rPr>
        <w:t>Fundamentos da pesquisa em enfermagem</w:t>
      </w:r>
      <w:r w:rsidRPr="00C66B6D">
        <w:rPr>
          <w:rFonts w:cs="Arial"/>
          <w:color w:val="FF0000"/>
          <w:szCs w:val="24"/>
        </w:rPr>
        <w:t xml:space="preserve">. 5ed. Porto alegre: </w:t>
      </w:r>
      <w:proofErr w:type="spellStart"/>
      <w:r w:rsidRPr="00C66B6D">
        <w:rPr>
          <w:rFonts w:cs="Arial"/>
          <w:color w:val="FF0000"/>
          <w:szCs w:val="24"/>
        </w:rPr>
        <w:t>Artmed</w:t>
      </w:r>
      <w:proofErr w:type="spellEnd"/>
      <w:r w:rsidRPr="00C66B6D">
        <w:rPr>
          <w:rFonts w:cs="Arial"/>
          <w:color w:val="FF0000"/>
          <w:szCs w:val="24"/>
        </w:rPr>
        <w:t>, 2004.</w:t>
      </w:r>
    </w:p>
    <w:p w:rsidR="00E73C67" w:rsidRPr="00C66B6D" w:rsidRDefault="00E73C67" w:rsidP="00E73C67">
      <w:pPr>
        <w:autoSpaceDE w:val="0"/>
        <w:autoSpaceDN w:val="0"/>
        <w:adjustRightInd w:val="0"/>
        <w:spacing w:after="0" w:line="240" w:lineRule="auto"/>
        <w:rPr>
          <w:rFonts w:cs="Arial"/>
          <w:color w:val="FF0000"/>
          <w:szCs w:val="24"/>
        </w:rPr>
      </w:pPr>
    </w:p>
    <w:p w:rsidR="00E73C67" w:rsidRPr="00C66B6D" w:rsidRDefault="00E73C67" w:rsidP="00E73C67">
      <w:pPr>
        <w:spacing w:after="0" w:line="240" w:lineRule="auto"/>
        <w:rPr>
          <w:rFonts w:cs="Arial"/>
          <w:color w:val="FF0000"/>
          <w:szCs w:val="24"/>
          <w:shd w:val="clear" w:color="auto" w:fill="FFFFFF"/>
        </w:rPr>
      </w:pPr>
      <w:r w:rsidRPr="00C66B6D">
        <w:rPr>
          <w:rFonts w:cs="Arial"/>
          <w:color w:val="FF0000"/>
          <w:szCs w:val="24"/>
          <w:shd w:val="clear" w:color="auto" w:fill="FFFFFF"/>
        </w:rPr>
        <w:t xml:space="preserve">RAMOS, E. C. </w:t>
      </w:r>
      <w:r w:rsidR="00DA45C2" w:rsidRPr="00C66B6D">
        <w:rPr>
          <w:rFonts w:cs="Arial"/>
          <w:color w:val="FF0000"/>
          <w:szCs w:val="24"/>
          <w:shd w:val="clear" w:color="auto" w:fill="FFFFFF"/>
        </w:rPr>
        <w:t>Educação Ambiental</w:t>
      </w:r>
      <w:r w:rsidRPr="00C66B6D">
        <w:rPr>
          <w:rFonts w:cs="Arial"/>
          <w:color w:val="FF0000"/>
          <w:szCs w:val="24"/>
          <w:shd w:val="clear" w:color="auto" w:fill="FFFFFF"/>
        </w:rPr>
        <w:t>: origens e perspectivas. </w:t>
      </w:r>
      <w:r w:rsidRPr="00C66B6D">
        <w:rPr>
          <w:rStyle w:val="Forte"/>
          <w:rFonts w:cs="Arial"/>
          <w:color w:val="FF0000"/>
          <w:szCs w:val="24"/>
          <w:shd w:val="clear" w:color="auto" w:fill="FFFFFF"/>
        </w:rPr>
        <w:t>Educar, </w:t>
      </w:r>
      <w:r w:rsidRPr="00C66B6D">
        <w:rPr>
          <w:rFonts w:cs="Arial"/>
          <w:color w:val="FF0000"/>
          <w:szCs w:val="24"/>
          <w:shd w:val="clear" w:color="auto" w:fill="FFFFFF"/>
        </w:rPr>
        <w:t>Curitiba, n. 18, p.201-218, 2001.</w:t>
      </w:r>
    </w:p>
    <w:p w:rsidR="00E73C67" w:rsidRPr="00C66B6D" w:rsidRDefault="00E73C67" w:rsidP="00E73C67">
      <w:pPr>
        <w:spacing w:after="0" w:line="240" w:lineRule="auto"/>
        <w:rPr>
          <w:rFonts w:cs="Arial"/>
          <w:color w:val="FF0000"/>
          <w:szCs w:val="24"/>
          <w:shd w:val="clear" w:color="auto" w:fill="FFFFFF"/>
        </w:rPr>
      </w:pPr>
    </w:p>
    <w:p w:rsidR="00E73C67" w:rsidRPr="00C66B6D" w:rsidRDefault="00E73C67" w:rsidP="00E73C67">
      <w:pPr>
        <w:autoSpaceDE w:val="0"/>
        <w:autoSpaceDN w:val="0"/>
        <w:adjustRightInd w:val="0"/>
        <w:spacing w:after="0" w:line="240" w:lineRule="auto"/>
        <w:rPr>
          <w:rFonts w:cs="Arial"/>
          <w:color w:val="FF0000"/>
          <w:szCs w:val="24"/>
        </w:rPr>
      </w:pPr>
      <w:r w:rsidRPr="00C66B6D">
        <w:rPr>
          <w:rFonts w:cs="Arial"/>
          <w:color w:val="FF0000"/>
          <w:szCs w:val="24"/>
        </w:rPr>
        <w:t xml:space="preserve">REIGADA, C.; TOZONI-REIS, M. F. C. </w:t>
      </w:r>
      <w:r w:rsidR="00DA45C2" w:rsidRPr="00C66B6D">
        <w:rPr>
          <w:rFonts w:cs="Arial"/>
          <w:color w:val="FF0000"/>
          <w:szCs w:val="24"/>
        </w:rPr>
        <w:t>Educação Ambiental</w:t>
      </w:r>
      <w:r w:rsidRPr="00C66B6D">
        <w:rPr>
          <w:rFonts w:cs="Arial"/>
          <w:color w:val="FF0000"/>
          <w:szCs w:val="24"/>
        </w:rPr>
        <w:t xml:space="preserve"> para crianças no ambiente urbano: uma proposta de Pesquisa-Ação. </w:t>
      </w:r>
      <w:r w:rsidRPr="00C66B6D">
        <w:rPr>
          <w:rFonts w:cs="Arial"/>
          <w:b/>
          <w:bCs/>
          <w:color w:val="FF0000"/>
          <w:szCs w:val="24"/>
        </w:rPr>
        <w:t>Ciência &amp; Educação</w:t>
      </w:r>
      <w:r w:rsidRPr="00C66B6D">
        <w:rPr>
          <w:rFonts w:cs="Arial"/>
          <w:color w:val="FF0000"/>
          <w:szCs w:val="24"/>
        </w:rPr>
        <w:t>, Bauru, v. 10, n. 2, p. 149-159, 2004.</w:t>
      </w:r>
    </w:p>
    <w:p w:rsidR="00E73C67" w:rsidRPr="00C66B6D" w:rsidRDefault="00E73C67" w:rsidP="00C525B1">
      <w:pPr>
        <w:autoSpaceDE w:val="0"/>
        <w:autoSpaceDN w:val="0"/>
        <w:adjustRightInd w:val="0"/>
        <w:spacing w:after="0" w:line="240" w:lineRule="auto"/>
        <w:rPr>
          <w:rFonts w:cs="Arial"/>
          <w:color w:val="FF0000"/>
          <w:szCs w:val="24"/>
        </w:rPr>
      </w:pPr>
    </w:p>
    <w:p w:rsidR="00C525B1" w:rsidRPr="00C66B6D" w:rsidRDefault="00C525B1" w:rsidP="00C525B1">
      <w:pPr>
        <w:spacing w:after="0" w:line="240" w:lineRule="auto"/>
        <w:rPr>
          <w:color w:val="FF0000"/>
        </w:rPr>
      </w:pPr>
      <w:r w:rsidRPr="00C66B6D">
        <w:rPr>
          <w:color w:val="FF0000"/>
        </w:rPr>
        <w:lastRenderedPageBreak/>
        <w:t xml:space="preserve">REBOUÇAS, J. P. A </w:t>
      </w:r>
      <w:r w:rsidR="00DA45C2" w:rsidRPr="00C66B6D">
        <w:rPr>
          <w:color w:val="FF0000"/>
        </w:rPr>
        <w:t>Educação Ambiental</w:t>
      </w:r>
      <w:r w:rsidRPr="00C66B6D">
        <w:rPr>
          <w:color w:val="FF0000"/>
        </w:rPr>
        <w:t xml:space="preserve"> entre reprodução e emancipação: experiências em escolas públicas de Mossoró/RN. Dissertação (Mestrado). Programa Regional de Pós-graduação em Desenvolvimento e Meio Ambiente. Universidade Federal da Paraíba. João Pessoa, 2012.</w:t>
      </w:r>
    </w:p>
    <w:p w:rsidR="00E73C67" w:rsidRPr="00C66B6D" w:rsidRDefault="00E73C67" w:rsidP="00C525B1">
      <w:pPr>
        <w:spacing w:after="0" w:line="240" w:lineRule="auto"/>
        <w:rPr>
          <w:rFonts w:cs="Arial"/>
          <w:color w:val="FF0000"/>
          <w:szCs w:val="24"/>
        </w:rPr>
      </w:pPr>
    </w:p>
    <w:p w:rsidR="00E73C67" w:rsidRPr="00C66B6D" w:rsidRDefault="00E73C67" w:rsidP="00C525B1">
      <w:pPr>
        <w:spacing w:after="0" w:line="240" w:lineRule="auto"/>
        <w:rPr>
          <w:rFonts w:cs="Arial"/>
          <w:color w:val="FF0000"/>
          <w:szCs w:val="24"/>
          <w:shd w:val="clear" w:color="auto" w:fill="FFFFFF"/>
        </w:rPr>
      </w:pPr>
      <w:r w:rsidRPr="00C66B6D">
        <w:rPr>
          <w:rFonts w:cs="Arial"/>
          <w:color w:val="FF0000"/>
          <w:szCs w:val="24"/>
          <w:shd w:val="clear" w:color="auto" w:fill="FFFFFF"/>
        </w:rPr>
        <w:t>RODRIGUES, L. H.; DARIDO, S. C. Educação física escolar e meio ambiente: reflexões e aplicações pedagógicas. </w:t>
      </w:r>
      <w:r w:rsidRPr="00C66B6D">
        <w:rPr>
          <w:rStyle w:val="Forte"/>
          <w:rFonts w:cs="Arial"/>
          <w:color w:val="FF0000"/>
          <w:szCs w:val="24"/>
          <w:shd w:val="clear" w:color="auto" w:fill="FFFFFF"/>
        </w:rPr>
        <w:t>Revista Digital, </w:t>
      </w:r>
      <w:r w:rsidRPr="00C66B6D">
        <w:rPr>
          <w:rFonts w:cs="Arial"/>
          <w:color w:val="FF0000"/>
          <w:szCs w:val="24"/>
          <w:shd w:val="clear" w:color="auto" w:fill="FFFFFF"/>
        </w:rPr>
        <w:t>Buenos Aires, v. 11, n. 100, p.1-6, jan. 2006.</w:t>
      </w:r>
    </w:p>
    <w:p w:rsidR="00E73C67" w:rsidRPr="00C66B6D" w:rsidRDefault="00E73C67" w:rsidP="00E73C67">
      <w:pPr>
        <w:spacing w:after="0" w:line="240" w:lineRule="auto"/>
        <w:rPr>
          <w:rFonts w:cs="Arial"/>
          <w:color w:val="FF0000"/>
          <w:szCs w:val="24"/>
          <w:shd w:val="clear" w:color="auto" w:fill="FFFFFF"/>
        </w:rPr>
      </w:pPr>
    </w:p>
    <w:p w:rsidR="00E73C67" w:rsidRPr="00C66B6D" w:rsidRDefault="00E73C67" w:rsidP="00E73C67">
      <w:pPr>
        <w:spacing w:after="0" w:line="240" w:lineRule="auto"/>
        <w:rPr>
          <w:rFonts w:cs="Arial"/>
          <w:color w:val="FF0000"/>
          <w:szCs w:val="24"/>
          <w:lang w:val="en-US"/>
        </w:rPr>
      </w:pPr>
      <w:r w:rsidRPr="00C66B6D">
        <w:rPr>
          <w:rFonts w:cs="Arial"/>
          <w:color w:val="FF0000"/>
          <w:szCs w:val="24"/>
        </w:rPr>
        <w:t xml:space="preserve">RUIZ, R. N. Clubes de Futebol: Um Desafio às Teorias de Gestão. Dissertação de Mestrado, Pontifícia Universidade Católica do Rio de Janeiro. </w:t>
      </w:r>
      <w:proofErr w:type="gramStart"/>
      <w:r w:rsidRPr="00C66B6D">
        <w:rPr>
          <w:rFonts w:cs="Arial"/>
          <w:color w:val="FF0000"/>
          <w:szCs w:val="24"/>
          <w:lang w:val="en-US"/>
        </w:rPr>
        <w:t>Rio de Janeiro, 1998.</w:t>
      </w:r>
      <w:proofErr w:type="gramEnd"/>
    </w:p>
    <w:p w:rsidR="00E73C67" w:rsidRPr="00C66B6D" w:rsidRDefault="00E73C67" w:rsidP="00E73C67">
      <w:pPr>
        <w:spacing w:after="0" w:line="240" w:lineRule="auto"/>
        <w:rPr>
          <w:rFonts w:cs="Arial"/>
          <w:color w:val="FF0000"/>
          <w:szCs w:val="24"/>
          <w:lang w:val="en-US"/>
        </w:rPr>
      </w:pPr>
    </w:p>
    <w:p w:rsidR="00E73C67" w:rsidRPr="00C66B6D" w:rsidRDefault="00E73C67" w:rsidP="00E73C67">
      <w:pPr>
        <w:pStyle w:val="NormalWeb"/>
        <w:shd w:val="clear" w:color="auto" w:fill="FFFFFF"/>
        <w:spacing w:before="0" w:beforeAutospacing="0" w:after="0" w:afterAutospacing="0"/>
        <w:rPr>
          <w:rFonts w:ascii="Arial" w:hAnsi="Arial" w:cs="Arial"/>
          <w:color w:val="FF0000"/>
          <w:shd w:val="clear" w:color="auto" w:fill="FFFFFF"/>
          <w:lang w:val="en-US"/>
        </w:rPr>
      </w:pPr>
      <w:r w:rsidRPr="00C66B6D">
        <w:rPr>
          <w:rFonts w:ascii="Arial" w:hAnsi="Arial" w:cs="Arial"/>
          <w:color w:val="FF0000"/>
          <w:shd w:val="clear" w:color="auto" w:fill="FFFFFF"/>
          <w:lang w:val="en-US"/>
        </w:rPr>
        <w:t xml:space="preserve">SAGE, G. H. </w:t>
      </w:r>
      <w:proofErr w:type="gramStart"/>
      <w:r w:rsidRPr="00C66B6D">
        <w:rPr>
          <w:rFonts w:ascii="Arial" w:hAnsi="Arial" w:cs="Arial"/>
          <w:color w:val="FF0000"/>
          <w:shd w:val="clear" w:color="auto" w:fill="FFFFFF"/>
          <w:lang w:val="en-US"/>
        </w:rPr>
        <w:t>The effects of physical activity on the social development of children.</w:t>
      </w:r>
      <w:proofErr w:type="gramEnd"/>
      <w:r w:rsidRPr="00C66B6D">
        <w:rPr>
          <w:rFonts w:ascii="Arial" w:hAnsi="Arial" w:cs="Arial"/>
          <w:color w:val="FF0000"/>
          <w:shd w:val="clear" w:color="auto" w:fill="FFFFFF"/>
          <w:lang w:val="en-US"/>
        </w:rPr>
        <w:t> </w:t>
      </w:r>
      <w:proofErr w:type="gramStart"/>
      <w:r w:rsidRPr="00C66B6D">
        <w:rPr>
          <w:rStyle w:val="Forte"/>
          <w:rFonts w:ascii="Arial" w:hAnsi="Arial" w:cs="Arial"/>
          <w:color w:val="FF0000"/>
          <w:shd w:val="clear" w:color="auto" w:fill="FFFFFF"/>
          <w:lang w:val="en-US"/>
        </w:rPr>
        <w:t>Social Development, </w:t>
      </w:r>
      <w:r w:rsidRPr="00C66B6D">
        <w:rPr>
          <w:rFonts w:ascii="Arial" w:hAnsi="Arial" w:cs="Arial"/>
          <w:color w:val="FF0000"/>
          <w:shd w:val="clear" w:color="auto" w:fill="FFFFFF"/>
          <w:lang w:val="en-US"/>
        </w:rPr>
        <w:t>p.22-29, 1986.</w:t>
      </w:r>
      <w:proofErr w:type="gramEnd"/>
    </w:p>
    <w:p w:rsidR="00E16228" w:rsidRPr="00C66B6D" w:rsidRDefault="00E16228" w:rsidP="00E73C67">
      <w:pPr>
        <w:pStyle w:val="NormalWeb"/>
        <w:shd w:val="clear" w:color="auto" w:fill="FFFFFF"/>
        <w:spacing w:before="0" w:beforeAutospacing="0" w:after="0" w:afterAutospacing="0"/>
        <w:rPr>
          <w:rStyle w:val="Forte"/>
          <w:rFonts w:ascii="Arial" w:hAnsi="Arial" w:cs="Arial"/>
          <w:b w:val="0"/>
          <w:bCs w:val="0"/>
          <w:color w:val="FF0000"/>
          <w:shd w:val="clear" w:color="auto" w:fill="FFFFFF"/>
          <w:lang w:val="en-US"/>
        </w:rPr>
      </w:pPr>
    </w:p>
    <w:p w:rsidR="00E73C67" w:rsidRPr="00C66B6D" w:rsidRDefault="00E73C67" w:rsidP="00E73C67">
      <w:pPr>
        <w:pStyle w:val="NormalWeb"/>
        <w:shd w:val="clear" w:color="auto" w:fill="FFFFFF"/>
        <w:spacing w:before="0" w:beforeAutospacing="0" w:after="0" w:afterAutospacing="0"/>
        <w:rPr>
          <w:rFonts w:ascii="Arial" w:hAnsi="Arial" w:cs="Arial"/>
          <w:color w:val="FF0000"/>
          <w:shd w:val="clear" w:color="auto" w:fill="FFFFFF"/>
          <w:lang w:val="en-US"/>
        </w:rPr>
      </w:pPr>
      <w:r w:rsidRPr="00C66B6D">
        <w:rPr>
          <w:rFonts w:ascii="Arial" w:hAnsi="Arial" w:cs="Arial"/>
          <w:color w:val="FF0000"/>
          <w:shd w:val="clear" w:color="auto" w:fill="FFFFFF"/>
          <w:lang w:val="en-US"/>
        </w:rPr>
        <w:t xml:space="preserve">SALLIS, J F; PROCHASKA, </w:t>
      </w:r>
      <w:proofErr w:type="spellStart"/>
      <w:proofErr w:type="gramStart"/>
      <w:r w:rsidRPr="00C66B6D">
        <w:rPr>
          <w:rFonts w:ascii="Arial" w:hAnsi="Arial" w:cs="Arial"/>
          <w:color w:val="FF0000"/>
          <w:shd w:val="clear" w:color="auto" w:fill="FFFFFF"/>
          <w:lang w:val="en-US"/>
        </w:rPr>
        <w:t>Jj</w:t>
      </w:r>
      <w:proofErr w:type="spellEnd"/>
      <w:proofErr w:type="gramEnd"/>
      <w:r w:rsidRPr="00C66B6D">
        <w:rPr>
          <w:rFonts w:ascii="Arial" w:hAnsi="Arial" w:cs="Arial"/>
          <w:color w:val="FF0000"/>
          <w:shd w:val="clear" w:color="auto" w:fill="FFFFFF"/>
          <w:lang w:val="en-US"/>
        </w:rPr>
        <w:t xml:space="preserve">; TAYLOR, W C. </w:t>
      </w:r>
      <w:proofErr w:type="gramStart"/>
      <w:r w:rsidRPr="00C66B6D">
        <w:rPr>
          <w:rFonts w:ascii="Arial" w:hAnsi="Arial" w:cs="Arial"/>
          <w:color w:val="FF0000"/>
          <w:shd w:val="clear" w:color="auto" w:fill="FFFFFF"/>
          <w:lang w:val="en-US"/>
        </w:rPr>
        <w:t>A review of correlates of physical activity of children and adolescents.</w:t>
      </w:r>
      <w:proofErr w:type="gramEnd"/>
      <w:r w:rsidRPr="00C66B6D">
        <w:rPr>
          <w:rFonts w:ascii="Arial" w:hAnsi="Arial" w:cs="Arial"/>
          <w:color w:val="FF0000"/>
          <w:shd w:val="clear" w:color="auto" w:fill="FFFFFF"/>
          <w:lang w:val="en-US"/>
        </w:rPr>
        <w:t> </w:t>
      </w:r>
      <w:r w:rsidRPr="00C66B6D">
        <w:rPr>
          <w:rStyle w:val="Forte"/>
          <w:rFonts w:ascii="Arial" w:hAnsi="Arial" w:cs="Arial"/>
          <w:color w:val="FF0000"/>
          <w:shd w:val="clear" w:color="auto" w:fill="FFFFFF"/>
          <w:lang w:val="en-US"/>
        </w:rPr>
        <w:t xml:space="preserve">Medicine </w:t>
      </w:r>
      <w:proofErr w:type="gramStart"/>
      <w:r w:rsidRPr="00C66B6D">
        <w:rPr>
          <w:rStyle w:val="Forte"/>
          <w:rFonts w:ascii="Arial" w:hAnsi="Arial" w:cs="Arial"/>
          <w:color w:val="FF0000"/>
          <w:shd w:val="clear" w:color="auto" w:fill="FFFFFF"/>
          <w:lang w:val="en-US"/>
        </w:rPr>
        <w:t>And</w:t>
      </w:r>
      <w:proofErr w:type="gramEnd"/>
      <w:r w:rsidRPr="00C66B6D">
        <w:rPr>
          <w:rStyle w:val="Forte"/>
          <w:rFonts w:ascii="Arial" w:hAnsi="Arial" w:cs="Arial"/>
          <w:color w:val="FF0000"/>
          <w:shd w:val="clear" w:color="auto" w:fill="FFFFFF"/>
          <w:lang w:val="en-US"/>
        </w:rPr>
        <w:t xml:space="preserve"> Science In Sports And Exercise, </w:t>
      </w:r>
      <w:r w:rsidRPr="00C66B6D">
        <w:rPr>
          <w:rFonts w:ascii="Arial" w:hAnsi="Arial" w:cs="Arial"/>
          <w:color w:val="FF0000"/>
          <w:shd w:val="clear" w:color="auto" w:fill="FFFFFF"/>
          <w:lang w:val="en-US"/>
        </w:rPr>
        <w:t xml:space="preserve">v. 32, n. 5, p.963-975, </w:t>
      </w:r>
      <w:proofErr w:type="spellStart"/>
      <w:r w:rsidRPr="00C66B6D">
        <w:rPr>
          <w:rFonts w:ascii="Arial" w:hAnsi="Arial" w:cs="Arial"/>
          <w:color w:val="FF0000"/>
          <w:shd w:val="clear" w:color="auto" w:fill="FFFFFF"/>
          <w:lang w:val="en-US"/>
        </w:rPr>
        <w:t>maio</w:t>
      </w:r>
      <w:proofErr w:type="spellEnd"/>
      <w:r w:rsidRPr="00C66B6D">
        <w:rPr>
          <w:rFonts w:ascii="Arial" w:hAnsi="Arial" w:cs="Arial"/>
          <w:color w:val="FF0000"/>
          <w:shd w:val="clear" w:color="auto" w:fill="FFFFFF"/>
          <w:lang w:val="en-US"/>
        </w:rPr>
        <w:t xml:space="preserve"> 2000.</w:t>
      </w:r>
    </w:p>
    <w:p w:rsidR="00E73C67" w:rsidRPr="00C66B6D" w:rsidRDefault="00E73C67" w:rsidP="00E73C67">
      <w:pPr>
        <w:pStyle w:val="NormalWeb"/>
        <w:shd w:val="clear" w:color="auto" w:fill="FFFFFF"/>
        <w:spacing w:before="0" w:beforeAutospacing="0" w:after="0" w:afterAutospacing="0"/>
        <w:rPr>
          <w:rStyle w:val="Forte"/>
          <w:rFonts w:ascii="Arial" w:hAnsi="Arial" w:cs="Arial"/>
          <w:b w:val="0"/>
          <w:bCs w:val="0"/>
          <w:color w:val="FF0000"/>
          <w:shd w:val="clear" w:color="auto" w:fill="FFFFFF"/>
          <w:lang w:val="en-US"/>
        </w:rPr>
      </w:pPr>
    </w:p>
    <w:p w:rsidR="00E73C67" w:rsidRPr="00C66B6D" w:rsidRDefault="00E73C67" w:rsidP="00E73C67">
      <w:pPr>
        <w:spacing w:after="0" w:line="240" w:lineRule="auto"/>
        <w:rPr>
          <w:rFonts w:cs="Arial"/>
          <w:color w:val="FF0000"/>
          <w:szCs w:val="24"/>
          <w:shd w:val="clear" w:color="auto" w:fill="FFFFFF"/>
        </w:rPr>
      </w:pPr>
      <w:r w:rsidRPr="00C66B6D">
        <w:rPr>
          <w:rFonts w:cs="Arial"/>
          <w:color w:val="FF0000"/>
          <w:szCs w:val="24"/>
          <w:shd w:val="clear" w:color="auto" w:fill="FFFFFF"/>
        </w:rPr>
        <w:t>SANTOS, A. S. B. O ensino do futebol da escola: a perspectiva da cultura corporal. </w:t>
      </w:r>
      <w:proofErr w:type="spellStart"/>
      <w:r w:rsidRPr="00C66B6D">
        <w:rPr>
          <w:rStyle w:val="Forte"/>
          <w:rFonts w:cs="Arial"/>
          <w:color w:val="FF0000"/>
          <w:szCs w:val="24"/>
          <w:shd w:val="clear" w:color="auto" w:fill="FFFFFF"/>
        </w:rPr>
        <w:t>Motrivivência</w:t>
      </w:r>
      <w:proofErr w:type="spellEnd"/>
      <w:r w:rsidRPr="00C66B6D">
        <w:rPr>
          <w:rStyle w:val="Forte"/>
          <w:rFonts w:cs="Arial"/>
          <w:color w:val="FF0000"/>
          <w:szCs w:val="24"/>
          <w:shd w:val="clear" w:color="auto" w:fill="FFFFFF"/>
        </w:rPr>
        <w:t>, </w:t>
      </w:r>
      <w:r w:rsidRPr="00C66B6D">
        <w:rPr>
          <w:rFonts w:cs="Arial"/>
          <w:color w:val="FF0000"/>
          <w:szCs w:val="24"/>
          <w:shd w:val="clear" w:color="auto" w:fill="FFFFFF"/>
        </w:rPr>
        <w:t>Si, v. 9, n. 13, p.185-202, nov. 1999.</w:t>
      </w:r>
    </w:p>
    <w:p w:rsidR="00E73C67" w:rsidRPr="00C66B6D" w:rsidRDefault="00E73C67" w:rsidP="00E73C67">
      <w:pPr>
        <w:spacing w:after="0" w:line="240" w:lineRule="auto"/>
        <w:rPr>
          <w:rFonts w:cs="Arial"/>
          <w:color w:val="FF0000"/>
          <w:szCs w:val="24"/>
          <w:shd w:val="clear" w:color="auto" w:fill="FFFFFF"/>
        </w:rPr>
      </w:pPr>
    </w:p>
    <w:p w:rsidR="00E73C67" w:rsidRPr="00C66B6D" w:rsidRDefault="00E73C67" w:rsidP="00E73C67">
      <w:pPr>
        <w:pStyle w:val="NormalWeb"/>
        <w:shd w:val="clear" w:color="auto" w:fill="FFFFFF"/>
        <w:spacing w:before="0" w:beforeAutospacing="0" w:after="0" w:afterAutospacing="0"/>
        <w:rPr>
          <w:rFonts w:ascii="Arial" w:hAnsi="Arial" w:cs="Arial"/>
          <w:color w:val="FF0000"/>
          <w:shd w:val="clear" w:color="auto" w:fill="FFFFFF"/>
        </w:rPr>
      </w:pPr>
      <w:r w:rsidRPr="00C66B6D">
        <w:rPr>
          <w:rFonts w:ascii="Arial" w:hAnsi="Arial" w:cs="Arial"/>
          <w:color w:val="FF0000"/>
          <w:shd w:val="clear" w:color="auto" w:fill="FFFFFF"/>
        </w:rPr>
        <w:t xml:space="preserve">SANTOS, F. A. S. </w:t>
      </w:r>
      <w:proofErr w:type="spellStart"/>
      <w:proofErr w:type="gramStart"/>
      <w:r w:rsidRPr="00C66B6D">
        <w:rPr>
          <w:rFonts w:ascii="Arial" w:hAnsi="Arial" w:cs="Arial"/>
          <w:color w:val="FF0000"/>
          <w:shd w:val="clear" w:color="auto" w:fill="FFFFFF"/>
        </w:rPr>
        <w:t>et</w:t>
      </w:r>
      <w:proofErr w:type="spellEnd"/>
      <w:proofErr w:type="gramEnd"/>
      <w:r w:rsidRPr="00C66B6D">
        <w:rPr>
          <w:rFonts w:ascii="Arial" w:hAnsi="Arial" w:cs="Arial"/>
          <w:color w:val="FF0000"/>
          <w:shd w:val="clear" w:color="auto" w:fill="FFFFFF"/>
        </w:rPr>
        <w:t xml:space="preserve"> al. Percepção ambiental e análise de desenhos. </w:t>
      </w:r>
      <w:r w:rsidRPr="00C66B6D">
        <w:rPr>
          <w:rStyle w:val="Forte"/>
          <w:rFonts w:ascii="Arial" w:hAnsi="Arial" w:cs="Arial"/>
          <w:color w:val="FF0000"/>
          <w:shd w:val="clear" w:color="auto" w:fill="FFFFFF"/>
        </w:rPr>
        <w:t xml:space="preserve">Prática em Curso de Extensão Universitária: revista brasileira de </w:t>
      </w:r>
      <w:r w:rsidR="00DA45C2" w:rsidRPr="00C66B6D">
        <w:rPr>
          <w:rStyle w:val="Forte"/>
          <w:rFonts w:ascii="Arial" w:hAnsi="Arial" w:cs="Arial"/>
          <w:color w:val="FF0000"/>
          <w:shd w:val="clear" w:color="auto" w:fill="FFFFFF"/>
        </w:rPr>
        <w:t>Educação Ambiental</w:t>
      </w:r>
      <w:r w:rsidRPr="00C66B6D">
        <w:rPr>
          <w:rStyle w:val="Forte"/>
          <w:rFonts w:ascii="Arial" w:hAnsi="Arial" w:cs="Arial"/>
          <w:color w:val="FF0000"/>
          <w:shd w:val="clear" w:color="auto" w:fill="FFFFFF"/>
        </w:rPr>
        <w:t>, </w:t>
      </w:r>
      <w:r w:rsidRPr="00C66B6D">
        <w:rPr>
          <w:rFonts w:ascii="Arial" w:hAnsi="Arial" w:cs="Arial"/>
          <w:color w:val="FF0000"/>
          <w:shd w:val="clear" w:color="auto" w:fill="FFFFFF"/>
        </w:rPr>
        <w:t>São Paulo, v. 12, n. 2, p.156-177, 2017.</w:t>
      </w:r>
    </w:p>
    <w:p w:rsidR="00E73C67" w:rsidRPr="00C66B6D" w:rsidRDefault="00E73C67" w:rsidP="00E73C67">
      <w:pPr>
        <w:pStyle w:val="NormalWeb"/>
        <w:shd w:val="clear" w:color="auto" w:fill="FFFFFF"/>
        <w:spacing w:before="0" w:beforeAutospacing="0" w:after="0" w:afterAutospacing="0"/>
        <w:rPr>
          <w:rStyle w:val="Forte"/>
          <w:rFonts w:ascii="Arial" w:hAnsi="Arial" w:cs="Arial"/>
          <w:b w:val="0"/>
          <w:bCs w:val="0"/>
          <w:color w:val="FF0000"/>
          <w:shd w:val="clear" w:color="auto" w:fill="FFFFFF"/>
        </w:rPr>
      </w:pPr>
    </w:p>
    <w:p w:rsidR="00E73C67" w:rsidRPr="00C66B6D" w:rsidRDefault="00E73C67" w:rsidP="00E73C67">
      <w:pPr>
        <w:spacing w:after="0" w:line="240" w:lineRule="auto"/>
        <w:rPr>
          <w:rFonts w:cs="Arial"/>
          <w:color w:val="FF0000"/>
          <w:szCs w:val="24"/>
          <w:shd w:val="clear" w:color="auto" w:fill="FFFFFF"/>
        </w:rPr>
      </w:pPr>
      <w:r w:rsidRPr="00C66B6D">
        <w:rPr>
          <w:rFonts w:cs="Arial"/>
          <w:color w:val="FF0000"/>
          <w:szCs w:val="24"/>
          <w:shd w:val="clear" w:color="auto" w:fill="FFFFFF"/>
        </w:rPr>
        <w:t>SANTOS, J. A. E</w:t>
      </w:r>
      <w:proofErr w:type="gramStart"/>
      <w:r w:rsidRPr="00C66B6D">
        <w:rPr>
          <w:rFonts w:cs="Arial"/>
          <w:color w:val="FF0000"/>
          <w:szCs w:val="24"/>
          <w:shd w:val="clear" w:color="auto" w:fill="FFFFFF"/>
        </w:rPr>
        <w:t>.;</w:t>
      </w:r>
      <w:proofErr w:type="gramEnd"/>
      <w:r w:rsidRPr="00C66B6D">
        <w:rPr>
          <w:rFonts w:cs="Arial"/>
          <w:color w:val="FF0000"/>
          <w:szCs w:val="24"/>
          <w:shd w:val="clear" w:color="auto" w:fill="FFFFFF"/>
        </w:rPr>
        <w:t xml:space="preserve"> IMBERNON, R. A. L. Concepção sobre "natureza" e "meio ambiente" para distintos atores sociais. </w:t>
      </w:r>
      <w:r w:rsidRPr="00C66B6D">
        <w:rPr>
          <w:rStyle w:val="Forte"/>
          <w:rFonts w:cs="Arial"/>
          <w:color w:val="FF0000"/>
          <w:szCs w:val="24"/>
          <w:shd w:val="clear" w:color="auto" w:fill="FFFFFF"/>
        </w:rPr>
        <w:t>Terra e Didática, </w:t>
      </w:r>
      <w:r w:rsidRPr="00C66B6D">
        <w:rPr>
          <w:rFonts w:cs="Arial"/>
          <w:color w:val="FF0000"/>
          <w:szCs w:val="24"/>
          <w:shd w:val="clear" w:color="auto" w:fill="FFFFFF"/>
        </w:rPr>
        <w:t>Si, v. 10, n. 2, p.151-159, jan. 2014.</w:t>
      </w:r>
    </w:p>
    <w:p w:rsidR="00E73C67" w:rsidRPr="00C66B6D" w:rsidRDefault="00E73C67" w:rsidP="00E73C67">
      <w:pPr>
        <w:spacing w:after="0" w:line="240" w:lineRule="auto"/>
        <w:rPr>
          <w:rFonts w:cs="Arial"/>
          <w:color w:val="FF0000"/>
          <w:szCs w:val="24"/>
          <w:shd w:val="clear" w:color="auto" w:fill="FFFFFF"/>
        </w:rPr>
      </w:pPr>
    </w:p>
    <w:p w:rsidR="00E73C67" w:rsidRPr="00C66B6D" w:rsidRDefault="00E73C67" w:rsidP="00E73C67">
      <w:pPr>
        <w:spacing w:after="0" w:line="240" w:lineRule="auto"/>
        <w:rPr>
          <w:rFonts w:cs="Arial"/>
          <w:color w:val="FF0000"/>
          <w:szCs w:val="24"/>
        </w:rPr>
      </w:pPr>
      <w:r w:rsidRPr="00C66B6D">
        <w:rPr>
          <w:rFonts w:cs="Arial"/>
          <w:color w:val="FF0000"/>
          <w:szCs w:val="24"/>
        </w:rPr>
        <w:t xml:space="preserve">SANTOS, S. M. P. </w:t>
      </w:r>
      <w:r w:rsidRPr="00C66B6D">
        <w:rPr>
          <w:rFonts w:cs="Arial"/>
          <w:b/>
          <w:color w:val="FF0000"/>
          <w:szCs w:val="24"/>
        </w:rPr>
        <w:t>Brinquedo e infância: um guia para pais e educadores.</w:t>
      </w:r>
      <w:r w:rsidRPr="00C66B6D">
        <w:rPr>
          <w:rFonts w:cs="Arial"/>
          <w:color w:val="FF0000"/>
          <w:szCs w:val="24"/>
        </w:rPr>
        <w:t xml:space="preserve"> Rio de Janeiro: vozes, 1999.</w:t>
      </w:r>
    </w:p>
    <w:p w:rsidR="00E73C67" w:rsidRPr="00C66B6D" w:rsidRDefault="00E73C67" w:rsidP="00E73C67">
      <w:pPr>
        <w:spacing w:after="0" w:line="240" w:lineRule="auto"/>
        <w:rPr>
          <w:rFonts w:cs="Arial"/>
          <w:color w:val="FF0000"/>
          <w:szCs w:val="24"/>
        </w:rPr>
      </w:pPr>
    </w:p>
    <w:p w:rsidR="00E73C67" w:rsidRPr="00C66B6D" w:rsidRDefault="00E73C67" w:rsidP="00E73C67">
      <w:pPr>
        <w:autoSpaceDE w:val="0"/>
        <w:autoSpaceDN w:val="0"/>
        <w:adjustRightInd w:val="0"/>
        <w:spacing w:after="0" w:line="240" w:lineRule="auto"/>
        <w:rPr>
          <w:rFonts w:cs="Arial"/>
          <w:color w:val="FF0000"/>
          <w:szCs w:val="24"/>
          <w:shd w:val="clear" w:color="auto" w:fill="FFFFFF"/>
        </w:rPr>
      </w:pPr>
      <w:r w:rsidRPr="00C66B6D">
        <w:rPr>
          <w:rFonts w:cs="Arial"/>
          <w:color w:val="FF0000"/>
          <w:szCs w:val="24"/>
          <w:shd w:val="clear" w:color="auto" w:fill="FFFFFF"/>
        </w:rPr>
        <w:t xml:space="preserve">SAUVÉ, L. Viver juntos em nossa terra: desafios contemporâneos da </w:t>
      </w:r>
      <w:r w:rsidR="00DA45C2" w:rsidRPr="00C66B6D">
        <w:rPr>
          <w:rFonts w:cs="Arial"/>
          <w:color w:val="FF0000"/>
          <w:szCs w:val="24"/>
          <w:shd w:val="clear" w:color="auto" w:fill="FFFFFF"/>
        </w:rPr>
        <w:t>Educação Ambiental</w:t>
      </w:r>
      <w:r w:rsidRPr="00C66B6D">
        <w:rPr>
          <w:rFonts w:cs="Arial"/>
          <w:color w:val="FF0000"/>
          <w:szCs w:val="24"/>
          <w:shd w:val="clear" w:color="auto" w:fill="FFFFFF"/>
        </w:rPr>
        <w:t>. </w:t>
      </w:r>
      <w:r w:rsidRPr="00C66B6D">
        <w:rPr>
          <w:rStyle w:val="Forte"/>
          <w:rFonts w:cs="Arial"/>
          <w:color w:val="FF0000"/>
          <w:szCs w:val="24"/>
          <w:shd w:val="clear" w:color="auto" w:fill="FFFFFF"/>
        </w:rPr>
        <w:t>Revista Contrapontos, </w:t>
      </w:r>
      <w:r w:rsidRPr="00C66B6D">
        <w:rPr>
          <w:rFonts w:cs="Arial"/>
          <w:color w:val="FF0000"/>
          <w:szCs w:val="24"/>
          <w:shd w:val="clear" w:color="auto" w:fill="FFFFFF"/>
        </w:rPr>
        <w:t>Itajaí, v. 16, n. 2, p.288-299, ago. 2016.</w:t>
      </w:r>
    </w:p>
    <w:p w:rsidR="00E73C67" w:rsidRPr="00C66B6D" w:rsidRDefault="00E73C67" w:rsidP="00E73C67">
      <w:pPr>
        <w:pStyle w:val="Textodecomentrio"/>
        <w:rPr>
          <w:rFonts w:cs="Arial"/>
          <w:color w:val="FF0000"/>
          <w:sz w:val="24"/>
          <w:szCs w:val="24"/>
        </w:rPr>
      </w:pPr>
    </w:p>
    <w:p w:rsidR="00E73C67" w:rsidRPr="00C66B6D" w:rsidRDefault="00E73C67" w:rsidP="00E73C67">
      <w:pPr>
        <w:pStyle w:val="Textodecomentrio"/>
        <w:rPr>
          <w:rFonts w:cs="Arial"/>
          <w:color w:val="FF0000"/>
          <w:sz w:val="24"/>
          <w:szCs w:val="24"/>
        </w:rPr>
      </w:pPr>
      <w:r w:rsidRPr="00C66B6D">
        <w:rPr>
          <w:rFonts w:cs="Arial"/>
          <w:color w:val="FF0000"/>
          <w:sz w:val="24"/>
          <w:szCs w:val="24"/>
        </w:rPr>
        <w:t xml:space="preserve">SAWAIA, B. (Org.). </w:t>
      </w:r>
      <w:r w:rsidRPr="00C66B6D">
        <w:rPr>
          <w:rFonts w:cs="Arial"/>
          <w:b/>
          <w:color w:val="FF0000"/>
          <w:sz w:val="24"/>
          <w:szCs w:val="24"/>
        </w:rPr>
        <w:t>Família e afetividade</w:t>
      </w:r>
      <w:r w:rsidRPr="00C66B6D">
        <w:rPr>
          <w:rFonts w:cs="Arial"/>
          <w:color w:val="FF0000"/>
          <w:sz w:val="24"/>
          <w:szCs w:val="24"/>
        </w:rPr>
        <w:t xml:space="preserve">: </w:t>
      </w:r>
      <w:proofErr w:type="gramStart"/>
      <w:r w:rsidRPr="00C66B6D">
        <w:rPr>
          <w:rFonts w:cs="Arial"/>
          <w:color w:val="FF0000"/>
          <w:sz w:val="24"/>
          <w:szCs w:val="24"/>
        </w:rPr>
        <w:t xml:space="preserve">a configuração de uma práxis </w:t>
      </w:r>
      <w:proofErr w:type="spellStart"/>
      <w:r w:rsidRPr="00C66B6D">
        <w:rPr>
          <w:rFonts w:cs="Arial"/>
          <w:color w:val="FF0000"/>
          <w:sz w:val="24"/>
          <w:szCs w:val="24"/>
        </w:rPr>
        <w:t>ético-política</w:t>
      </w:r>
      <w:proofErr w:type="spellEnd"/>
      <w:proofErr w:type="gramEnd"/>
      <w:r w:rsidRPr="00C66B6D">
        <w:rPr>
          <w:rFonts w:cs="Arial"/>
          <w:color w:val="FF0000"/>
          <w:sz w:val="24"/>
          <w:szCs w:val="24"/>
        </w:rPr>
        <w:t xml:space="preserve">, perigos e oportunidades. In: </w:t>
      </w:r>
      <w:proofErr w:type="gramStart"/>
      <w:r w:rsidRPr="00C66B6D">
        <w:rPr>
          <w:rFonts w:cs="Arial"/>
          <w:color w:val="FF0000"/>
          <w:sz w:val="24"/>
          <w:szCs w:val="24"/>
        </w:rPr>
        <w:t>ACOSTA,</w:t>
      </w:r>
      <w:proofErr w:type="gramEnd"/>
      <w:r w:rsidRPr="00C66B6D">
        <w:rPr>
          <w:rFonts w:cs="Arial"/>
          <w:color w:val="FF0000"/>
          <w:sz w:val="24"/>
          <w:szCs w:val="24"/>
        </w:rPr>
        <w:t xml:space="preserve"> A. R.; VITALE, M. A. (</w:t>
      </w:r>
      <w:proofErr w:type="spellStart"/>
      <w:r w:rsidRPr="00C66B6D">
        <w:rPr>
          <w:rFonts w:cs="Arial"/>
          <w:color w:val="FF0000"/>
          <w:sz w:val="24"/>
          <w:szCs w:val="24"/>
        </w:rPr>
        <w:t>Orgs</w:t>
      </w:r>
      <w:proofErr w:type="spellEnd"/>
      <w:r w:rsidRPr="00C66B6D">
        <w:rPr>
          <w:rFonts w:cs="Arial"/>
          <w:color w:val="FF0000"/>
          <w:sz w:val="24"/>
          <w:szCs w:val="24"/>
        </w:rPr>
        <w:t>.), Famílias: redes, laços e políticas públicas (pp.39-50). São Paulo: PUC-SP, 2003.</w:t>
      </w:r>
    </w:p>
    <w:p w:rsidR="00E73C67" w:rsidRPr="00C66B6D" w:rsidRDefault="00E73C67" w:rsidP="00E73C67">
      <w:pPr>
        <w:autoSpaceDE w:val="0"/>
        <w:autoSpaceDN w:val="0"/>
        <w:adjustRightInd w:val="0"/>
        <w:spacing w:after="0" w:line="240" w:lineRule="auto"/>
        <w:rPr>
          <w:rFonts w:cs="Arial"/>
          <w:color w:val="FF0000"/>
          <w:szCs w:val="24"/>
          <w:shd w:val="clear" w:color="auto" w:fill="FFFFFF"/>
        </w:rPr>
      </w:pPr>
    </w:p>
    <w:p w:rsidR="00E73C67" w:rsidRPr="00C66B6D" w:rsidRDefault="00E73C67" w:rsidP="00E73C67">
      <w:pPr>
        <w:spacing w:after="0" w:line="240" w:lineRule="auto"/>
        <w:rPr>
          <w:rFonts w:cs="Arial"/>
          <w:color w:val="FF0000"/>
          <w:szCs w:val="24"/>
        </w:rPr>
      </w:pPr>
      <w:r w:rsidRPr="00C66B6D">
        <w:rPr>
          <w:rFonts w:cs="Arial"/>
          <w:color w:val="FF0000"/>
          <w:szCs w:val="24"/>
        </w:rPr>
        <w:t xml:space="preserve">SILVA, B. S. Fifa.com, Arquivo em: www.campeoesdofutebol.com.br. Outubro de 2005. </w:t>
      </w:r>
    </w:p>
    <w:p w:rsidR="00E73C67" w:rsidRPr="00C66B6D" w:rsidRDefault="00E73C67" w:rsidP="00E73C67">
      <w:pPr>
        <w:spacing w:after="0" w:line="240" w:lineRule="auto"/>
        <w:rPr>
          <w:rFonts w:cs="Arial"/>
          <w:color w:val="FF0000"/>
          <w:szCs w:val="24"/>
        </w:rPr>
      </w:pPr>
    </w:p>
    <w:p w:rsidR="00E73C67" w:rsidRPr="00C66B6D" w:rsidRDefault="00E73C67" w:rsidP="00E73C67">
      <w:pPr>
        <w:pStyle w:val="NormalWeb"/>
        <w:shd w:val="clear" w:color="auto" w:fill="FFFFFF"/>
        <w:spacing w:before="0" w:beforeAutospacing="0" w:after="0" w:afterAutospacing="0"/>
        <w:rPr>
          <w:rFonts w:ascii="Arial" w:hAnsi="Arial" w:cs="Arial"/>
          <w:color w:val="FF0000"/>
        </w:rPr>
      </w:pPr>
      <w:r w:rsidRPr="00C66B6D">
        <w:rPr>
          <w:rFonts w:ascii="Arial" w:hAnsi="Arial" w:cs="Arial"/>
          <w:color w:val="FF0000"/>
        </w:rPr>
        <w:t>SILVA, M. N.; SOUZA, I. A. A. A imaginação e a linguagem expressas no desenho da criança. </w:t>
      </w:r>
      <w:r w:rsidRPr="00C66B6D">
        <w:rPr>
          <w:rStyle w:val="Forte"/>
          <w:rFonts w:ascii="Arial" w:hAnsi="Arial" w:cs="Arial"/>
          <w:color w:val="FF0000"/>
        </w:rPr>
        <w:t>Revista Eventos Pedagógicos, </w:t>
      </w:r>
      <w:r w:rsidRPr="00C66B6D">
        <w:rPr>
          <w:rFonts w:ascii="Arial" w:hAnsi="Arial" w:cs="Arial"/>
          <w:color w:val="FF0000"/>
        </w:rPr>
        <w:t>Si, v. 2, n. 2, p.123-131, dez. 2011.</w:t>
      </w:r>
    </w:p>
    <w:p w:rsidR="00E73C67" w:rsidRPr="00C66B6D" w:rsidRDefault="00E73C67" w:rsidP="00E73C67">
      <w:pPr>
        <w:pStyle w:val="NormalWeb"/>
        <w:shd w:val="clear" w:color="auto" w:fill="FFFFFF"/>
        <w:spacing w:before="0" w:beforeAutospacing="0" w:after="0" w:afterAutospacing="0"/>
        <w:rPr>
          <w:rFonts w:ascii="Arial" w:hAnsi="Arial" w:cs="Arial"/>
          <w:color w:val="FF0000"/>
        </w:rPr>
      </w:pPr>
    </w:p>
    <w:p w:rsidR="00E73C67" w:rsidRPr="00C66B6D" w:rsidRDefault="00E73C67" w:rsidP="00E73C67">
      <w:pPr>
        <w:spacing w:after="0" w:line="240" w:lineRule="auto"/>
        <w:rPr>
          <w:rFonts w:cs="Arial"/>
          <w:color w:val="FF0000"/>
          <w:szCs w:val="24"/>
          <w:shd w:val="clear" w:color="auto" w:fill="FFFFFF"/>
        </w:rPr>
      </w:pPr>
      <w:r w:rsidRPr="00C66B6D">
        <w:rPr>
          <w:rFonts w:cs="Arial"/>
          <w:color w:val="FF0000"/>
          <w:szCs w:val="24"/>
          <w:shd w:val="clear" w:color="auto" w:fill="FFFFFF"/>
        </w:rPr>
        <w:t xml:space="preserve">SILVA, M.; MARTINS, D. P. A </w:t>
      </w:r>
      <w:r w:rsidR="00DA45C2" w:rsidRPr="00C66B6D">
        <w:rPr>
          <w:rFonts w:cs="Arial"/>
          <w:color w:val="FF0000"/>
          <w:szCs w:val="24"/>
          <w:shd w:val="clear" w:color="auto" w:fill="FFFFFF"/>
        </w:rPr>
        <w:t>Educação Ambiental</w:t>
      </w:r>
      <w:r w:rsidRPr="00C66B6D">
        <w:rPr>
          <w:rFonts w:cs="Arial"/>
          <w:color w:val="FF0000"/>
          <w:szCs w:val="24"/>
          <w:shd w:val="clear" w:color="auto" w:fill="FFFFFF"/>
        </w:rPr>
        <w:t xml:space="preserve"> e a sua importância para a </w:t>
      </w:r>
      <w:proofErr w:type="gramStart"/>
      <w:r w:rsidRPr="00C66B6D">
        <w:rPr>
          <w:rFonts w:cs="Arial"/>
          <w:color w:val="FF0000"/>
          <w:szCs w:val="24"/>
          <w:shd w:val="clear" w:color="auto" w:fill="FFFFFF"/>
        </w:rPr>
        <w:t>implementação</w:t>
      </w:r>
      <w:proofErr w:type="gramEnd"/>
      <w:r w:rsidRPr="00C66B6D">
        <w:rPr>
          <w:rFonts w:cs="Arial"/>
          <w:color w:val="FF0000"/>
          <w:szCs w:val="24"/>
          <w:shd w:val="clear" w:color="auto" w:fill="FFFFFF"/>
        </w:rPr>
        <w:t xml:space="preserve"> de um sistema de gestão ambiental. </w:t>
      </w:r>
      <w:r w:rsidRPr="00C66B6D">
        <w:rPr>
          <w:rStyle w:val="Forte"/>
          <w:rFonts w:cs="Arial"/>
          <w:color w:val="FF0000"/>
          <w:szCs w:val="24"/>
          <w:shd w:val="clear" w:color="auto" w:fill="FFFFFF"/>
        </w:rPr>
        <w:t>Revista Brasileira de Ciências Ambientais (online), </w:t>
      </w:r>
      <w:r w:rsidRPr="00C66B6D">
        <w:rPr>
          <w:rFonts w:cs="Arial"/>
          <w:color w:val="FF0000"/>
          <w:szCs w:val="24"/>
          <w:shd w:val="clear" w:color="auto" w:fill="FFFFFF"/>
        </w:rPr>
        <w:t>[</w:t>
      </w:r>
      <w:proofErr w:type="spellStart"/>
      <w:r w:rsidRPr="00C66B6D">
        <w:rPr>
          <w:rFonts w:cs="Arial"/>
          <w:color w:val="FF0000"/>
          <w:szCs w:val="24"/>
          <w:shd w:val="clear" w:color="auto" w:fill="FFFFFF"/>
        </w:rPr>
        <w:t>s.l.</w:t>
      </w:r>
      <w:proofErr w:type="spellEnd"/>
      <w:r w:rsidRPr="00C66B6D">
        <w:rPr>
          <w:rFonts w:cs="Arial"/>
          <w:color w:val="FF0000"/>
          <w:szCs w:val="24"/>
          <w:shd w:val="clear" w:color="auto" w:fill="FFFFFF"/>
        </w:rPr>
        <w:t>], n. 44, p.40-57, jun. 2017.</w:t>
      </w:r>
    </w:p>
    <w:p w:rsidR="00E73C67" w:rsidRPr="00C66B6D" w:rsidRDefault="00E73C67" w:rsidP="00E73C67">
      <w:pPr>
        <w:spacing w:after="0" w:line="240" w:lineRule="auto"/>
        <w:rPr>
          <w:rFonts w:cs="Arial"/>
          <w:color w:val="FF0000"/>
          <w:szCs w:val="24"/>
          <w:shd w:val="clear" w:color="auto" w:fill="FFFFFF"/>
        </w:rPr>
      </w:pPr>
    </w:p>
    <w:p w:rsidR="00C525B1" w:rsidRPr="00C66B6D" w:rsidRDefault="00C525B1" w:rsidP="00C525B1">
      <w:pPr>
        <w:spacing w:after="0" w:line="240" w:lineRule="auto"/>
        <w:rPr>
          <w:rFonts w:cs="Arial"/>
          <w:color w:val="FF0000"/>
          <w:shd w:val="clear" w:color="auto" w:fill="FFFFFF"/>
        </w:rPr>
      </w:pPr>
      <w:r w:rsidRPr="00C66B6D">
        <w:rPr>
          <w:rFonts w:cs="Arial"/>
          <w:color w:val="FF0000"/>
          <w:shd w:val="clear" w:color="auto" w:fill="FFFFFF"/>
        </w:rPr>
        <w:lastRenderedPageBreak/>
        <w:t>SIGOLI, M. A; DE ROSE JR, D. A história do uso político do esporte. </w:t>
      </w:r>
      <w:r w:rsidRPr="00C66B6D">
        <w:rPr>
          <w:rFonts w:cs="Arial"/>
          <w:iCs/>
          <w:color w:val="FF0000"/>
          <w:shd w:val="clear" w:color="auto" w:fill="FFFFFF"/>
        </w:rPr>
        <w:t>Revista Brasileira de Ciências e Movimento. </w:t>
      </w:r>
      <w:r w:rsidRPr="00C66B6D">
        <w:rPr>
          <w:rFonts w:cs="Arial"/>
          <w:color w:val="FF0000"/>
          <w:shd w:val="clear" w:color="auto" w:fill="FFFFFF"/>
        </w:rPr>
        <w:t>v. 12, n. 2, p.111-119, Jun. 2004.</w:t>
      </w:r>
    </w:p>
    <w:p w:rsidR="00C525B1" w:rsidRPr="00C66B6D" w:rsidRDefault="00C525B1" w:rsidP="00C525B1">
      <w:pPr>
        <w:spacing w:after="0" w:line="240" w:lineRule="auto"/>
        <w:rPr>
          <w:rFonts w:cs="Arial"/>
          <w:color w:val="FF0000"/>
          <w:szCs w:val="24"/>
          <w:shd w:val="clear" w:color="auto" w:fill="FFFFFF"/>
        </w:rPr>
      </w:pPr>
    </w:p>
    <w:p w:rsidR="00E73C67" w:rsidRPr="00C66B6D" w:rsidRDefault="00E73C67" w:rsidP="00C525B1">
      <w:pPr>
        <w:pStyle w:val="Textodecomentrio"/>
        <w:rPr>
          <w:rFonts w:cs="Arial"/>
          <w:color w:val="FF0000"/>
          <w:sz w:val="24"/>
          <w:szCs w:val="24"/>
        </w:rPr>
      </w:pPr>
      <w:r w:rsidRPr="00C66B6D">
        <w:rPr>
          <w:rFonts w:cs="Arial"/>
          <w:color w:val="FF0000"/>
          <w:sz w:val="24"/>
          <w:szCs w:val="24"/>
        </w:rPr>
        <w:t xml:space="preserve">SZYMANSKI, H. A Família como lócus educacional. Revista Brasileira de Estudos Pedagógicos, v. 81, n. 197, p. 14-25, 2002. </w:t>
      </w:r>
    </w:p>
    <w:p w:rsidR="00E73C67" w:rsidRPr="00C66B6D" w:rsidRDefault="00E73C67" w:rsidP="00E73C67">
      <w:pPr>
        <w:pStyle w:val="NormalWeb"/>
        <w:shd w:val="clear" w:color="auto" w:fill="FFFFFF"/>
        <w:spacing w:before="0" w:beforeAutospacing="0" w:after="0" w:afterAutospacing="0"/>
        <w:rPr>
          <w:rFonts w:ascii="Arial" w:hAnsi="Arial" w:cs="Arial"/>
          <w:color w:val="FF0000"/>
        </w:rPr>
      </w:pPr>
    </w:p>
    <w:p w:rsidR="00E73C67" w:rsidRPr="00C66B6D" w:rsidRDefault="00E73C67" w:rsidP="00E73C67">
      <w:pPr>
        <w:spacing w:after="0" w:line="240" w:lineRule="auto"/>
        <w:rPr>
          <w:rFonts w:cs="Arial"/>
          <w:color w:val="FF0000"/>
          <w:szCs w:val="24"/>
        </w:rPr>
      </w:pPr>
      <w:r w:rsidRPr="00C66B6D">
        <w:rPr>
          <w:rFonts w:cs="Arial"/>
          <w:color w:val="FF0000"/>
          <w:szCs w:val="24"/>
        </w:rPr>
        <w:t xml:space="preserve">SOUSA, L. R. M.; ARAUJO, D. M. E. Futebol na escola: Uma abordagem cultural. </w:t>
      </w:r>
      <w:r w:rsidRPr="00C66B6D">
        <w:rPr>
          <w:rFonts w:cs="Arial"/>
          <w:b/>
          <w:color w:val="FF0000"/>
          <w:szCs w:val="24"/>
        </w:rPr>
        <w:t>Anais do segundo encontro de educação física e áreas afins</w:t>
      </w:r>
      <w:r w:rsidRPr="00C66B6D">
        <w:rPr>
          <w:rFonts w:cs="Arial"/>
          <w:color w:val="FF0000"/>
          <w:szCs w:val="24"/>
        </w:rPr>
        <w:t>, núcleo de estudo e pesquisa em ed. Física. UFPI, outubro 2007.</w:t>
      </w:r>
    </w:p>
    <w:p w:rsidR="00E73C67" w:rsidRPr="00C66B6D" w:rsidRDefault="00E73C67" w:rsidP="00E73C67">
      <w:pPr>
        <w:spacing w:after="0" w:line="240" w:lineRule="auto"/>
        <w:rPr>
          <w:rFonts w:cs="Arial"/>
          <w:color w:val="FF0000"/>
          <w:szCs w:val="24"/>
        </w:rPr>
      </w:pPr>
    </w:p>
    <w:p w:rsidR="00E73C67" w:rsidRPr="00C66B6D" w:rsidRDefault="00E73C67" w:rsidP="00E73C67">
      <w:pPr>
        <w:pStyle w:val="CM10"/>
        <w:rPr>
          <w:rFonts w:ascii="Arial" w:hAnsi="Arial" w:cs="Arial"/>
          <w:color w:val="FF0000"/>
        </w:rPr>
      </w:pPr>
      <w:r w:rsidRPr="00C66B6D">
        <w:rPr>
          <w:rFonts w:ascii="Arial" w:hAnsi="Arial" w:cs="Arial"/>
          <w:color w:val="FF0000"/>
        </w:rPr>
        <w:t xml:space="preserve">TABARES, J. F. O esporte e a recreação como dispositivos para a atenção da população em situação de vulnerabilidade social. </w:t>
      </w:r>
      <w:r w:rsidRPr="00C66B6D">
        <w:rPr>
          <w:rFonts w:ascii="Arial" w:hAnsi="Arial" w:cs="Arial"/>
          <w:i/>
          <w:iCs/>
          <w:color w:val="FF0000"/>
        </w:rPr>
        <w:t xml:space="preserve">In: </w:t>
      </w:r>
      <w:r w:rsidRPr="00C66B6D">
        <w:rPr>
          <w:rFonts w:ascii="Arial" w:hAnsi="Arial" w:cs="Arial"/>
          <w:color w:val="FF0000"/>
        </w:rPr>
        <w:t xml:space="preserve">MELLO, V. de A.; TAVARES, C. </w:t>
      </w:r>
      <w:r w:rsidRPr="00C66B6D">
        <w:rPr>
          <w:rFonts w:ascii="Arial" w:hAnsi="Arial" w:cs="Arial"/>
          <w:b/>
          <w:bCs/>
          <w:color w:val="FF0000"/>
        </w:rPr>
        <w:t xml:space="preserve">O exercício reflexivo do movimento: </w:t>
      </w:r>
      <w:r w:rsidRPr="00C66B6D">
        <w:rPr>
          <w:rFonts w:ascii="Arial" w:hAnsi="Arial" w:cs="Arial"/>
          <w:color w:val="FF0000"/>
        </w:rPr>
        <w:t>educação física, lazer, e inclusão socia</w:t>
      </w:r>
      <w:r w:rsidRPr="00C66B6D">
        <w:rPr>
          <w:rFonts w:ascii="Arial" w:hAnsi="Arial" w:cs="Arial"/>
          <w:i/>
          <w:iCs/>
          <w:color w:val="FF0000"/>
        </w:rPr>
        <w:t>l</w:t>
      </w:r>
      <w:r w:rsidRPr="00C66B6D">
        <w:rPr>
          <w:rFonts w:ascii="Arial" w:hAnsi="Arial" w:cs="Arial"/>
          <w:color w:val="FF0000"/>
        </w:rPr>
        <w:t xml:space="preserve">. Rio de Janeiro: </w:t>
      </w:r>
      <w:proofErr w:type="spellStart"/>
      <w:r w:rsidRPr="00C66B6D">
        <w:rPr>
          <w:rFonts w:ascii="Arial" w:hAnsi="Arial" w:cs="Arial"/>
          <w:color w:val="FF0000"/>
        </w:rPr>
        <w:t>Shape</w:t>
      </w:r>
      <w:proofErr w:type="spellEnd"/>
      <w:r w:rsidRPr="00C66B6D">
        <w:rPr>
          <w:rFonts w:ascii="Arial" w:hAnsi="Arial" w:cs="Arial"/>
          <w:color w:val="FF0000"/>
        </w:rPr>
        <w:t xml:space="preserve">, p. 212-224, 2006. </w:t>
      </w:r>
    </w:p>
    <w:p w:rsidR="00E73C67" w:rsidRPr="00C66B6D" w:rsidRDefault="00E73C67" w:rsidP="00E73C67">
      <w:pPr>
        <w:pStyle w:val="Default"/>
        <w:rPr>
          <w:color w:val="FF0000"/>
          <w:lang w:eastAsia="en-US"/>
        </w:rPr>
      </w:pPr>
    </w:p>
    <w:p w:rsidR="00E73C67" w:rsidRPr="00C66B6D" w:rsidRDefault="00E73C67" w:rsidP="00E73C67">
      <w:pPr>
        <w:spacing w:after="0" w:line="240" w:lineRule="auto"/>
        <w:rPr>
          <w:rFonts w:cs="Arial"/>
          <w:color w:val="FF0000"/>
          <w:szCs w:val="24"/>
        </w:rPr>
      </w:pPr>
      <w:r w:rsidRPr="00C66B6D">
        <w:rPr>
          <w:rFonts w:cs="Arial"/>
          <w:color w:val="FF0000"/>
          <w:szCs w:val="24"/>
        </w:rPr>
        <w:t xml:space="preserve">TAVARES, G. C. </w:t>
      </w:r>
      <w:r w:rsidRPr="00C66B6D">
        <w:rPr>
          <w:rFonts w:cs="Arial"/>
          <w:b/>
          <w:color w:val="FF0000"/>
          <w:szCs w:val="24"/>
        </w:rPr>
        <w:t>O financiamento da Política de Assistência Social na era SUAS</w:t>
      </w:r>
      <w:r w:rsidRPr="00C66B6D">
        <w:rPr>
          <w:rFonts w:cs="Arial"/>
          <w:color w:val="FF0000"/>
          <w:szCs w:val="24"/>
        </w:rPr>
        <w:t>. In: Concepção e gestão da proteção social não contributiva no Brasil. Brasília: Ministério do Desenvolvimento Social e Combate à Fome, UNESCO, 2009.</w:t>
      </w:r>
    </w:p>
    <w:p w:rsidR="00E73C67" w:rsidRPr="00C66B6D" w:rsidRDefault="00E73C67" w:rsidP="00E73C67">
      <w:pPr>
        <w:autoSpaceDE w:val="0"/>
        <w:autoSpaceDN w:val="0"/>
        <w:adjustRightInd w:val="0"/>
        <w:spacing w:after="0" w:line="240" w:lineRule="auto"/>
        <w:rPr>
          <w:rFonts w:cs="Arial"/>
          <w:color w:val="FF0000"/>
          <w:szCs w:val="24"/>
        </w:rPr>
      </w:pPr>
      <w:r w:rsidRPr="00C66B6D">
        <w:rPr>
          <w:rFonts w:cs="Arial"/>
          <w:color w:val="FF0000"/>
          <w:szCs w:val="24"/>
        </w:rPr>
        <w:t xml:space="preserve">TAVARES, S. Avaliação de projetos sócio-esportivos. </w:t>
      </w:r>
      <w:r w:rsidRPr="00C66B6D">
        <w:rPr>
          <w:rFonts w:cs="Arial"/>
          <w:i/>
          <w:iCs/>
          <w:color w:val="FF0000"/>
          <w:szCs w:val="24"/>
        </w:rPr>
        <w:t xml:space="preserve">In: </w:t>
      </w:r>
      <w:r w:rsidRPr="00C66B6D">
        <w:rPr>
          <w:rFonts w:cs="Arial"/>
          <w:color w:val="FF0000"/>
          <w:szCs w:val="24"/>
        </w:rPr>
        <w:t xml:space="preserve">MELLO, </w:t>
      </w:r>
      <w:proofErr w:type="spellStart"/>
      <w:r w:rsidRPr="00C66B6D">
        <w:rPr>
          <w:rFonts w:cs="Arial"/>
          <w:color w:val="FF0000"/>
          <w:szCs w:val="24"/>
        </w:rPr>
        <w:t>V.de</w:t>
      </w:r>
      <w:proofErr w:type="spellEnd"/>
      <w:r w:rsidRPr="00C66B6D">
        <w:rPr>
          <w:rFonts w:cs="Arial"/>
          <w:color w:val="FF0000"/>
          <w:szCs w:val="24"/>
        </w:rPr>
        <w:t xml:space="preserve"> A.; TAVARES, C. </w:t>
      </w:r>
      <w:r w:rsidRPr="00C66B6D">
        <w:rPr>
          <w:rFonts w:cs="Arial"/>
          <w:b/>
          <w:bCs/>
          <w:color w:val="FF0000"/>
          <w:szCs w:val="24"/>
        </w:rPr>
        <w:t xml:space="preserve">O exercício reflexivo do movimento: </w:t>
      </w:r>
      <w:r w:rsidRPr="00C66B6D">
        <w:rPr>
          <w:rFonts w:cs="Arial"/>
          <w:color w:val="FF0000"/>
          <w:szCs w:val="24"/>
        </w:rPr>
        <w:t xml:space="preserve">educação física, lazer, e inclusão social. Rio de Janeiro: </w:t>
      </w:r>
      <w:proofErr w:type="spellStart"/>
      <w:r w:rsidRPr="00C66B6D">
        <w:rPr>
          <w:rFonts w:cs="Arial"/>
          <w:color w:val="FF0000"/>
          <w:szCs w:val="24"/>
        </w:rPr>
        <w:t>Shape</w:t>
      </w:r>
      <w:proofErr w:type="spellEnd"/>
      <w:r w:rsidRPr="00C66B6D">
        <w:rPr>
          <w:rFonts w:cs="Arial"/>
          <w:color w:val="FF0000"/>
          <w:szCs w:val="24"/>
        </w:rPr>
        <w:t>, p. 200-211, 2006.</w:t>
      </w:r>
    </w:p>
    <w:p w:rsidR="00E73C67" w:rsidRPr="00C66B6D" w:rsidRDefault="00E73C67" w:rsidP="00E73C67">
      <w:pPr>
        <w:autoSpaceDE w:val="0"/>
        <w:autoSpaceDN w:val="0"/>
        <w:adjustRightInd w:val="0"/>
        <w:spacing w:after="0" w:line="240" w:lineRule="auto"/>
        <w:rPr>
          <w:rFonts w:cs="Arial"/>
          <w:color w:val="FF0000"/>
          <w:szCs w:val="24"/>
        </w:rPr>
      </w:pPr>
    </w:p>
    <w:p w:rsidR="00E73C67" w:rsidRPr="00C66B6D" w:rsidRDefault="00E73C67" w:rsidP="00E73C67">
      <w:pPr>
        <w:spacing w:after="0" w:line="240" w:lineRule="auto"/>
        <w:rPr>
          <w:rFonts w:cs="Arial"/>
          <w:color w:val="FF0000"/>
          <w:szCs w:val="24"/>
          <w:shd w:val="clear" w:color="auto" w:fill="FFFFFF"/>
          <w:lang w:val="es-AR"/>
        </w:rPr>
      </w:pPr>
      <w:r w:rsidRPr="00C66B6D">
        <w:rPr>
          <w:rFonts w:cs="Arial"/>
          <w:color w:val="FF0000"/>
          <w:szCs w:val="24"/>
          <w:shd w:val="clear" w:color="auto" w:fill="FFFFFF"/>
        </w:rPr>
        <w:t>TRES, D. R.; REIS, A.; SCHLINDWEIN, S. L. A construção de cenários da relação homem-natureza sob uma perspectiva sistêmica para o estudo da paisagem em fazendas produtoras de madeira no planalto norte catarinense. </w:t>
      </w:r>
      <w:r w:rsidR="00A7133E" w:rsidRPr="00C66B6D">
        <w:rPr>
          <w:rStyle w:val="Forte"/>
          <w:rFonts w:cs="Arial"/>
          <w:color w:val="FF0000"/>
          <w:szCs w:val="24"/>
          <w:shd w:val="clear" w:color="auto" w:fill="FFFFFF"/>
          <w:lang w:val="es-AR"/>
        </w:rPr>
        <w:t xml:space="preserve">Ambiente &amp; </w:t>
      </w:r>
      <w:proofErr w:type="spellStart"/>
      <w:r w:rsidR="00A7133E" w:rsidRPr="00C66B6D">
        <w:rPr>
          <w:rStyle w:val="Forte"/>
          <w:rFonts w:cs="Arial"/>
          <w:color w:val="FF0000"/>
          <w:szCs w:val="24"/>
          <w:shd w:val="clear" w:color="auto" w:fill="FFFFFF"/>
          <w:lang w:val="es-AR"/>
        </w:rPr>
        <w:t>Sociedade</w:t>
      </w:r>
      <w:proofErr w:type="spellEnd"/>
      <w:r w:rsidR="00A7133E" w:rsidRPr="00C66B6D">
        <w:rPr>
          <w:rStyle w:val="Forte"/>
          <w:rFonts w:cs="Arial"/>
          <w:color w:val="FF0000"/>
          <w:szCs w:val="24"/>
          <w:shd w:val="clear" w:color="auto" w:fill="FFFFFF"/>
          <w:lang w:val="es-AR"/>
        </w:rPr>
        <w:t>, </w:t>
      </w:r>
      <w:r w:rsidR="00A7133E" w:rsidRPr="00C66B6D">
        <w:rPr>
          <w:rFonts w:cs="Arial"/>
          <w:color w:val="FF0000"/>
          <w:szCs w:val="24"/>
          <w:shd w:val="clear" w:color="auto" w:fill="FFFFFF"/>
          <w:lang w:val="es-AR"/>
        </w:rPr>
        <w:t>[s.l.], v. 14, n. 1, p.151-173, jun. 2011.</w:t>
      </w:r>
    </w:p>
    <w:p w:rsidR="00E73C67" w:rsidRPr="00C66B6D" w:rsidRDefault="00E73C67" w:rsidP="00E73C67">
      <w:pPr>
        <w:spacing w:after="0" w:line="240" w:lineRule="auto"/>
        <w:rPr>
          <w:rFonts w:cs="Arial"/>
          <w:color w:val="FF0000"/>
          <w:szCs w:val="24"/>
          <w:shd w:val="clear" w:color="auto" w:fill="FFFFFF"/>
          <w:lang w:val="es-AR"/>
        </w:rPr>
      </w:pPr>
    </w:p>
    <w:p w:rsidR="00E73C67" w:rsidRPr="00C66B6D" w:rsidRDefault="00A7133E" w:rsidP="00E73C67">
      <w:pPr>
        <w:spacing w:after="0" w:line="240" w:lineRule="auto"/>
        <w:rPr>
          <w:rFonts w:cs="Arial"/>
          <w:color w:val="FF0000"/>
          <w:szCs w:val="24"/>
          <w:shd w:val="clear" w:color="auto" w:fill="FFFFFF"/>
          <w:lang w:val="en-US"/>
        </w:rPr>
      </w:pPr>
      <w:r w:rsidRPr="00C66B6D">
        <w:rPr>
          <w:rFonts w:cs="Arial"/>
          <w:color w:val="FF0000"/>
          <w:szCs w:val="24"/>
          <w:shd w:val="clear" w:color="auto" w:fill="FFFFFF"/>
          <w:lang w:val="es-AR"/>
        </w:rPr>
        <w:t xml:space="preserve">TACON, Richard. </w:t>
      </w:r>
      <w:r w:rsidR="00E73C67" w:rsidRPr="00C66B6D">
        <w:rPr>
          <w:rFonts w:cs="Arial"/>
          <w:color w:val="FF0000"/>
          <w:szCs w:val="24"/>
          <w:shd w:val="clear" w:color="auto" w:fill="FFFFFF"/>
          <w:lang w:val="en-US"/>
        </w:rPr>
        <w:t>Football and social inclusion: Evaluating social policy. </w:t>
      </w:r>
      <w:r w:rsidR="00E73C67" w:rsidRPr="00C66B6D">
        <w:rPr>
          <w:rStyle w:val="Forte"/>
          <w:rFonts w:cs="Arial"/>
          <w:color w:val="FF0000"/>
          <w:szCs w:val="24"/>
          <w:shd w:val="clear" w:color="auto" w:fill="FFFFFF"/>
          <w:lang w:val="en-US"/>
        </w:rPr>
        <w:t>Managing Leisure, </w:t>
      </w:r>
      <w:r w:rsidR="00E73C67" w:rsidRPr="00C66B6D">
        <w:rPr>
          <w:rFonts w:cs="Arial"/>
          <w:color w:val="FF0000"/>
          <w:szCs w:val="24"/>
          <w:shd w:val="clear" w:color="auto" w:fill="FFFFFF"/>
          <w:lang w:val="en-US"/>
        </w:rPr>
        <w:t>[</w:t>
      </w:r>
      <w:proofErr w:type="spellStart"/>
      <w:r w:rsidR="00E73C67" w:rsidRPr="00C66B6D">
        <w:rPr>
          <w:rFonts w:cs="Arial"/>
          <w:color w:val="FF0000"/>
          <w:szCs w:val="24"/>
          <w:shd w:val="clear" w:color="auto" w:fill="FFFFFF"/>
          <w:lang w:val="en-US"/>
        </w:rPr>
        <w:t>s.l</w:t>
      </w:r>
      <w:proofErr w:type="spellEnd"/>
      <w:r w:rsidR="00E73C67" w:rsidRPr="00C66B6D">
        <w:rPr>
          <w:rFonts w:cs="Arial"/>
          <w:color w:val="FF0000"/>
          <w:szCs w:val="24"/>
          <w:shd w:val="clear" w:color="auto" w:fill="FFFFFF"/>
          <w:lang w:val="en-US"/>
        </w:rPr>
        <w:t xml:space="preserve">.], v. 12, n. 1, p.1-23, </w:t>
      </w:r>
      <w:proofErr w:type="spellStart"/>
      <w:proofErr w:type="gramStart"/>
      <w:r w:rsidR="00E73C67" w:rsidRPr="00C66B6D">
        <w:rPr>
          <w:rFonts w:cs="Arial"/>
          <w:color w:val="FF0000"/>
          <w:szCs w:val="24"/>
          <w:shd w:val="clear" w:color="auto" w:fill="FFFFFF"/>
          <w:lang w:val="en-US"/>
        </w:rPr>
        <w:t>jan</w:t>
      </w:r>
      <w:proofErr w:type="spellEnd"/>
      <w:proofErr w:type="gramEnd"/>
      <w:r w:rsidR="00E73C67" w:rsidRPr="00C66B6D">
        <w:rPr>
          <w:rFonts w:cs="Arial"/>
          <w:color w:val="FF0000"/>
          <w:szCs w:val="24"/>
          <w:shd w:val="clear" w:color="auto" w:fill="FFFFFF"/>
          <w:lang w:val="en-US"/>
        </w:rPr>
        <w:t>. 2007.</w:t>
      </w:r>
    </w:p>
    <w:p w:rsidR="00E73C67" w:rsidRPr="00C66B6D" w:rsidRDefault="00E73C67" w:rsidP="00E73C67">
      <w:pPr>
        <w:spacing w:after="0" w:line="240" w:lineRule="auto"/>
        <w:rPr>
          <w:rFonts w:cs="Arial"/>
          <w:color w:val="FF0000"/>
          <w:szCs w:val="24"/>
          <w:shd w:val="clear" w:color="auto" w:fill="FFFFFF"/>
          <w:lang w:val="en-US"/>
        </w:rPr>
      </w:pPr>
    </w:p>
    <w:p w:rsidR="00E73C67" w:rsidRPr="00C66B6D" w:rsidRDefault="00E73C67" w:rsidP="00E73C67">
      <w:pPr>
        <w:autoSpaceDE w:val="0"/>
        <w:autoSpaceDN w:val="0"/>
        <w:adjustRightInd w:val="0"/>
        <w:spacing w:after="0" w:line="240" w:lineRule="auto"/>
        <w:rPr>
          <w:rFonts w:cs="Arial"/>
          <w:color w:val="FF0000"/>
          <w:szCs w:val="24"/>
          <w:shd w:val="clear" w:color="auto" w:fill="FFFFFF"/>
          <w:lang w:val="en-US"/>
        </w:rPr>
      </w:pPr>
      <w:proofErr w:type="gramStart"/>
      <w:r w:rsidRPr="00C66B6D">
        <w:rPr>
          <w:rFonts w:cs="Arial"/>
          <w:color w:val="FF0000"/>
          <w:szCs w:val="24"/>
          <w:shd w:val="clear" w:color="auto" w:fill="FFFFFF"/>
          <w:lang w:val="en-US"/>
        </w:rPr>
        <w:t>TUAN, Yi-fu.</w:t>
      </w:r>
      <w:proofErr w:type="gramEnd"/>
      <w:r w:rsidRPr="00C66B6D">
        <w:rPr>
          <w:rFonts w:cs="Arial"/>
          <w:color w:val="FF0000"/>
          <w:szCs w:val="24"/>
          <w:shd w:val="clear" w:color="auto" w:fill="FFFFFF"/>
          <w:lang w:val="en-US"/>
        </w:rPr>
        <w:t xml:space="preserve"> </w:t>
      </w:r>
      <w:proofErr w:type="gramStart"/>
      <w:r w:rsidRPr="00C66B6D">
        <w:rPr>
          <w:rFonts w:cs="Arial"/>
          <w:color w:val="FF0000"/>
          <w:szCs w:val="24"/>
          <w:shd w:val="clear" w:color="auto" w:fill="FFFFFF"/>
          <w:lang w:val="en-US"/>
        </w:rPr>
        <w:t>“ENVIRONMENT” AND “WORLD”.</w:t>
      </w:r>
      <w:proofErr w:type="gramEnd"/>
      <w:r w:rsidRPr="00C66B6D">
        <w:rPr>
          <w:rFonts w:cs="Arial"/>
          <w:color w:val="FF0000"/>
          <w:szCs w:val="24"/>
          <w:shd w:val="clear" w:color="auto" w:fill="FFFFFF"/>
          <w:lang w:val="en-US"/>
        </w:rPr>
        <w:t> </w:t>
      </w:r>
      <w:r w:rsidRPr="00C66B6D">
        <w:rPr>
          <w:rStyle w:val="Forte"/>
          <w:rFonts w:cs="Arial"/>
          <w:color w:val="FF0000"/>
          <w:szCs w:val="24"/>
          <w:shd w:val="clear" w:color="auto" w:fill="FFFFFF"/>
          <w:lang w:val="en-US"/>
        </w:rPr>
        <w:t>The Professional Geographer, </w:t>
      </w:r>
      <w:r w:rsidRPr="00C66B6D">
        <w:rPr>
          <w:rFonts w:cs="Arial"/>
          <w:color w:val="FF0000"/>
          <w:szCs w:val="24"/>
          <w:shd w:val="clear" w:color="auto" w:fill="FFFFFF"/>
          <w:lang w:val="en-US"/>
        </w:rPr>
        <w:t>[</w:t>
      </w:r>
      <w:proofErr w:type="spellStart"/>
      <w:r w:rsidRPr="00C66B6D">
        <w:rPr>
          <w:rFonts w:cs="Arial"/>
          <w:color w:val="FF0000"/>
          <w:szCs w:val="24"/>
          <w:shd w:val="clear" w:color="auto" w:fill="FFFFFF"/>
          <w:lang w:val="en-US"/>
        </w:rPr>
        <w:t>s.l</w:t>
      </w:r>
      <w:proofErr w:type="spellEnd"/>
      <w:r w:rsidRPr="00C66B6D">
        <w:rPr>
          <w:rFonts w:cs="Arial"/>
          <w:color w:val="FF0000"/>
          <w:szCs w:val="24"/>
          <w:shd w:val="clear" w:color="auto" w:fill="FFFFFF"/>
          <w:lang w:val="en-US"/>
        </w:rPr>
        <w:t xml:space="preserve">.], v. 17, n. 5, p.6-8, set. 1965. </w:t>
      </w:r>
    </w:p>
    <w:p w:rsidR="00E73C67" w:rsidRPr="00C66B6D" w:rsidRDefault="00E73C67" w:rsidP="00E73C67">
      <w:pPr>
        <w:autoSpaceDE w:val="0"/>
        <w:autoSpaceDN w:val="0"/>
        <w:adjustRightInd w:val="0"/>
        <w:spacing w:after="0" w:line="240" w:lineRule="auto"/>
        <w:rPr>
          <w:rFonts w:cs="Arial"/>
          <w:color w:val="FF0000"/>
          <w:szCs w:val="24"/>
          <w:shd w:val="clear" w:color="auto" w:fill="FFFFFF"/>
          <w:lang w:val="en-US"/>
        </w:rPr>
      </w:pPr>
    </w:p>
    <w:p w:rsidR="00E73C67" w:rsidRPr="00C66B6D" w:rsidRDefault="00E73C67" w:rsidP="00E73C67">
      <w:pPr>
        <w:spacing w:after="0" w:line="240" w:lineRule="auto"/>
        <w:rPr>
          <w:rFonts w:cs="Arial"/>
          <w:color w:val="FF0000"/>
          <w:szCs w:val="24"/>
        </w:rPr>
      </w:pPr>
      <w:r w:rsidRPr="00C66B6D">
        <w:rPr>
          <w:rFonts w:cs="Arial"/>
          <w:color w:val="FF0000"/>
          <w:szCs w:val="24"/>
        </w:rPr>
        <w:t xml:space="preserve">TUBINO, M. J. G. </w:t>
      </w:r>
      <w:r w:rsidRPr="00C66B6D">
        <w:rPr>
          <w:rFonts w:cs="Arial"/>
          <w:b/>
          <w:color w:val="FF0000"/>
          <w:szCs w:val="24"/>
        </w:rPr>
        <w:t>Estudos brasileiros sobre o esporte:</w:t>
      </w:r>
      <w:r w:rsidRPr="00C66B6D">
        <w:rPr>
          <w:rFonts w:cs="Arial"/>
          <w:color w:val="FF0000"/>
          <w:szCs w:val="24"/>
        </w:rPr>
        <w:t xml:space="preserve"> ênfase no </w:t>
      </w:r>
      <w:proofErr w:type="spellStart"/>
      <w:r w:rsidRPr="00C66B6D">
        <w:rPr>
          <w:rFonts w:cs="Arial"/>
          <w:color w:val="FF0000"/>
          <w:szCs w:val="24"/>
        </w:rPr>
        <w:t>esporte-educação</w:t>
      </w:r>
      <w:proofErr w:type="spellEnd"/>
      <w:r w:rsidRPr="00C66B6D">
        <w:rPr>
          <w:rFonts w:cs="Arial"/>
          <w:color w:val="FF0000"/>
          <w:szCs w:val="24"/>
        </w:rPr>
        <w:t xml:space="preserve">. Maringá: </w:t>
      </w:r>
      <w:proofErr w:type="spellStart"/>
      <w:r w:rsidRPr="00C66B6D">
        <w:rPr>
          <w:rFonts w:cs="Arial"/>
          <w:color w:val="FF0000"/>
          <w:szCs w:val="24"/>
        </w:rPr>
        <w:t>Eduem</w:t>
      </w:r>
      <w:proofErr w:type="spellEnd"/>
      <w:r w:rsidRPr="00C66B6D">
        <w:rPr>
          <w:rFonts w:cs="Arial"/>
          <w:color w:val="FF0000"/>
          <w:szCs w:val="24"/>
        </w:rPr>
        <w:t>, 2010. 163p.</w:t>
      </w:r>
    </w:p>
    <w:p w:rsidR="00E73C67" w:rsidRPr="00C66B6D" w:rsidRDefault="00E73C67" w:rsidP="00E73C67">
      <w:pPr>
        <w:autoSpaceDE w:val="0"/>
        <w:autoSpaceDN w:val="0"/>
        <w:adjustRightInd w:val="0"/>
        <w:spacing w:after="0" w:line="240" w:lineRule="auto"/>
        <w:rPr>
          <w:rFonts w:cs="Arial"/>
          <w:color w:val="FF0000"/>
          <w:szCs w:val="24"/>
        </w:rPr>
      </w:pPr>
    </w:p>
    <w:p w:rsidR="00E73C67" w:rsidRPr="00C66B6D" w:rsidRDefault="00E73C67" w:rsidP="00E73C67">
      <w:pPr>
        <w:autoSpaceDE w:val="0"/>
        <w:autoSpaceDN w:val="0"/>
        <w:adjustRightInd w:val="0"/>
        <w:spacing w:after="0" w:line="240" w:lineRule="auto"/>
        <w:rPr>
          <w:rFonts w:eastAsia="MinionPro-Regular" w:cs="Arial"/>
          <w:color w:val="FF0000"/>
          <w:szCs w:val="24"/>
          <w:lang w:eastAsia="pt-BR"/>
        </w:rPr>
      </w:pPr>
      <w:r w:rsidRPr="00C66B6D">
        <w:rPr>
          <w:rFonts w:eastAsia="MinionPro-Regular" w:cs="Arial"/>
          <w:color w:val="FF0000"/>
          <w:szCs w:val="24"/>
          <w:lang w:eastAsia="pt-BR"/>
        </w:rPr>
        <w:t xml:space="preserve">TUBINO, M. J. G.; GARRIDO, F.; TUBINO, F. </w:t>
      </w:r>
      <w:r w:rsidRPr="00C66B6D">
        <w:rPr>
          <w:rFonts w:eastAsia="MinionPro-Regular" w:cs="Arial"/>
          <w:b/>
          <w:bCs/>
          <w:iCs/>
          <w:color w:val="FF0000"/>
          <w:szCs w:val="24"/>
          <w:lang w:eastAsia="pt-BR"/>
        </w:rPr>
        <w:t>Dicionário enciclopédico do esporte</w:t>
      </w:r>
      <w:r w:rsidRPr="00C66B6D">
        <w:rPr>
          <w:rFonts w:eastAsia="MinionPro-Regular" w:cs="Arial"/>
          <w:color w:val="FF0000"/>
          <w:szCs w:val="24"/>
          <w:lang w:eastAsia="pt-BR"/>
        </w:rPr>
        <w:t>. Rio de Janeiro: SENAC, 2006.</w:t>
      </w:r>
    </w:p>
    <w:p w:rsidR="00E73C67" w:rsidRPr="00C66B6D" w:rsidRDefault="00E73C67" w:rsidP="00E73C67">
      <w:pPr>
        <w:autoSpaceDE w:val="0"/>
        <w:autoSpaceDN w:val="0"/>
        <w:adjustRightInd w:val="0"/>
        <w:spacing w:after="0" w:line="240" w:lineRule="auto"/>
        <w:rPr>
          <w:rFonts w:eastAsia="MinionPro-Regular" w:cs="Arial"/>
          <w:b/>
          <w:bCs/>
          <w:iCs/>
          <w:color w:val="FF0000"/>
          <w:szCs w:val="24"/>
          <w:lang w:eastAsia="pt-BR"/>
        </w:rPr>
      </w:pPr>
    </w:p>
    <w:p w:rsidR="00E73C67" w:rsidRPr="00C66B6D" w:rsidRDefault="00E73C67" w:rsidP="00E73C67">
      <w:pPr>
        <w:spacing w:after="0" w:line="240" w:lineRule="auto"/>
        <w:rPr>
          <w:rFonts w:cs="Arial"/>
          <w:color w:val="FF0000"/>
          <w:szCs w:val="24"/>
        </w:rPr>
      </w:pPr>
      <w:r w:rsidRPr="00C66B6D">
        <w:rPr>
          <w:rFonts w:cs="Arial"/>
          <w:color w:val="FF0000"/>
          <w:szCs w:val="24"/>
        </w:rPr>
        <w:t xml:space="preserve">TUBINO, </w:t>
      </w:r>
      <w:proofErr w:type="spellStart"/>
      <w:r w:rsidRPr="00C66B6D">
        <w:rPr>
          <w:rFonts w:cs="Arial"/>
          <w:color w:val="FF0000"/>
          <w:szCs w:val="24"/>
        </w:rPr>
        <w:t>M.J.G.</w:t>
      </w:r>
      <w:proofErr w:type="spellEnd"/>
      <w:r w:rsidRPr="00C66B6D">
        <w:rPr>
          <w:rFonts w:cs="Arial"/>
          <w:color w:val="FF0000"/>
          <w:szCs w:val="24"/>
        </w:rPr>
        <w:t xml:space="preserve"> </w:t>
      </w:r>
      <w:r w:rsidRPr="00C66B6D">
        <w:rPr>
          <w:rFonts w:cs="Arial"/>
          <w:b/>
          <w:color w:val="FF0000"/>
          <w:szCs w:val="24"/>
        </w:rPr>
        <w:t xml:space="preserve">Dicionário enciclopédico </w:t>
      </w:r>
      <w:proofErr w:type="spellStart"/>
      <w:r w:rsidRPr="00C66B6D">
        <w:rPr>
          <w:rFonts w:cs="Arial"/>
          <w:b/>
          <w:color w:val="FF0000"/>
          <w:szCs w:val="24"/>
        </w:rPr>
        <w:t>Tubino</w:t>
      </w:r>
      <w:proofErr w:type="spellEnd"/>
      <w:r w:rsidRPr="00C66B6D">
        <w:rPr>
          <w:rFonts w:cs="Arial"/>
          <w:b/>
          <w:color w:val="FF0000"/>
          <w:szCs w:val="24"/>
        </w:rPr>
        <w:t xml:space="preserve"> do esporte</w:t>
      </w:r>
      <w:r w:rsidRPr="00C66B6D">
        <w:rPr>
          <w:rFonts w:cs="Arial"/>
          <w:color w:val="FF0000"/>
          <w:szCs w:val="24"/>
        </w:rPr>
        <w:t>. Rio de Janeiro: SENAC, 2006.</w:t>
      </w:r>
    </w:p>
    <w:p w:rsidR="00E73C67" w:rsidRPr="00C66B6D" w:rsidRDefault="00E73C67" w:rsidP="00E73C67">
      <w:pPr>
        <w:spacing w:after="0" w:line="240" w:lineRule="auto"/>
        <w:rPr>
          <w:rFonts w:cs="Arial"/>
          <w:color w:val="FF0000"/>
          <w:szCs w:val="24"/>
        </w:rPr>
      </w:pPr>
    </w:p>
    <w:p w:rsidR="00E73C67" w:rsidRPr="00C66B6D" w:rsidRDefault="00E73C67" w:rsidP="00E73C67">
      <w:pPr>
        <w:spacing w:after="0" w:line="240" w:lineRule="auto"/>
        <w:rPr>
          <w:rFonts w:cs="Arial"/>
          <w:color w:val="FF0000"/>
          <w:szCs w:val="24"/>
        </w:rPr>
      </w:pPr>
      <w:r w:rsidRPr="00C66B6D">
        <w:rPr>
          <w:rFonts w:cs="Arial"/>
          <w:color w:val="FF0000"/>
          <w:szCs w:val="24"/>
        </w:rPr>
        <w:t xml:space="preserve">TUBINO, M. J. G. </w:t>
      </w:r>
      <w:r w:rsidRPr="00C66B6D">
        <w:rPr>
          <w:rFonts w:cs="Arial"/>
          <w:b/>
          <w:color w:val="FF0000"/>
          <w:szCs w:val="24"/>
        </w:rPr>
        <w:t>Dimensões sociais do esporte</w:t>
      </w:r>
      <w:r w:rsidRPr="00C66B6D">
        <w:rPr>
          <w:rFonts w:cs="Arial"/>
          <w:color w:val="FF0000"/>
          <w:szCs w:val="24"/>
        </w:rPr>
        <w:t xml:space="preserve"> 2° edição. 2001.</w:t>
      </w:r>
    </w:p>
    <w:p w:rsidR="00E73C67" w:rsidRPr="00C66B6D" w:rsidRDefault="00E73C67" w:rsidP="00E73C67">
      <w:pPr>
        <w:spacing w:after="0" w:line="240" w:lineRule="auto"/>
        <w:rPr>
          <w:rFonts w:cs="Arial"/>
          <w:color w:val="FF0000"/>
          <w:szCs w:val="24"/>
        </w:rPr>
      </w:pPr>
    </w:p>
    <w:p w:rsidR="00E73C67" w:rsidRPr="00C66B6D" w:rsidRDefault="00E73C67" w:rsidP="00E73C67">
      <w:pPr>
        <w:spacing w:after="0" w:line="240" w:lineRule="auto"/>
        <w:rPr>
          <w:rFonts w:cs="Arial"/>
          <w:b/>
          <w:bCs/>
          <w:color w:val="FF0000"/>
          <w:szCs w:val="24"/>
          <w:lang w:eastAsia="pt-BR"/>
        </w:rPr>
      </w:pPr>
      <w:r w:rsidRPr="00C66B6D">
        <w:rPr>
          <w:rFonts w:eastAsia="MinionPro-Regular" w:cs="Arial"/>
          <w:color w:val="FF0000"/>
          <w:szCs w:val="24"/>
          <w:lang w:eastAsia="pt-BR"/>
        </w:rPr>
        <w:t xml:space="preserve">TUBINO, </w:t>
      </w:r>
      <w:r w:rsidRPr="00C66B6D">
        <w:rPr>
          <w:rFonts w:cs="Arial"/>
          <w:color w:val="FF0000"/>
          <w:szCs w:val="24"/>
        </w:rPr>
        <w:t xml:space="preserve">M. J. G. </w:t>
      </w:r>
      <w:r w:rsidRPr="00C66B6D">
        <w:rPr>
          <w:rFonts w:cs="Arial"/>
          <w:b/>
          <w:color w:val="FF0000"/>
          <w:szCs w:val="24"/>
        </w:rPr>
        <w:t xml:space="preserve">Estudos Brasileiros sobre esporte: ênfase </w:t>
      </w:r>
      <w:proofErr w:type="gramStart"/>
      <w:r w:rsidRPr="00C66B6D">
        <w:rPr>
          <w:rFonts w:cs="Arial"/>
          <w:b/>
          <w:color w:val="FF0000"/>
          <w:szCs w:val="24"/>
        </w:rPr>
        <w:t>na esporte</w:t>
      </w:r>
      <w:proofErr w:type="gramEnd"/>
      <w:r w:rsidRPr="00C66B6D">
        <w:rPr>
          <w:rFonts w:cs="Arial"/>
          <w:b/>
          <w:color w:val="FF0000"/>
          <w:szCs w:val="24"/>
        </w:rPr>
        <w:t xml:space="preserve"> educação</w:t>
      </w:r>
      <w:r w:rsidRPr="00C66B6D">
        <w:rPr>
          <w:rFonts w:cs="Arial"/>
          <w:color w:val="FF0000"/>
          <w:szCs w:val="24"/>
        </w:rPr>
        <w:t>.</w:t>
      </w:r>
      <w:r w:rsidRPr="00C66B6D">
        <w:rPr>
          <w:rFonts w:cs="Arial"/>
          <w:bCs/>
          <w:color w:val="FF0000"/>
          <w:szCs w:val="24"/>
          <w:lang w:eastAsia="pt-BR"/>
        </w:rPr>
        <w:t xml:space="preserve"> Copyright © 2010</w:t>
      </w:r>
      <w:r w:rsidRPr="00C66B6D">
        <w:rPr>
          <w:rFonts w:cs="Arial"/>
          <w:b/>
          <w:bCs/>
          <w:color w:val="FF0000"/>
          <w:szCs w:val="24"/>
          <w:lang w:eastAsia="pt-BR"/>
        </w:rPr>
        <w:t>.</w:t>
      </w:r>
    </w:p>
    <w:p w:rsidR="00E73C67" w:rsidRPr="00C66B6D" w:rsidRDefault="00E73C67" w:rsidP="00E73C67">
      <w:pPr>
        <w:spacing w:after="0" w:line="240" w:lineRule="auto"/>
        <w:rPr>
          <w:rFonts w:cs="Arial"/>
          <w:color w:val="FF0000"/>
          <w:szCs w:val="24"/>
        </w:rPr>
      </w:pPr>
    </w:p>
    <w:p w:rsidR="00E73C67" w:rsidRPr="00C66B6D" w:rsidRDefault="00E73C67" w:rsidP="00E73C67">
      <w:pPr>
        <w:spacing w:after="0" w:line="240" w:lineRule="auto"/>
        <w:rPr>
          <w:rFonts w:cs="Arial"/>
          <w:color w:val="FF0000"/>
          <w:szCs w:val="24"/>
        </w:rPr>
      </w:pPr>
      <w:r w:rsidRPr="00C66B6D">
        <w:rPr>
          <w:rFonts w:cs="Arial"/>
          <w:color w:val="FF0000"/>
          <w:szCs w:val="24"/>
        </w:rPr>
        <w:t xml:space="preserve">TUBINO, M. J. G. </w:t>
      </w:r>
      <w:r w:rsidRPr="00C66B6D">
        <w:rPr>
          <w:rFonts w:cs="Arial"/>
          <w:b/>
          <w:color w:val="FF0000"/>
          <w:szCs w:val="24"/>
        </w:rPr>
        <w:t>O que é o esporte</w:t>
      </w:r>
      <w:r w:rsidRPr="00C66B6D">
        <w:rPr>
          <w:rFonts w:cs="Arial"/>
          <w:color w:val="FF0000"/>
          <w:szCs w:val="24"/>
        </w:rPr>
        <w:t>. São Paulo: Brasiliense, 2006.</w:t>
      </w:r>
    </w:p>
    <w:p w:rsidR="00E73C67" w:rsidRPr="00C66B6D" w:rsidRDefault="00E73C67" w:rsidP="00E73C67">
      <w:pPr>
        <w:spacing w:after="0" w:line="240" w:lineRule="auto"/>
        <w:rPr>
          <w:rFonts w:cs="Arial"/>
          <w:color w:val="FF0000"/>
          <w:szCs w:val="24"/>
        </w:rPr>
      </w:pPr>
    </w:p>
    <w:p w:rsidR="00E73C67" w:rsidRPr="00C66B6D" w:rsidRDefault="00E73C67" w:rsidP="00E73C67">
      <w:pPr>
        <w:autoSpaceDE w:val="0"/>
        <w:autoSpaceDN w:val="0"/>
        <w:adjustRightInd w:val="0"/>
        <w:spacing w:after="0" w:line="240" w:lineRule="auto"/>
        <w:rPr>
          <w:rFonts w:cs="Arial"/>
          <w:color w:val="FF0000"/>
          <w:szCs w:val="24"/>
          <w:shd w:val="clear" w:color="auto" w:fill="FFFFFF"/>
        </w:rPr>
      </w:pPr>
      <w:r w:rsidRPr="00C66B6D">
        <w:rPr>
          <w:rFonts w:cs="Arial"/>
          <w:color w:val="FF0000"/>
          <w:szCs w:val="24"/>
          <w:shd w:val="clear" w:color="auto" w:fill="FFFFFF"/>
        </w:rPr>
        <w:lastRenderedPageBreak/>
        <w:t xml:space="preserve">VIANNA, J. A.; LOVISOLO, H. </w:t>
      </w:r>
      <w:proofErr w:type="gramStart"/>
      <w:r w:rsidRPr="00C66B6D">
        <w:rPr>
          <w:rFonts w:cs="Arial"/>
          <w:color w:val="FF0000"/>
          <w:szCs w:val="24"/>
          <w:shd w:val="clear" w:color="auto" w:fill="FFFFFF"/>
        </w:rPr>
        <w:t>R.</w:t>
      </w:r>
      <w:proofErr w:type="gramEnd"/>
      <w:r w:rsidRPr="00C66B6D">
        <w:rPr>
          <w:rFonts w:cs="Arial"/>
          <w:color w:val="FF0000"/>
          <w:szCs w:val="24"/>
          <w:shd w:val="clear" w:color="auto" w:fill="FFFFFF"/>
        </w:rPr>
        <w:t xml:space="preserve"> A inclusão social através do esporte: a percepção dos educadores. </w:t>
      </w:r>
      <w:r w:rsidRPr="00C66B6D">
        <w:rPr>
          <w:rStyle w:val="Forte"/>
          <w:rFonts w:cs="Arial"/>
          <w:color w:val="FF0000"/>
          <w:szCs w:val="24"/>
          <w:shd w:val="clear" w:color="auto" w:fill="FFFFFF"/>
        </w:rPr>
        <w:t>Revista Brasileira de Educação Física e Esporte, </w:t>
      </w:r>
      <w:r w:rsidRPr="00C66B6D">
        <w:rPr>
          <w:rFonts w:cs="Arial"/>
          <w:color w:val="FF0000"/>
          <w:szCs w:val="24"/>
          <w:shd w:val="clear" w:color="auto" w:fill="FFFFFF"/>
        </w:rPr>
        <w:t>[</w:t>
      </w:r>
      <w:proofErr w:type="spellStart"/>
      <w:r w:rsidRPr="00C66B6D">
        <w:rPr>
          <w:rFonts w:cs="Arial"/>
          <w:color w:val="FF0000"/>
          <w:szCs w:val="24"/>
          <w:shd w:val="clear" w:color="auto" w:fill="FFFFFF"/>
        </w:rPr>
        <w:t>s.l.</w:t>
      </w:r>
      <w:proofErr w:type="spellEnd"/>
      <w:r w:rsidRPr="00C66B6D">
        <w:rPr>
          <w:rFonts w:cs="Arial"/>
          <w:color w:val="FF0000"/>
          <w:szCs w:val="24"/>
          <w:shd w:val="clear" w:color="auto" w:fill="FFFFFF"/>
        </w:rPr>
        <w:t>], v. 25, n. 2, p.285-296, jun. 2011.</w:t>
      </w:r>
    </w:p>
    <w:p w:rsidR="00E73C67" w:rsidRPr="00C66B6D" w:rsidRDefault="00E73C67" w:rsidP="00E73C67">
      <w:pPr>
        <w:autoSpaceDE w:val="0"/>
        <w:autoSpaceDN w:val="0"/>
        <w:adjustRightInd w:val="0"/>
        <w:spacing w:after="0" w:line="240" w:lineRule="auto"/>
        <w:rPr>
          <w:rFonts w:cs="Arial"/>
          <w:color w:val="FF0000"/>
          <w:szCs w:val="24"/>
          <w:shd w:val="clear" w:color="auto" w:fill="FFFFFF"/>
        </w:rPr>
      </w:pPr>
    </w:p>
    <w:p w:rsidR="00E73C67" w:rsidRPr="00C66B6D" w:rsidRDefault="00E73C67" w:rsidP="00E73C67">
      <w:pPr>
        <w:spacing w:after="0" w:line="240" w:lineRule="auto"/>
        <w:rPr>
          <w:rFonts w:cs="Arial"/>
          <w:color w:val="FF0000"/>
          <w:szCs w:val="24"/>
        </w:rPr>
      </w:pPr>
      <w:r w:rsidRPr="00C66B6D">
        <w:rPr>
          <w:rFonts w:cs="Arial"/>
          <w:color w:val="FF0000"/>
          <w:szCs w:val="24"/>
        </w:rPr>
        <w:t>VIEIRA, S.; FREITAS, A. O que é Futebol. Rio de Janeiro: Editora Casa da Palavra, 2006.</w:t>
      </w:r>
    </w:p>
    <w:p w:rsidR="00E73C67" w:rsidRPr="00C66B6D" w:rsidRDefault="00E73C67" w:rsidP="00E73C67">
      <w:pPr>
        <w:pStyle w:val="NormalWeb"/>
        <w:shd w:val="clear" w:color="auto" w:fill="FFFFFF"/>
        <w:spacing w:before="0" w:beforeAutospacing="0" w:after="0" w:afterAutospacing="0"/>
        <w:rPr>
          <w:rFonts w:ascii="Arial" w:hAnsi="Arial" w:cs="Arial"/>
          <w:color w:val="FF0000"/>
          <w:shd w:val="clear" w:color="auto" w:fill="FFFFFF"/>
        </w:rPr>
      </w:pPr>
    </w:p>
    <w:p w:rsidR="00E73C67" w:rsidRPr="00C66B6D" w:rsidRDefault="00E73C67" w:rsidP="00E73C67">
      <w:pPr>
        <w:pStyle w:val="NormalWeb"/>
        <w:shd w:val="clear" w:color="auto" w:fill="FFFFFF"/>
        <w:spacing w:before="0" w:beforeAutospacing="0" w:after="0" w:afterAutospacing="0"/>
        <w:rPr>
          <w:rFonts w:ascii="Arial" w:hAnsi="Arial" w:cs="Arial"/>
          <w:color w:val="FF0000"/>
          <w:shd w:val="clear" w:color="auto" w:fill="FFFFFF"/>
        </w:rPr>
      </w:pPr>
      <w:r w:rsidRPr="00C66B6D">
        <w:rPr>
          <w:rFonts w:ascii="Arial" w:hAnsi="Arial" w:cs="Arial"/>
          <w:color w:val="FF0000"/>
          <w:shd w:val="clear" w:color="auto" w:fill="FFFFFF"/>
        </w:rPr>
        <w:t>VILANI, L. H. P.; SAMULSKI, D. M. Família e esporte: uma revisão sobre a influência dos pais na carreira esportiva de crianças e adolescentes. In: SILAMI GARCIA, E</w:t>
      </w:r>
      <w:proofErr w:type="gramStart"/>
      <w:r w:rsidRPr="00C66B6D">
        <w:rPr>
          <w:rFonts w:ascii="Arial" w:hAnsi="Arial" w:cs="Arial"/>
          <w:color w:val="FF0000"/>
          <w:shd w:val="clear" w:color="auto" w:fill="FFFFFF"/>
        </w:rPr>
        <w:t>.;</w:t>
      </w:r>
      <w:proofErr w:type="gramEnd"/>
      <w:r w:rsidRPr="00C66B6D">
        <w:rPr>
          <w:rFonts w:ascii="Arial" w:hAnsi="Arial" w:cs="Arial"/>
          <w:color w:val="FF0000"/>
          <w:shd w:val="clear" w:color="auto" w:fill="FFFFFF"/>
        </w:rPr>
        <w:t xml:space="preserve"> LEMOS, K L M. </w:t>
      </w:r>
      <w:r w:rsidRPr="00C66B6D">
        <w:rPr>
          <w:rStyle w:val="Forte"/>
          <w:rFonts w:ascii="Arial" w:hAnsi="Arial" w:cs="Arial"/>
          <w:color w:val="FF0000"/>
          <w:shd w:val="clear" w:color="auto" w:fill="FFFFFF"/>
        </w:rPr>
        <w:t>Temas atuais VII: </w:t>
      </w:r>
      <w:r w:rsidRPr="00C66B6D">
        <w:rPr>
          <w:rFonts w:ascii="Arial" w:hAnsi="Arial" w:cs="Arial"/>
          <w:color w:val="FF0000"/>
          <w:shd w:val="clear" w:color="auto" w:fill="FFFFFF"/>
        </w:rPr>
        <w:t xml:space="preserve">Educação física e Esportes. Belo Horizonte: Editora </w:t>
      </w:r>
      <w:proofErr w:type="spellStart"/>
      <w:r w:rsidRPr="00C66B6D">
        <w:rPr>
          <w:rFonts w:ascii="Arial" w:hAnsi="Arial" w:cs="Arial"/>
          <w:color w:val="FF0000"/>
          <w:shd w:val="clear" w:color="auto" w:fill="FFFFFF"/>
        </w:rPr>
        <w:t>Health</w:t>
      </w:r>
      <w:proofErr w:type="spellEnd"/>
      <w:r w:rsidRPr="00C66B6D">
        <w:rPr>
          <w:rFonts w:ascii="Arial" w:hAnsi="Arial" w:cs="Arial"/>
          <w:color w:val="FF0000"/>
          <w:shd w:val="clear" w:color="auto" w:fill="FFFFFF"/>
        </w:rPr>
        <w:t xml:space="preserve">, 2002. </w:t>
      </w:r>
      <w:proofErr w:type="gramStart"/>
      <w:r w:rsidRPr="00C66B6D">
        <w:rPr>
          <w:rFonts w:ascii="Arial" w:hAnsi="Arial" w:cs="Arial"/>
          <w:color w:val="FF0000"/>
          <w:shd w:val="clear" w:color="auto" w:fill="FFFFFF"/>
        </w:rPr>
        <w:t>p.</w:t>
      </w:r>
      <w:proofErr w:type="gramEnd"/>
      <w:r w:rsidRPr="00C66B6D">
        <w:rPr>
          <w:rFonts w:ascii="Arial" w:hAnsi="Arial" w:cs="Arial"/>
          <w:color w:val="FF0000"/>
          <w:shd w:val="clear" w:color="auto" w:fill="FFFFFF"/>
        </w:rPr>
        <w:t xml:space="preserve"> 09-26.</w:t>
      </w:r>
    </w:p>
    <w:p w:rsidR="00E73C67" w:rsidRPr="00C66B6D" w:rsidRDefault="00E73C67" w:rsidP="00E73C67">
      <w:pPr>
        <w:pStyle w:val="NormalWeb"/>
        <w:shd w:val="clear" w:color="auto" w:fill="FFFFFF"/>
        <w:spacing w:before="0" w:beforeAutospacing="0" w:after="0" w:afterAutospacing="0"/>
        <w:rPr>
          <w:rFonts w:ascii="Arial" w:hAnsi="Arial" w:cs="Arial"/>
          <w:color w:val="FF0000"/>
          <w:shd w:val="clear" w:color="auto" w:fill="FFFFFF"/>
        </w:rPr>
      </w:pPr>
    </w:p>
    <w:p w:rsidR="00E73C67" w:rsidRPr="00C66B6D" w:rsidRDefault="00E73C67" w:rsidP="00E73C67">
      <w:pPr>
        <w:spacing w:after="0" w:line="240" w:lineRule="auto"/>
        <w:rPr>
          <w:rFonts w:cs="Arial"/>
          <w:color w:val="FF0000"/>
          <w:szCs w:val="24"/>
        </w:rPr>
      </w:pPr>
      <w:r w:rsidRPr="00C66B6D">
        <w:rPr>
          <w:rFonts w:cs="Arial"/>
          <w:color w:val="FF0000"/>
          <w:szCs w:val="24"/>
        </w:rPr>
        <w:t xml:space="preserve">VOSER, R. C; GUIMARÃES, M. G. V; RIBEIRO, E. R. </w:t>
      </w:r>
      <w:r w:rsidRPr="00C66B6D">
        <w:rPr>
          <w:rFonts w:cs="Arial"/>
          <w:b/>
          <w:bCs/>
          <w:color w:val="FF0000"/>
          <w:szCs w:val="24"/>
        </w:rPr>
        <w:t xml:space="preserve">Futebol: História, Técnica e Treino de Goleiro. </w:t>
      </w:r>
      <w:r w:rsidRPr="00C66B6D">
        <w:rPr>
          <w:rFonts w:cs="Arial"/>
          <w:color w:val="FF0000"/>
          <w:szCs w:val="24"/>
        </w:rPr>
        <w:t xml:space="preserve">Porto Alegre: </w:t>
      </w:r>
      <w:proofErr w:type="spellStart"/>
      <w:r w:rsidRPr="00C66B6D">
        <w:rPr>
          <w:rFonts w:cs="Arial"/>
          <w:color w:val="FF0000"/>
          <w:szCs w:val="24"/>
        </w:rPr>
        <w:t>Edipucrs</w:t>
      </w:r>
      <w:proofErr w:type="spellEnd"/>
      <w:r w:rsidRPr="00C66B6D">
        <w:rPr>
          <w:rFonts w:cs="Arial"/>
          <w:color w:val="FF0000"/>
          <w:szCs w:val="24"/>
        </w:rPr>
        <w:t xml:space="preserve">, </w:t>
      </w:r>
      <w:proofErr w:type="gramStart"/>
      <w:r w:rsidRPr="00C66B6D">
        <w:rPr>
          <w:rFonts w:cs="Arial"/>
          <w:color w:val="FF0000"/>
          <w:szCs w:val="24"/>
        </w:rPr>
        <w:t>2</w:t>
      </w:r>
      <w:proofErr w:type="gramEnd"/>
      <w:r w:rsidRPr="00C66B6D">
        <w:rPr>
          <w:rFonts w:cs="Arial"/>
          <w:color w:val="FF0000"/>
          <w:szCs w:val="24"/>
        </w:rPr>
        <w:t xml:space="preserve">. </w:t>
      </w:r>
      <w:proofErr w:type="gramStart"/>
      <w:r w:rsidRPr="00C66B6D">
        <w:rPr>
          <w:rFonts w:cs="Arial"/>
          <w:color w:val="FF0000"/>
          <w:szCs w:val="24"/>
        </w:rPr>
        <w:t>ed.</w:t>
      </w:r>
      <w:proofErr w:type="gramEnd"/>
      <w:r w:rsidRPr="00C66B6D">
        <w:rPr>
          <w:rFonts w:cs="Arial"/>
          <w:color w:val="FF0000"/>
          <w:szCs w:val="24"/>
        </w:rPr>
        <w:t>, 2010.</w:t>
      </w:r>
    </w:p>
    <w:p w:rsidR="00E73C67" w:rsidRPr="00C66B6D" w:rsidRDefault="00E73C67" w:rsidP="00E73C67">
      <w:pPr>
        <w:spacing w:after="0" w:line="240" w:lineRule="auto"/>
        <w:rPr>
          <w:rFonts w:cs="Arial"/>
          <w:color w:val="FF0000"/>
          <w:szCs w:val="24"/>
        </w:rPr>
      </w:pPr>
    </w:p>
    <w:p w:rsidR="00E73C67" w:rsidRPr="00C66B6D" w:rsidRDefault="00E73C67" w:rsidP="00E73C67">
      <w:pPr>
        <w:spacing w:after="0" w:line="240" w:lineRule="auto"/>
        <w:rPr>
          <w:rFonts w:cs="Arial"/>
          <w:color w:val="FF0000"/>
          <w:szCs w:val="24"/>
        </w:rPr>
      </w:pPr>
      <w:r w:rsidRPr="00C66B6D">
        <w:rPr>
          <w:rFonts w:cs="Arial"/>
          <w:color w:val="FF0000"/>
          <w:szCs w:val="24"/>
        </w:rPr>
        <w:t xml:space="preserve">WAISELFISZ, J. J. </w:t>
      </w:r>
      <w:r w:rsidRPr="00C66B6D">
        <w:rPr>
          <w:rFonts w:cs="Arial"/>
          <w:b/>
          <w:color w:val="FF0000"/>
          <w:szCs w:val="24"/>
        </w:rPr>
        <w:t>Mapa da violência 2015:</w:t>
      </w:r>
      <w:r w:rsidRPr="00C66B6D">
        <w:rPr>
          <w:rFonts w:cs="Arial"/>
          <w:color w:val="FF0000"/>
          <w:szCs w:val="24"/>
        </w:rPr>
        <w:t xml:space="preserve"> homicídios de mulheres no Brasil. Brasília: Ministério das Mulheres, da Igualdade Racial e dos Direitos Humanos, Secretaria Especial de Políticas para Mulheres. Brasília-DF, </w:t>
      </w:r>
      <w:proofErr w:type="gramStart"/>
      <w:r w:rsidRPr="00C66B6D">
        <w:rPr>
          <w:rFonts w:cs="Arial"/>
          <w:color w:val="FF0000"/>
          <w:szCs w:val="24"/>
        </w:rPr>
        <w:t>1</w:t>
      </w:r>
      <w:proofErr w:type="gramEnd"/>
      <w:r w:rsidRPr="00C66B6D">
        <w:rPr>
          <w:rFonts w:cs="Arial"/>
          <w:color w:val="FF0000"/>
          <w:szCs w:val="24"/>
        </w:rPr>
        <w:t xml:space="preserve"> ed., 2015.</w:t>
      </w:r>
    </w:p>
    <w:p w:rsidR="00E73C67" w:rsidRPr="00C66B6D" w:rsidRDefault="00E73C67" w:rsidP="00E73C67">
      <w:pPr>
        <w:spacing w:after="0" w:line="240" w:lineRule="auto"/>
        <w:rPr>
          <w:rFonts w:cs="Arial"/>
          <w:color w:val="FF0000"/>
          <w:szCs w:val="24"/>
        </w:rPr>
      </w:pPr>
    </w:p>
    <w:bookmarkEnd w:id="12"/>
    <w:bookmarkEnd w:id="13"/>
    <w:p w:rsidR="00E73C67" w:rsidRPr="00C66B6D" w:rsidRDefault="00E73C67" w:rsidP="00E73C67">
      <w:pPr>
        <w:spacing w:after="0" w:line="240" w:lineRule="auto"/>
        <w:rPr>
          <w:rFonts w:cs="Arial"/>
          <w:color w:val="FF0000"/>
          <w:szCs w:val="24"/>
          <w:lang w:eastAsia="pt-BR"/>
        </w:rPr>
      </w:pPr>
      <w:r w:rsidRPr="00C66B6D">
        <w:rPr>
          <w:rFonts w:cs="Arial"/>
          <w:color w:val="FF0000"/>
          <w:szCs w:val="24"/>
          <w:lang w:eastAsia="pt-BR"/>
        </w:rPr>
        <w:t xml:space="preserve">ZALUAR, A. </w:t>
      </w:r>
      <w:r w:rsidRPr="00C66B6D">
        <w:rPr>
          <w:rFonts w:cs="Arial"/>
          <w:bCs/>
          <w:color w:val="FF0000"/>
          <w:szCs w:val="24"/>
          <w:lang w:eastAsia="pt-BR"/>
        </w:rPr>
        <w:t>Cidadãos não vão ao paraíso</w:t>
      </w:r>
      <w:r w:rsidRPr="00C66B6D">
        <w:rPr>
          <w:rFonts w:cs="Arial"/>
          <w:color w:val="FF0000"/>
          <w:szCs w:val="24"/>
          <w:lang w:eastAsia="pt-BR"/>
        </w:rPr>
        <w:t>: juventude e política social. Rio de Janeiro</w:t>
      </w:r>
      <w:r w:rsidRPr="00C66B6D">
        <w:rPr>
          <w:rFonts w:cs="Arial"/>
          <w:b/>
          <w:color w:val="FF0000"/>
          <w:szCs w:val="24"/>
          <w:lang w:eastAsia="pt-BR"/>
        </w:rPr>
        <w:t xml:space="preserve">: </w:t>
      </w:r>
      <w:proofErr w:type="gramStart"/>
      <w:r w:rsidRPr="00C66B6D">
        <w:rPr>
          <w:rFonts w:cs="Arial"/>
          <w:b/>
          <w:color w:val="FF0000"/>
          <w:szCs w:val="24"/>
          <w:lang w:eastAsia="pt-BR"/>
        </w:rPr>
        <w:t>Escuta</w:t>
      </w:r>
      <w:r w:rsidRPr="00C66B6D">
        <w:rPr>
          <w:rFonts w:cs="Arial"/>
          <w:color w:val="FF0000"/>
          <w:szCs w:val="24"/>
          <w:lang w:eastAsia="pt-BR"/>
        </w:rPr>
        <w:t>,</w:t>
      </w:r>
      <w:proofErr w:type="gramEnd"/>
      <w:r w:rsidRPr="00C66B6D">
        <w:rPr>
          <w:rFonts w:cs="Arial"/>
          <w:color w:val="FF0000"/>
          <w:szCs w:val="24"/>
          <w:lang w:eastAsia="pt-BR"/>
        </w:rPr>
        <w:t xml:space="preserve"> 1994.</w:t>
      </w:r>
    </w:p>
    <w:p w:rsidR="00E73C67" w:rsidRPr="00C66B6D" w:rsidRDefault="00E73C67" w:rsidP="00E73C67">
      <w:pPr>
        <w:spacing w:after="0" w:line="240" w:lineRule="auto"/>
        <w:rPr>
          <w:rFonts w:cs="Arial"/>
          <w:color w:val="FF0000"/>
          <w:szCs w:val="24"/>
          <w:lang w:eastAsia="pt-BR"/>
        </w:rPr>
      </w:pPr>
    </w:p>
    <w:p w:rsidR="00B61944" w:rsidRPr="00C66B6D" w:rsidRDefault="00E73C67" w:rsidP="00E73C67">
      <w:pPr>
        <w:pStyle w:val="Textodecomentrio"/>
        <w:rPr>
          <w:rFonts w:cs="Arial"/>
          <w:color w:val="FF0000"/>
          <w:sz w:val="24"/>
          <w:szCs w:val="24"/>
        </w:rPr>
      </w:pPr>
      <w:r w:rsidRPr="00C66B6D">
        <w:rPr>
          <w:rFonts w:cs="Arial"/>
          <w:color w:val="FF0000"/>
          <w:sz w:val="24"/>
          <w:szCs w:val="24"/>
          <w:shd w:val="clear" w:color="auto" w:fill="FFFFFF"/>
        </w:rPr>
        <w:t>ZANARDI, Belisa Neves. </w:t>
      </w:r>
      <w:r w:rsidRPr="00C66B6D">
        <w:rPr>
          <w:rStyle w:val="Forte"/>
          <w:rFonts w:cs="Arial"/>
          <w:color w:val="FF0000"/>
          <w:sz w:val="24"/>
          <w:szCs w:val="24"/>
          <w:shd w:val="clear" w:color="auto" w:fill="FFFFFF"/>
        </w:rPr>
        <w:t xml:space="preserve">Concepções de </w:t>
      </w:r>
      <w:r w:rsidR="00DA45C2" w:rsidRPr="00C66B6D">
        <w:rPr>
          <w:rStyle w:val="Forte"/>
          <w:rFonts w:cs="Arial"/>
          <w:color w:val="FF0000"/>
          <w:sz w:val="24"/>
          <w:szCs w:val="24"/>
          <w:shd w:val="clear" w:color="auto" w:fill="FFFFFF"/>
        </w:rPr>
        <w:t>Educação Ambiental</w:t>
      </w:r>
      <w:r w:rsidRPr="00C66B6D">
        <w:rPr>
          <w:rStyle w:val="Forte"/>
          <w:rFonts w:cs="Arial"/>
          <w:color w:val="FF0000"/>
          <w:sz w:val="24"/>
          <w:szCs w:val="24"/>
          <w:shd w:val="clear" w:color="auto" w:fill="FFFFFF"/>
        </w:rPr>
        <w:t xml:space="preserve"> de </w:t>
      </w:r>
      <w:proofErr w:type="spellStart"/>
      <w:r w:rsidRPr="00C66B6D">
        <w:rPr>
          <w:rStyle w:val="Forte"/>
          <w:rFonts w:cs="Arial"/>
          <w:color w:val="FF0000"/>
          <w:sz w:val="24"/>
          <w:szCs w:val="24"/>
          <w:shd w:val="clear" w:color="auto" w:fill="FFFFFF"/>
        </w:rPr>
        <w:t>graduandas</w:t>
      </w:r>
      <w:proofErr w:type="spellEnd"/>
      <w:r w:rsidRPr="00C66B6D">
        <w:rPr>
          <w:rStyle w:val="Forte"/>
          <w:rFonts w:cs="Arial"/>
          <w:color w:val="FF0000"/>
          <w:sz w:val="24"/>
          <w:szCs w:val="24"/>
          <w:shd w:val="clear" w:color="auto" w:fill="FFFFFF"/>
        </w:rPr>
        <w:t xml:space="preserve"> em pedagogia. </w:t>
      </w:r>
      <w:r w:rsidRPr="00C66B6D">
        <w:rPr>
          <w:rFonts w:cs="Arial"/>
          <w:color w:val="FF0000"/>
          <w:sz w:val="24"/>
          <w:szCs w:val="24"/>
          <w:shd w:val="clear" w:color="auto" w:fill="FFFFFF"/>
        </w:rPr>
        <w:t xml:space="preserve">2010. 127 f. TCC (Graduação) - Curso de Pedagogia, Universidade </w:t>
      </w:r>
      <w:proofErr w:type="spellStart"/>
      <w:r w:rsidRPr="00C66B6D">
        <w:rPr>
          <w:rFonts w:cs="Arial"/>
          <w:color w:val="FF0000"/>
          <w:sz w:val="24"/>
          <w:szCs w:val="24"/>
          <w:shd w:val="clear" w:color="auto" w:fill="FFFFFF"/>
        </w:rPr>
        <w:t>Presbiter</w:t>
      </w:r>
      <w:proofErr w:type="spellEnd"/>
      <w:r w:rsidRPr="00C66B6D">
        <w:rPr>
          <w:rFonts w:cs="Arial"/>
          <w:color w:val="FF0000"/>
          <w:sz w:val="24"/>
          <w:szCs w:val="24"/>
          <w:shd w:val="clear" w:color="auto" w:fill="FFFFFF"/>
        </w:rPr>
        <w:t>.</w:t>
      </w:r>
    </w:p>
    <w:p w:rsidR="00B61944" w:rsidRPr="00C66B6D" w:rsidRDefault="00B61944" w:rsidP="00DD3080">
      <w:pPr>
        <w:pStyle w:val="Textodecomentrio"/>
        <w:rPr>
          <w:rFonts w:cs="Arial"/>
          <w:color w:val="FF0000"/>
        </w:rPr>
      </w:pPr>
    </w:p>
    <w:p w:rsidR="00B61944" w:rsidRPr="00C66B6D" w:rsidRDefault="00B61944" w:rsidP="00DD3080">
      <w:pPr>
        <w:pStyle w:val="Textodecomentrio"/>
        <w:rPr>
          <w:rFonts w:cs="Arial"/>
          <w:color w:val="FF0000"/>
        </w:rPr>
      </w:pPr>
    </w:p>
    <w:p w:rsidR="00B61944" w:rsidRPr="00C66B6D" w:rsidRDefault="00B61944" w:rsidP="00DD3080">
      <w:pPr>
        <w:pStyle w:val="Textodecomentrio"/>
        <w:rPr>
          <w:rFonts w:cs="Arial"/>
          <w:color w:val="FF0000"/>
        </w:rPr>
      </w:pPr>
    </w:p>
    <w:p w:rsidR="00B61944" w:rsidRPr="00E41E0E" w:rsidRDefault="00B61944" w:rsidP="00DD3080">
      <w:pPr>
        <w:pStyle w:val="Textodecomentrio"/>
        <w:rPr>
          <w:rFonts w:cs="Arial"/>
          <w:color w:val="000000" w:themeColor="text1"/>
        </w:rPr>
      </w:pPr>
    </w:p>
    <w:p w:rsidR="00B61944" w:rsidRPr="00E41E0E" w:rsidRDefault="00B61944" w:rsidP="00DD3080">
      <w:pPr>
        <w:pStyle w:val="Textodecomentrio"/>
        <w:rPr>
          <w:rFonts w:cs="Arial"/>
          <w:color w:val="000000" w:themeColor="text1"/>
        </w:rPr>
      </w:pPr>
    </w:p>
    <w:p w:rsidR="00B61944" w:rsidRPr="00E41E0E" w:rsidRDefault="00B61944" w:rsidP="00DD3080">
      <w:pPr>
        <w:pStyle w:val="Textodecomentrio"/>
        <w:rPr>
          <w:rFonts w:cs="Arial"/>
          <w:color w:val="000000" w:themeColor="text1"/>
        </w:rPr>
      </w:pPr>
    </w:p>
    <w:p w:rsidR="00B61944" w:rsidRPr="00E41E0E" w:rsidRDefault="00B61944" w:rsidP="00DD3080">
      <w:pPr>
        <w:pStyle w:val="Textodecomentrio"/>
        <w:rPr>
          <w:rFonts w:cs="Arial"/>
          <w:color w:val="000000" w:themeColor="text1"/>
        </w:rPr>
      </w:pPr>
    </w:p>
    <w:p w:rsidR="00B61944" w:rsidRPr="00E41E0E" w:rsidRDefault="00B61944" w:rsidP="00DD3080">
      <w:pPr>
        <w:pStyle w:val="Textodecomentrio"/>
        <w:rPr>
          <w:rFonts w:cs="Arial"/>
          <w:color w:val="000000" w:themeColor="text1"/>
        </w:rPr>
      </w:pPr>
    </w:p>
    <w:p w:rsidR="00B61944" w:rsidRPr="00E41E0E" w:rsidRDefault="00B61944" w:rsidP="00DD3080">
      <w:pPr>
        <w:pStyle w:val="Textodecomentrio"/>
        <w:rPr>
          <w:rFonts w:cs="Arial"/>
          <w:color w:val="000000" w:themeColor="text1"/>
        </w:rPr>
      </w:pPr>
    </w:p>
    <w:p w:rsidR="00B61944" w:rsidRPr="00E41E0E" w:rsidRDefault="00B61944" w:rsidP="00DD3080">
      <w:pPr>
        <w:pStyle w:val="Textodecomentrio"/>
        <w:rPr>
          <w:rFonts w:cs="Arial"/>
          <w:color w:val="000000" w:themeColor="text1"/>
        </w:rPr>
      </w:pPr>
    </w:p>
    <w:p w:rsidR="00B61944" w:rsidRPr="00E41E0E" w:rsidRDefault="00B61944" w:rsidP="00DD3080">
      <w:pPr>
        <w:pStyle w:val="Textodecomentrio"/>
        <w:rPr>
          <w:rFonts w:cs="Arial"/>
          <w:color w:val="000000" w:themeColor="text1"/>
        </w:rPr>
      </w:pPr>
    </w:p>
    <w:p w:rsidR="00B61944" w:rsidRPr="00E41E0E" w:rsidRDefault="00B61944" w:rsidP="00DD3080">
      <w:pPr>
        <w:pStyle w:val="Textodecomentrio"/>
        <w:rPr>
          <w:rFonts w:cs="Arial"/>
          <w:color w:val="000000" w:themeColor="text1"/>
        </w:rPr>
      </w:pPr>
    </w:p>
    <w:p w:rsidR="00B61944" w:rsidRPr="00E41E0E" w:rsidRDefault="00B61944" w:rsidP="00DD3080">
      <w:pPr>
        <w:pStyle w:val="Textodecomentrio"/>
        <w:rPr>
          <w:rFonts w:cs="Arial"/>
          <w:color w:val="000000" w:themeColor="text1"/>
          <w:sz w:val="24"/>
        </w:rPr>
      </w:pPr>
    </w:p>
    <w:p w:rsidR="00B61944" w:rsidRPr="00E41E0E" w:rsidRDefault="00B61944" w:rsidP="00DD3080">
      <w:pPr>
        <w:pStyle w:val="Textodecomentrio"/>
        <w:rPr>
          <w:rFonts w:cs="Arial"/>
          <w:color w:val="000000" w:themeColor="text1"/>
          <w:sz w:val="24"/>
        </w:rPr>
      </w:pPr>
    </w:p>
    <w:p w:rsidR="00B61944" w:rsidRPr="00E41E0E" w:rsidRDefault="00B61944" w:rsidP="00DD3080">
      <w:pPr>
        <w:pStyle w:val="Textodecomentrio"/>
        <w:rPr>
          <w:rFonts w:cs="Arial"/>
          <w:color w:val="000000" w:themeColor="text1"/>
          <w:sz w:val="24"/>
        </w:rPr>
      </w:pPr>
    </w:p>
    <w:p w:rsidR="00B61944" w:rsidRPr="00E41E0E" w:rsidRDefault="00B61944" w:rsidP="00DD3080">
      <w:pPr>
        <w:pStyle w:val="Textodecomentrio"/>
        <w:rPr>
          <w:rFonts w:cs="Arial"/>
          <w:color w:val="000000" w:themeColor="text1"/>
          <w:sz w:val="24"/>
        </w:rPr>
      </w:pPr>
    </w:p>
    <w:p w:rsidR="00B61944" w:rsidRPr="00E41E0E" w:rsidRDefault="00B61944" w:rsidP="00DD3080">
      <w:pPr>
        <w:pStyle w:val="Textodecomentrio"/>
        <w:rPr>
          <w:rFonts w:cs="Arial"/>
          <w:color w:val="000000" w:themeColor="text1"/>
          <w:sz w:val="24"/>
        </w:rPr>
      </w:pPr>
    </w:p>
    <w:p w:rsidR="00B61944" w:rsidRPr="00E41E0E" w:rsidRDefault="00B61944" w:rsidP="00DD3080">
      <w:pPr>
        <w:pStyle w:val="Textodecomentrio"/>
        <w:rPr>
          <w:rFonts w:cs="Arial"/>
          <w:color w:val="000000" w:themeColor="text1"/>
          <w:sz w:val="24"/>
        </w:rPr>
      </w:pPr>
    </w:p>
    <w:p w:rsidR="00B61944" w:rsidRPr="00E41E0E" w:rsidRDefault="00B61944" w:rsidP="00DD3080">
      <w:pPr>
        <w:pStyle w:val="Textodecomentrio"/>
        <w:rPr>
          <w:rFonts w:cs="Arial"/>
          <w:color w:val="000000" w:themeColor="text1"/>
          <w:sz w:val="24"/>
        </w:rPr>
      </w:pPr>
    </w:p>
    <w:p w:rsidR="00B61944" w:rsidRPr="00E41E0E" w:rsidRDefault="00B61944" w:rsidP="00DD3080">
      <w:pPr>
        <w:pStyle w:val="Textodecomentrio"/>
        <w:rPr>
          <w:rFonts w:cs="Arial"/>
          <w:color w:val="000000" w:themeColor="text1"/>
          <w:sz w:val="24"/>
        </w:rPr>
      </w:pPr>
    </w:p>
    <w:p w:rsidR="00B61944" w:rsidRPr="00E41E0E" w:rsidRDefault="00B61944" w:rsidP="00DD3080">
      <w:pPr>
        <w:pStyle w:val="Textodecomentrio"/>
        <w:rPr>
          <w:rFonts w:cs="Arial"/>
          <w:color w:val="000000" w:themeColor="text1"/>
          <w:sz w:val="24"/>
        </w:rPr>
      </w:pPr>
    </w:p>
    <w:p w:rsidR="00B61944" w:rsidRPr="00E41E0E" w:rsidRDefault="00B61944" w:rsidP="00DD3080">
      <w:pPr>
        <w:pStyle w:val="Textodecomentrio"/>
        <w:rPr>
          <w:rFonts w:cs="Arial"/>
          <w:color w:val="000000" w:themeColor="text1"/>
          <w:sz w:val="24"/>
        </w:rPr>
      </w:pPr>
    </w:p>
    <w:p w:rsidR="00B61944" w:rsidRPr="00E41E0E" w:rsidRDefault="00B61944" w:rsidP="00DD3080">
      <w:pPr>
        <w:pStyle w:val="Textodecomentrio"/>
        <w:rPr>
          <w:rFonts w:cs="Arial"/>
          <w:color w:val="000000" w:themeColor="text1"/>
          <w:sz w:val="24"/>
        </w:rPr>
      </w:pPr>
    </w:p>
    <w:p w:rsidR="00B61944" w:rsidRPr="00E41E0E" w:rsidRDefault="00B61944" w:rsidP="00DD3080">
      <w:pPr>
        <w:pStyle w:val="Textodecomentrio"/>
        <w:rPr>
          <w:rFonts w:cs="Arial"/>
          <w:color w:val="000000" w:themeColor="text1"/>
          <w:sz w:val="24"/>
        </w:rPr>
      </w:pPr>
    </w:p>
    <w:p w:rsidR="00B61944" w:rsidRPr="00E41E0E" w:rsidRDefault="00B61944" w:rsidP="00DD3080">
      <w:pPr>
        <w:pStyle w:val="Textodecomentrio"/>
        <w:rPr>
          <w:rFonts w:cs="Arial"/>
          <w:color w:val="000000" w:themeColor="text1"/>
          <w:sz w:val="24"/>
        </w:rPr>
      </w:pPr>
    </w:p>
    <w:p w:rsidR="00205B19" w:rsidRPr="00E41E0E" w:rsidRDefault="00205B19" w:rsidP="00DD3080">
      <w:pPr>
        <w:pStyle w:val="Textodecomentrio"/>
        <w:rPr>
          <w:rFonts w:cs="Arial"/>
          <w:color w:val="000000" w:themeColor="text1"/>
          <w:sz w:val="24"/>
        </w:rPr>
      </w:pPr>
    </w:p>
    <w:p w:rsidR="00E73C67" w:rsidRPr="00E41E0E" w:rsidRDefault="00E73C67" w:rsidP="00DD3080">
      <w:pPr>
        <w:pStyle w:val="Textodecomentrio"/>
        <w:rPr>
          <w:rFonts w:cs="Arial"/>
          <w:color w:val="000000" w:themeColor="text1"/>
          <w:sz w:val="24"/>
        </w:rPr>
      </w:pPr>
    </w:p>
    <w:p w:rsidR="00B61944" w:rsidRPr="00E41E0E" w:rsidRDefault="00B61944" w:rsidP="00DD3080">
      <w:pPr>
        <w:spacing w:after="0"/>
        <w:jc w:val="center"/>
        <w:rPr>
          <w:rFonts w:cs="Arial"/>
          <w:color w:val="000000" w:themeColor="text1"/>
          <w:szCs w:val="24"/>
        </w:rPr>
      </w:pPr>
      <w:r w:rsidRPr="00E41E0E">
        <w:rPr>
          <w:rFonts w:cs="Arial"/>
          <w:noProof/>
          <w:color w:val="000000" w:themeColor="text1"/>
          <w:lang w:eastAsia="pt-BR"/>
        </w:rPr>
        <w:lastRenderedPageBreak/>
        <w:drawing>
          <wp:inline distT="0" distB="0" distL="0" distR="0">
            <wp:extent cx="2668905" cy="542290"/>
            <wp:effectExtent l="1905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 cstate="print"/>
                    <a:srcRect/>
                    <a:stretch>
                      <a:fillRect/>
                    </a:stretch>
                  </pic:blipFill>
                  <pic:spPr bwMode="auto">
                    <a:xfrm>
                      <a:off x="0" y="0"/>
                      <a:ext cx="2668905" cy="542290"/>
                    </a:xfrm>
                    <a:prstGeom prst="rect">
                      <a:avLst/>
                    </a:prstGeom>
                    <a:noFill/>
                    <a:ln w="9525">
                      <a:noFill/>
                      <a:miter lim="800000"/>
                      <a:headEnd/>
                      <a:tailEnd/>
                    </a:ln>
                  </pic:spPr>
                </pic:pic>
              </a:graphicData>
            </a:graphic>
          </wp:inline>
        </w:drawing>
      </w:r>
    </w:p>
    <w:p w:rsidR="00B61944" w:rsidRPr="00E41E0E" w:rsidRDefault="00B61944" w:rsidP="00DD3080">
      <w:pPr>
        <w:spacing w:after="0" w:line="360" w:lineRule="auto"/>
        <w:jc w:val="center"/>
        <w:rPr>
          <w:rFonts w:cs="Arial"/>
          <w:b/>
          <w:color w:val="000000" w:themeColor="text1"/>
          <w:szCs w:val="24"/>
        </w:rPr>
      </w:pPr>
      <w:r w:rsidRPr="00E41E0E">
        <w:rPr>
          <w:rFonts w:cs="Arial"/>
          <w:b/>
          <w:color w:val="000000" w:themeColor="text1"/>
          <w:szCs w:val="24"/>
        </w:rPr>
        <w:t>APENDICE A – UNIDADE DIDÁTICA</w:t>
      </w:r>
    </w:p>
    <w:p w:rsidR="00B61944" w:rsidRPr="00E41E0E" w:rsidRDefault="00B61944" w:rsidP="00DD3080">
      <w:pPr>
        <w:spacing w:after="0" w:line="360" w:lineRule="auto"/>
        <w:rPr>
          <w:rFonts w:cs="Arial"/>
          <w:color w:val="000000" w:themeColor="text1"/>
          <w:szCs w:val="24"/>
        </w:rPr>
      </w:pPr>
      <w:r w:rsidRPr="00E41E0E">
        <w:rPr>
          <w:rFonts w:cs="Arial"/>
          <w:noProof/>
          <w:color w:val="000000" w:themeColor="text1"/>
          <w:szCs w:val="24"/>
          <w:lang w:eastAsia="pt-BR"/>
        </w:rPr>
        <w:drawing>
          <wp:inline distT="0" distB="0" distL="0" distR="0">
            <wp:extent cx="5759491" cy="7868093"/>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srcRect l="26534" t="30678" r="25705" b="11505"/>
                    <a:stretch>
                      <a:fillRect/>
                    </a:stretch>
                  </pic:blipFill>
                  <pic:spPr bwMode="auto">
                    <a:xfrm>
                      <a:off x="0" y="0"/>
                      <a:ext cx="5767276" cy="7878728"/>
                    </a:xfrm>
                    <a:prstGeom prst="rect">
                      <a:avLst/>
                    </a:prstGeom>
                    <a:noFill/>
                    <a:ln w="9525">
                      <a:noFill/>
                      <a:miter lim="800000"/>
                      <a:headEnd/>
                      <a:tailEnd/>
                    </a:ln>
                  </pic:spPr>
                </pic:pic>
              </a:graphicData>
            </a:graphic>
          </wp:inline>
        </w:drawing>
      </w:r>
    </w:p>
    <w:p w:rsidR="00B61944" w:rsidRPr="00E41E0E" w:rsidRDefault="00B61944" w:rsidP="00DD3080">
      <w:pPr>
        <w:spacing w:after="0" w:line="360" w:lineRule="auto"/>
        <w:jc w:val="center"/>
        <w:rPr>
          <w:rFonts w:cs="Arial"/>
          <w:b/>
          <w:color w:val="000000" w:themeColor="text1"/>
          <w:szCs w:val="24"/>
        </w:rPr>
      </w:pPr>
      <w:r w:rsidRPr="00E41E0E">
        <w:rPr>
          <w:rFonts w:cs="Arial"/>
          <w:b/>
          <w:color w:val="000000" w:themeColor="text1"/>
          <w:szCs w:val="24"/>
        </w:rPr>
        <w:lastRenderedPageBreak/>
        <w:t>APÊNDICE B – MODELO DE PLANO DE AULA</w:t>
      </w:r>
    </w:p>
    <w:p w:rsidR="00B61944" w:rsidRPr="00E41E0E" w:rsidRDefault="00B61944" w:rsidP="00DD3080">
      <w:pPr>
        <w:spacing w:after="0"/>
        <w:rPr>
          <w:rFonts w:cs="Arial"/>
          <w:b/>
          <w:color w:val="000000" w:themeColor="text1"/>
        </w:rPr>
      </w:pPr>
    </w:p>
    <w:tbl>
      <w:tblPr>
        <w:tblW w:w="89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3673"/>
        <w:gridCol w:w="2501"/>
        <w:gridCol w:w="2392"/>
        <w:gridCol w:w="386"/>
      </w:tblGrid>
      <w:tr w:rsidR="00E41E0E" w:rsidRPr="00E41E0E" w:rsidTr="001363F3">
        <w:trPr>
          <w:cantSplit/>
          <w:trHeight w:val="949"/>
        </w:trPr>
        <w:tc>
          <w:tcPr>
            <w:tcW w:w="3673" w:type="dxa"/>
            <w:tcBorders>
              <w:top w:val="double" w:sz="4" w:space="0" w:color="auto"/>
              <w:left w:val="double" w:sz="4" w:space="0" w:color="auto"/>
              <w:bottom w:val="double" w:sz="4" w:space="0" w:color="auto"/>
              <w:right w:val="double" w:sz="4" w:space="0" w:color="auto"/>
            </w:tcBorders>
            <w:vAlign w:val="center"/>
          </w:tcPr>
          <w:p w:rsidR="00B61944" w:rsidRPr="00E41E0E" w:rsidRDefault="00B61944" w:rsidP="00DD3080">
            <w:pPr>
              <w:pStyle w:val="Cabealho"/>
              <w:spacing w:line="360" w:lineRule="auto"/>
              <w:rPr>
                <w:rFonts w:ascii="Arial" w:hAnsi="Arial" w:cs="Arial"/>
                <w:b/>
                <w:noProof/>
                <w:color w:val="000000" w:themeColor="text1"/>
                <w:sz w:val="24"/>
                <w:szCs w:val="24"/>
              </w:rPr>
            </w:pPr>
            <w:r w:rsidRPr="00E41E0E">
              <w:rPr>
                <w:rFonts w:ascii="Arial" w:hAnsi="Arial" w:cs="Arial"/>
                <w:b/>
                <w:noProof/>
                <w:color w:val="000000" w:themeColor="text1"/>
                <w:sz w:val="24"/>
                <w:szCs w:val="24"/>
              </w:rPr>
              <w:t>Público / Faixa Etária: 9 a 16 anos</w:t>
            </w:r>
          </w:p>
        </w:tc>
        <w:tc>
          <w:tcPr>
            <w:tcW w:w="2500" w:type="dxa"/>
            <w:tcBorders>
              <w:top w:val="double" w:sz="4" w:space="0" w:color="auto"/>
              <w:left w:val="double" w:sz="4" w:space="0" w:color="auto"/>
              <w:bottom w:val="double" w:sz="4" w:space="0" w:color="auto"/>
              <w:right w:val="double" w:sz="4" w:space="0" w:color="auto"/>
            </w:tcBorders>
            <w:vAlign w:val="center"/>
          </w:tcPr>
          <w:p w:rsidR="00B61944" w:rsidRPr="00E41E0E" w:rsidRDefault="00B61944" w:rsidP="00DD3080">
            <w:pPr>
              <w:pStyle w:val="Cabealho"/>
              <w:spacing w:line="360" w:lineRule="auto"/>
              <w:rPr>
                <w:rFonts w:ascii="Arial" w:hAnsi="Arial" w:cs="Arial"/>
                <w:b/>
                <w:noProof/>
                <w:color w:val="000000" w:themeColor="text1"/>
                <w:sz w:val="24"/>
                <w:szCs w:val="24"/>
              </w:rPr>
            </w:pPr>
            <w:r w:rsidRPr="00E41E0E">
              <w:rPr>
                <w:rFonts w:ascii="Arial" w:hAnsi="Arial" w:cs="Arial"/>
                <w:b/>
                <w:noProof/>
                <w:color w:val="000000" w:themeColor="text1"/>
                <w:sz w:val="24"/>
                <w:szCs w:val="24"/>
              </w:rPr>
              <w:t>Modalidade: futebol</w:t>
            </w:r>
          </w:p>
        </w:tc>
        <w:tc>
          <w:tcPr>
            <w:tcW w:w="2778" w:type="dxa"/>
            <w:gridSpan w:val="2"/>
            <w:tcBorders>
              <w:top w:val="double" w:sz="4" w:space="0" w:color="auto"/>
              <w:left w:val="double" w:sz="4" w:space="0" w:color="auto"/>
              <w:bottom w:val="double" w:sz="4" w:space="0" w:color="auto"/>
              <w:right w:val="double" w:sz="4" w:space="0" w:color="auto"/>
            </w:tcBorders>
            <w:vAlign w:val="center"/>
          </w:tcPr>
          <w:p w:rsidR="00B61944" w:rsidRPr="00E41E0E" w:rsidRDefault="00B61944" w:rsidP="00DD3080">
            <w:pPr>
              <w:pStyle w:val="Cabealho"/>
              <w:spacing w:line="360" w:lineRule="auto"/>
              <w:rPr>
                <w:rFonts w:ascii="Arial" w:hAnsi="Arial" w:cs="Arial"/>
                <w:b/>
                <w:noProof/>
                <w:color w:val="000000" w:themeColor="text1"/>
                <w:sz w:val="24"/>
                <w:szCs w:val="24"/>
              </w:rPr>
            </w:pPr>
            <w:r w:rsidRPr="00E41E0E">
              <w:rPr>
                <w:rFonts w:ascii="Arial" w:hAnsi="Arial" w:cs="Arial"/>
                <w:b/>
                <w:noProof/>
                <w:color w:val="000000" w:themeColor="text1"/>
                <w:sz w:val="24"/>
                <w:szCs w:val="24"/>
              </w:rPr>
              <w:t xml:space="preserve">Professor(a): </w:t>
            </w:r>
          </w:p>
          <w:p w:rsidR="00B61944" w:rsidRPr="00E41E0E" w:rsidRDefault="00B61944" w:rsidP="00DD3080">
            <w:pPr>
              <w:pStyle w:val="Cabealho"/>
              <w:spacing w:line="360" w:lineRule="auto"/>
              <w:rPr>
                <w:rFonts w:ascii="Arial" w:hAnsi="Arial" w:cs="Arial"/>
                <w:b/>
                <w:noProof/>
                <w:color w:val="000000" w:themeColor="text1"/>
                <w:sz w:val="24"/>
                <w:szCs w:val="24"/>
              </w:rPr>
            </w:pPr>
            <w:r w:rsidRPr="00E41E0E">
              <w:rPr>
                <w:rFonts w:ascii="Arial" w:hAnsi="Arial" w:cs="Arial"/>
                <w:b/>
                <w:noProof/>
                <w:color w:val="000000" w:themeColor="text1"/>
                <w:sz w:val="24"/>
                <w:szCs w:val="24"/>
              </w:rPr>
              <w:t>Nailton Cerqueira de Souza</w:t>
            </w:r>
          </w:p>
        </w:tc>
      </w:tr>
      <w:tr w:rsidR="00E41E0E" w:rsidRPr="00E41E0E" w:rsidTr="001363F3">
        <w:trPr>
          <w:cantSplit/>
          <w:trHeight w:val="982"/>
        </w:trPr>
        <w:tc>
          <w:tcPr>
            <w:tcW w:w="6174" w:type="dxa"/>
            <w:gridSpan w:val="2"/>
            <w:tcBorders>
              <w:top w:val="double" w:sz="4" w:space="0" w:color="auto"/>
              <w:left w:val="double" w:sz="4" w:space="0" w:color="auto"/>
              <w:bottom w:val="double" w:sz="4" w:space="0" w:color="auto"/>
              <w:right w:val="double" w:sz="4" w:space="0" w:color="auto"/>
            </w:tcBorders>
            <w:vAlign w:val="center"/>
          </w:tcPr>
          <w:p w:rsidR="00B61944" w:rsidRPr="00E41E0E" w:rsidRDefault="00B61944" w:rsidP="00DD3080">
            <w:pPr>
              <w:spacing w:after="0"/>
              <w:rPr>
                <w:rFonts w:cs="Arial"/>
                <w:color w:val="000000" w:themeColor="text1"/>
                <w:szCs w:val="24"/>
              </w:rPr>
            </w:pPr>
            <w:r w:rsidRPr="00E41E0E">
              <w:rPr>
                <w:rFonts w:cs="Arial"/>
                <w:b/>
                <w:noProof/>
                <w:color w:val="000000" w:themeColor="text1"/>
                <w:szCs w:val="24"/>
              </w:rPr>
              <w:t xml:space="preserve">Tema </w:t>
            </w:r>
            <w:r w:rsidR="00E9539C">
              <w:rPr>
                <w:rFonts w:cs="Arial"/>
                <w:b/>
                <w:noProof/>
                <w:color w:val="000000" w:themeColor="text1"/>
                <w:szCs w:val="24"/>
              </w:rPr>
              <w:t>socioambiental</w:t>
            </w:r>
            <w:r w:rsidRPr="00E41E0E">
              <w:rPr>
                <w:rFonts w:cs="Arial"/>
                <w:b/>
                <w:noProof/>
                <w:color w:val="000000" w:themeColor="text1"/>
                <w:szCs w:val="24"/>
              </w:rPr>
              <w:t xml:space="preserve">: </w:t>
            </w:r>
            <w:r w:rsidRPr="00E41E0E">
              <w:rPr>
                <w:rFonts w:cs="Arial"/>
                <w:noProof/>
                <w:color w:val="000000" w:themeColor="text1"/>
                <w:szCs w:val="24"/>
              </w:rPr>
              <w:t>Torneio de futebol sociambiental.</w:t>
            </w:r>
          </w:p>
        </w:tc>
        <w:tc>
          <w:tcPr>
            <w:tcW w:w="2778" w:type="dxa"/>
            <w:gridSpan w:val="2"/>
            <w:tcBorders>
              <w:top w:val="double" w:sz="4" w:space="0" w:color="auto"/>
              <w:left w:val="double" w:sz="4" w:space="0" w:color="auto"/>
              <w:bottom w:val="double" w:sz="4" w:space="0" w:color="auto"/>
              <w:right w:val="double" w:sz="4" w:space="0" w:color="auto"/>
            </w:tcBorders>
            <w:vAlign w:val="center"/>
          </w:tcPr>
          <w:p w:rsidR="00B61944" w:rsidRPr="00E41E0E" w:rsidRDefault="00B61944" w:rsidP="00DD3080">
            <w:pPr>
              <w:pStyle w:val="Cabealho"/>
              <w:spacing w:line="360" w:lineRule="auto"/>
              <w:rPr>
                <w:rFonts w:ascii="Arial" w:hAnsi="Arial" w:cs="Arial"/>
                <w:b/>
                <w:noProof/>
                <w:color w:val="000000" w:themeColor="text1"/>
                <w:sz w:val="24"/>
                <w:szCs w:val="24"/>
              </w:rPr>
            </w:pPr>
            <w:r w:rsidRPr="00E41E0E">
              <w:rPr>
                <w:rFonts w:ascii="Arial" w:hAnsi="Arial" w:cs="Arial"/>
                <w:b/>
                <w:noProof/>
                <w:color w:val="000000" w:themeColor="text1"/>
                <w:sz w:val="24"/>
                <w:szCs w:val="24"/>
              </w:rPr>
              <w:t xml:space="preserve">Tempo da aula: 90 min </w:t>
            </w:r>
          </w:p>
        </w:tc>
      </w:tr>
      <w:tr w:rsidR="00E41E0E" w:rsidRPr="00E41E0E" w:rsidTr="001363F3">
        <w:trPr>
          <w:cantSplit/>
          <w:trHeight w:val="183"/>
        </w:trPr>
        <w:tc>
          <w:tcPr>
            <w:tcW w:w="8952" w:type="dxa"/>
            <w:gridSpan w:val="4"/>
            <w:tcBorders>
              <w:top w:val="double" w:sz="4" w:space="0" w:color="auto"/>
              <w:left w:val="double" w:sz="4" w:space="0" w:color="auto"/>
              <w:bottom w:val="double" w:sz="4" w:space="0" w:color="auto"/>
              <w:right w:val="double" w:sz="4" w:space="0" w:color="auto"/>
            </w:tcBorders>
            <w:shd w:val="clear" w:color="auto" w:fill="D9D9D9"/>
            <w:vAlign w:val="center"/>
          </w:tcPr>
          <w:p w:rsidR="00B61944" w:rsidRPr="00E41E0E" w:rsidRDefault="00B61944" w:rsidP="00DD3080">
            <w:pPr>
              <w:pStyle w:val="Cabealho"/>
              <w:spacing w:line="360" w:lineRule="auto"/>
              <w:rPr>
                <w:rFonts w:ascii="Arial" w:hAnsi="Arial" w:cs="Arial"/>
                <w:b/>
                <w:noProof/>
                <w:color w:val="000000" w:themeColor="text1"/>
                <w:sz w:val="24"/>
                <w:szCs w:val="24"/>
              </w:rPr>
            </w:pPr>
            <w:r w:rsidRPr="00E41E0E">
              <w:rPr>
                <w:rFonts w:ascii="Arial" w:hAnsi="Arial" w:cs="Arial"/>
                <w:b/>
                <w:noProof/>
                <w:color w:val="000000" w:themeColor="text1"/>
                <w:sz w:val="24"/>
                <w:szCs w:val="24"/>
              </w:rPr>
              <w:t>OBJETIVO(S):</w:t>
            </w:r>
          </w:p>
        </w:tc>
      </w:tr>
      <w:tr w:rsidR="00E41E0E" w:rsidRPr="00E41E0E" w:rsidTr="001363F3">
        <w:trPr>
          <w:cantSplit/>
          <w:trHeight w:val="663"/>
        </w:trPr>
        <w:tc>
          <w:tcPr>
            <w:tcW w:w="8952" w:type="dxa"/>
            <w:gridSpan w:val="4"/>
            <w:tcBorders>
              <w:top w:val="double" w:sz="4" w:space="0" w:color="auto"/>
              <w:left w:val="double" w:sz="4" w:space="0" w:color="auto"/>
              <w:bottom w:val="double" w:sz="4" w:space="0" w:color="auto"/>
              <w:right w:val="double" w:sz="4" w:space="0" w:color="auto"/>
            </w:tcBorders>
            <w:vAlign w:val="center"/>
          </w:tcPr>
          <w:p w:rsidR="00B61944" w:rsidRPr="00E41E0E" w:rsidRDefault="00B61944" w:rsidP="00DD3080">
            <w:pPr>
              <w:spacing w:after="0"/>
              <w:rPr>
                <w:rFonts w:cs="Arial"/>
                <w:color w:val="000000" w:themeColor="text1"/>
                <w:szCs w:val="24"/>
              </w:rPr>
            </w:pPr>
            <w:r w:rsidRPr="00E41E0E">
              <w:rPr>
                <w:rFonts w:cs="Arial"/>
                <w:color w:val="000000" w:themeColor="text1"/>
                <w:szCs w:val="24"/>
              </w:rPr>
              <w:t>Esportivo: Proporcionar aos alunos conhecimentos e vivências sobre um torneio de futebol.</w:t>
            </w:r>
          </w:p>
        </w:tc>
      </w:tr>
      <w:tr w:rsidR="00E41E0E" w:rsidRPr="00E41E0E" w:rsidTr="001363F3">
        <w:trPr>
          <w:cantSplit/>
          <w:trHeight w:val="287"/>
        </w:trPr>
        <w:tc>
          <w:tcPr>
            <w:tcW w:w="8952" w:type="dxa"/>
            <w:gridSpan w:val="4"/>
            <w:tcBorders>
              <w:top w:val="double" w:sz="4" w:space="0" w:color="auto"/>
              <w:left w:val="double" w:sz="4" w:space="0" w:color="auto"/>
              <w:bottom w:val="double" w:sz="4" w:space="0" w:color="auto"/>
              <w:right w:val="double" w:sz="4" w:space="0" w:color="auto"/>
            </w:tcBorders>
            <w:shd w:val="clear" w:color="auto" w:fill="D9D9D9"/>
            <w:vAlign w:val="center"/>
          </w:tcPr>
          <w:p w:rsidR="00B61944" w:rsidRPr="00E41E0E" w:rsidRDefault="00B61944" w:rsidP="00DD3080">
            <w:pPr>
              <w:pStyle w:val="Cabealho"/>
              <w:spacing w:line="360" w:lineRule="auto"/>
              <w:rPr>
                <w:rFonts w:ascii="Arial" w:hAnsi="Arial" w:cs="Arial"/>
                <w:b/>
                <w:noProof/>
                <w:color w:val="000000" w:themeColor="text1"/>
                <w:sz w:val="24"/>
                <w:szCs w:val="24"/>
              </w:rPr>
            </w:pPr>
            <w:r w:rsidRPr="00E41E0E">
              <w:rPr>
                <w:rFonts w:ascii="Arial" w:hAnsi="Arial" w:cs="Arial"/>
                <w:b/>
                <w:noProof/>
                <w:color w:val="000000" w:themeColor="text1"/>
                <w:sz w:val="24"/>
                <w:szCs w:val="24"/>
              </w:rPr>
              <w:t>DESCRIÇÃO DA AULA / SEQUÊNCIA DE ATIVIDADES:</w:t>
            </w:r>
          </w:p>
        </w:tc>
      </w:tr>
      <w:tr w:rsidR="00E41E0E" w:rsidRPr="00E41E0E" w:rsidTr="001363F3">
        <w:trPr>
          <w:cantSplit/>
          <w:trHeight w:val="781"/>
        </w:trPr>
        <w:tc>
          <w:tcPr>
            <w:tcW w:w="8952" w:type="dxa"/>
            <w:gridSpan w:val="4"/>
            <w:tcBorders>
              <w:top w:val="double" w:sz="4" w:space="0" w:color="auto"/>
              <w:left w:val="double" w:sz="4" w:space="0" w:color="auto"/>
              <w:right w:val="double" w:sz="4" w:space="0" w:color="auto"/>
            </w:tcBorders>
            <w:vAlign w:val="center"/>
          </w:tcPr>
          <w:p w:rsidR="00B61944" w:rsidRPr="00E41E0E" w:rsidRDefault="00B61944" w:rsidP="00DD3080">
            <w:pPr>
              <w:spacing w:after="0"/>
              <w:rPr>
                <w:rFonts w:cs="Arial"/>
                <w:b/>
                <w:noProof/>
                <w:color w:val="000000" w:themeColor="text1"/>
                <w:szCs w:val="24"/>
              </w:rPr>
            </w:pPr>
            <w:r w:rsidRPr="00E41E0E">
              <w:rPr>
                <w:rFonts w:cs="Arial"/>
                <w:b/>
                <w:noProof/>
                <w:color w:val="000000" w:themeColor="text1"/>
                <w:szCs w:val="24"/>
              </w:rPr>
              <w:t xml:space="preserve">1º MOMENTO –  TORNEIO DE FUTEBOL SOCIAMBIENTAL  </w:t>
            </w:r>
          </w:p>
          <w:p w:rsidR="00B61944" w:rsidRPr="00E41E0E" w:rsidRDefault="00B61944" w:rsidP="00DD3080">
            <w:pPr>
              <w:spacing w:after="0"/>
              <w:rPr>
                <w:rFonts w:cs="Arial"/>
                <w:color w:val="000000" w:themeColor="text1"/>
                <w:szCs w:val="24"/>
              </w:rPr>
            </w:pPr>
            <w:r w:rsidRPr="00E41E0E">
              <w:rPr>
                <w:rFonts w:cs="Arial"/>
                <w:b/>
                <w:noProof/>
                <w:color w:val="000000" w:themeColor="text1"/>
                <w:szCs w:val="24"/>
              </w:rPr>
              <w:t xml:space="preserve">2º MOMENTO – FINAL                                                                     </w:t>
            </w:r>
          </w:p>
        </w:tc>
      </w:tr>
      <w:tr w:rsidR="00E41E0E" w:rsidRPr="00E41E0E" w:rsidTr="001363F3">
        <w:trPr>
          <w:cantSplit/>
          <w:trHeight w:val="340"/>
        </w:trPr>
        <w:tc>
          <w:tcPr>
            <w:tcW w:w="8566" w:type="dxa"/>
            <w:gridSpan w:val="3"/>
            <w:tcBorders>
              <w:top w:val="double" w:sz="4" w:space="0" w:color="auto"/>
              <w:left w:val="double" w:sz="4" w:space="0" w:color="auto"/>
              <w:bottom w:val="double" w:sz="4" w:space="0" w:color="auto"/>
              <w:right w:val="double" w:sz="4" w:space="0" w:color="auto"/>
            </w:tcBorders>
            <w:vAlign w:val="center"/>
          </w:tcPr>
          <w:p w:rsidR="00B61944" w:rsidRPr="00E41E0E" w:rsidRDefault="00B61944" w:rsidP="00DD3080">
            <w:pPr>
              <w:pStyle w:val="Cabealho"/>
              <w:spacing w:line="360" w:lineRule="auto"/>
              <w:rPr>
                <w:rFonts w:ascii="Arial" w:hAnsi="Arial" w:cs="Arial"/>
                <w:noProof/>
                <w:color w:val="000000" w:themeColor="text1"/>
                <w:sz w:val="24"/>
                <w:szCs w:val="24"/>
              </w:rPr>
            </w:pPr>
            <w:r w:rsidRPr="00E41E0E">
              <w:rPr>
                <w:rFonts w:ascii="Arial" w:hAnsi="Arial" w:cs="Arial"/>
                <w:b/>
                <w:noProof/>
                <w:color w:val="000000" w:themeColor="text1"/>
                <w:sz w:val="24"/>
                <w:szCs w:val="24"/>
              </w:rPr>
              <w:t>RECURSOS NECESSÁRIOS:</w:t>
            </w:r>
          </w:p>
        </w:tc>
        <w:tc>
          <w:tcPr>
            <w:tcW w:w="386" w:type="dxa"/>
            <w:tcBorders>
              <w:top w:val="double" w:sz="4" w:space="0" w:color="auto"/>
              <w:left w:val="double" w:sz="4" w:space="0" w:color="auto"/>
              <w:bottom w:val="double" w:sz="4" w:space="0" w:color="auto"/>
              <w:right w:val="double" w:sz="4" w:space="0" w:color="auto"/>
            </w:tcBorders>
            <w:vAlign w:val="center"/>
          </w:tcPr>
          <w:p w:rsidR="00B61944" w:rsidRPr="00E41E0E" w:rsidRDefault="00B61944" w:rsidP="00DD3080">
            <w:pPr>
              <w:pStyle w:val="Cabealho"/>
              <w:spacing w:line="360" w:lineRule="auto"/>
              <w:rPr>
                <w:rFonts w:ascii="Arial" w:hAnsi="Arial" w:cs="Arial"/>
                <w:b/>
                <w:noProof/>
                <w:color w:val="000000" w:themeColor="text1"/>
                <w:sz w:val="24"/>
                <w:szCs w:val="24"/>
              </w:rPr>
            </w:pPr>
          </w:p>
        </w:tc>
      </w:tr>
      <w:tr w:rsidR="00E41E0E" w:rsidRPr="00E41E0E" w:rsidTr="001363F3">
        <w:trPr>
          <w:cantSplit/>
          <w:trHeight w:val="340"/>
        </w:trPr>
        <w:tc>
          <w:tcPr>
            <w:tcW w:w="8566" w:type="dxa"/>
            <w:gridSpan w:val="3"/>
            <w:tcBorders>
              <w:top w:val="double" w:sz="4" w:space="0" w:color="auto"/>
              <w:left w:val="double" w:sz="4" w:space="0" w:color="auto"/>
              <w:bottom w:val="double" w:sz="4" w:space="0" w:color="auto"/>
              <w:right w:val="double" w:sz="4" w:space="0" w:color="auto"/>
            </w:tcBorders>
            <w:vAlign w:val="center"/>
          </w:tcPr>
          <w:p w:rsidR="00B61944" w:rsidRPr="00E41E0E" w:rsidRDefault="00B61944" w:rsidP="00DD3080">
            <w:pPr>
              <w:pStyle w:val="Cabealho"/>
              <w:spacing w:line="360" w:lineRule="auto"/>
              <w:rPr>
                <w:rFonts w:ascii="Arial" w:hAnsi="Arial" w:cs="Arial"/>
                <w:noProof/>
                <w:color w:val="000000" w:themeColor="text1"/>
                <w:sz w:val="24"/>
                <w:szCs w:val="24"/>
              </w:rPr>
            </w:pPr>
            <w:r w:rsidRPr="00E41E0E">
              <w:rPr>
                <w:rFonts w:ascii="Arial" w:hAnsi="Arial" w:cs="Arial"/>
                <w:noProof/>
                <w:color w:val="000000" w:themeColor="text1"/>
                <w:sz w:val="24"/>
                <w:szCs w:val="24"/>
              </w:rPr>
              <w:t>Duas bolas de futebol.</w:t>
            </w:r>
          </w:p>
          <w:p w:rsidR="00B61944" w:rsidRPr="00E41E0E" w:rsidRDefault="00B61944" w:rsidP="00DD3080">
            <w:pPr>
              <w:pStyle w:val="Cabealho"/>
              <w:spacing w:line="360" w:lineRule="auto"/>
              <w:rPr>
                <w:rFonts w:ascii="Arial" w:hAnsi="Arial" w:cs="Arial"/>
                <w:b/>
                <w:noProof/>
                <w:color w:val="000000" w:themeColor="text1"/>
                <w:sz w:val="24"/>
                <w:szCs w:val="24"/>
              </w:rPr>
            </w:pPr>
            <w:r w:rsidRPr="00E41E0E">
              <w:rPr>
                <w:rFonts w:ascii="Arial" w:hAnsi="Arial" w:cs="Arial"/>
                <w:noProof/>
                <w:color w:val="000000" w:themeColor="text1"/>
                <w:sz w:val="24"/>
                <w:szCs w:val="24"/>
              </w:rPr>
              <w:t>4 jogos de camisas ou coletes (cores diferentes).</w:t>
            </w:r>
          </w:p>
        </w:tc>
        <w:tc>
          <w:tcPr>
            <w:tcW w:w="386" w:type="dxa"/>
            <w:tcBorders>
              <w:top w:val="double" w:sz="4" w:space="0" w:color="auto"/>
              <w:left w:val="double" w:sz="4" w:space="0" w:color="auto"/>
              <w:bottom w:val="double" w:sz="4" w:space="0" w:color="auto"/>
              <w:right w:val="double" w:sz="4" w:space="0" w:color="auto"/>
            </w:tcBorders>
            <w:vAlign w:val="center"/>
          </w:tcPr>
          <w:p w:rsidR="00B61944" w:rsidRPr="00E41E0E" w:rsidRDefault="00B61944" w:rsidP="00DD3080">
            <w:pPr>
              <w:pStyle w:val="Cabealho"/>
              <w:spacing w:line="360" w:lineRule="auto"/>
              <w:rPr>
                <w:rFonts w:ascii="Arial" w:hAnsi="Arial" w:cs="Arial"/>
                <w:b/>
                <w:noProof/>
                <w:color w:val="000000" w:themeColor="text1"/>
                <w:sz w:val="24"/>
                <w:szCs w:val="24"/>
              </w:rPr>
            </w:pPr>
          </w:p>
        </w:tc>
      </w:tr>
      <w:tr w:rsidR="00E41E0E" w:rsidRPr="00E41E0E" w:rsidTr="001363F3">
        <w:trPr>
          <w:cantSplit/>
          <w:trHeight w:val="372"/>
        </w:trPr>
        <w:tc>
          <w:tcPr>
            <w:tcW w:w="8566" w:type="dxa"/>
            <w:gridSpan w:val="3"/>
            <w:tcBorders>
              <w:top w:val="double" w:sz="4" w:space="0" w:color="auto"/>
              <w:left w:val="double" w:sz="4" w:space="0" w:color="auto"/>
              <w:bottom w:val="double" w:sz="4" w:space="0" w:color="auto"/>
              <w:right w:val="double" w:sz="4" w:space="0" w:color="auto"/>
            </w:tcBorders>
            <w:vAlign w:val="center"/>
          </w:tcPr>
          <w:p w:rsidR="00B61944" w:rsidRPr="00E41E0E" w:rsidRDefault="00B61944" w:rsidP="00DD3080">
            <w:pPr>
              <w:spacing w:after="0"/>
              <w:rPr>
                <w:rFonts w:cs="Arial"/>
                <w:b/>
                <w:noProof/>
                <w:color w:val="000000" w:themeColor="text1"/>
                <w:szCs w:val="24"/>
              </w:rPr>
            </w:pPr>
            <w:r w:rsidRPr="00E41E0E">
              <w:rPr>
                <w:rFonts w:cs="Arial"/>
                <w:b/>
                <w:noProof/>
                <w:color w:val="000000" w:themeColor="text1"/>
                <w:szCs w:val="24"/>
              </w:rPr>
              <w:t>1º MOMENTO – TORNEIO DE FUTEBOL SOCIOAMBIENTAL</w:t>
            </w:r>
          </w:p>
        </w:tc>
        <w:tc>
          <w:tcPr>
            <w:tcW w:w="386" w:type="dxa"/>
            <w:tcBorders>
              <w:top w:val="double" w:sz="4" w:space="0" w:color="auto"/>
              <w:left w:val="double" w:sz="4" w:space="0" w:color="auto"/>
              <w:bottom w:val="double" w:sz="4" w:space="0" w:color="auto"/>
              <w:right w:val="double" w:sz="4" w:space="0" w:color="auto"/>
            </w:tcBorders>
            <w:vAlign w:val="center"/>
          </w:tcPr>
          <w:p w:rsidR="00B61944" w:rsidRPr="00E41E0E" w:rsidRDefault="00B61944" w:rsidP="00DD3080">
            <w:pPr>
              <w:pStyle w:val="Cabealho"/>
              <w:spacing w:line="360" w:lineRule="auto"/>
              <w:rPr>
                <w:rFonts w:ascii="Arial" w:hAnsi="Arial" w:cs="Arial"/>
                <w:b/>
                <w:noProof/>
                <w:color w:val="000000" w:themeColor="text1"/>
                <w:sz w:val="24"/>
                <w:szCs w:val="24"/>
              </w:rPr>
            </w:pPr>
          </w:p>
        </w:tc>
      </w:tr>
      <w:tr w:rsidR="00E41E0E" w:rsidRPr="00E41E0E" w:rsidTr="001363F3">
        <w:trPr>
          <w:cantSplit/>
          <w:trHeight w:val="4418"/>
        </w:trPr>
        <w:tc>
          <w:tcPr>
            <w:tcW w:w="8952" w:type="dxa"/>
            <w:gridSpan w:val="4"/>
            <w:tcBorders>
              <w:top w:val="double" w:sz="4" w:space="0" w:color="auto"/>
              <w:left w:val="double" w:sz="4" w:space="0" w:color="auto"/>
              <w:bottom w:val="double" w:sz="4" w:space="0" w:color="auto"/>
              <w:right w:val="double" w:sz="4" w:space="0" w:color="auto"/>
            </w:tcBorders>
            <w:vAlign w:val="center"/>
          </w:tcPr>
          <w:p w:rsidR="00315797" w:rsidRPr="00E41E0E" w:rsidRDefault="00315797" w:rsidP="00315797">
            <w:pPr>
              <w:spacing w:after="0"/>
              <w:rPr>
                <w:rFonts w:cs="Arial"/>
                <w:color w:val="000000" w:themeColor="text1"/>
                <w:sz w:val="20"/>
                <w:szCs w:val="20"/>
              </w:rPr>
            </w:pPr>
            <w:r w:rsidRPr="00E41E0E">
              <w:rPr>
                <w:rFonts w:cs="Arial"/>
                <w:color w:val="000000" w:themeColor="text1"/>
                <w:sz w:val="20"/>
                <w:szCs w:val="20"/>
              </w:rPr>
              <w:t>O torneio será realizado com quatro times, escolhidos por sorteio e nomeados A, B, C e D.</w:t>
            </w:r>
          </w:p>
          <w:p w:rsidR="00315797" w:rsidRPr="00E41E0E" w:rsidRDefault="00315797" w:rsidP="00315797">
            <w:pPr>
              <w:spacing w:after="0"/>
              <w:rPr>
                <w:rFonts w:cs="Arial"/>
                <w:color w:val="000000" w:themeColor="text1"/>
                <w:sz w:val="20"/>
                <w:szCs w:val="20"/>
              </w:rPr>
            </w:pPr>
            <w:r w:rsidRPr="00E41E0E">
              <w:rPr>
                <w:rFonts w:cs="Arial"/>
                <w:color w:val="000000" w:themeColor="text1"/>
                <w:sz w:val="20"/>
                <w:szCs w:val="20"/>
              </w:rPr>
              <w:t xml:space="preserve">No primeiro dia o time A enfrentará o </w:t>
            </w:r>
            <w:r>
              <w:rPr>
                <w:rFonts w:cs="Arial"/>
                <w:color w:val="000000" w:themeColor="text1"/>
                <w:sz w:val="20"/>
                <w:szCs w:val="20"/>
              </w:rPr>
              <w:t>t</w:t>
            </w:r>
            <w:r w:rsidRPr="00E41E0E">
              <w:rPr>
                <w:rFonts w:cs="Arial"/>
                <w:color w:val="000000" w:themeColor="text1"/>
                <w:sz w:val="20"/>
                <w:szCs w:val="20"/>
              </w:rPr>
              <w:t xml:space="preserve">ime B e o </w:t>
            </w:r>
            <w:r>
              <w:rPr>
                <w:rFonts w:cs="Arial"/>
                <w:color w:val="000000" w:themeColor="text1"/>
                <w:sz w:val="20"/>
                <w:szCs w:val="20"/>
              </w:rPr>
              <w:t>t</w:t>
            </w:r>
            <w:r w:rsidRPr="00E41E0E">
              <w:rPr>
                <w:rFonts w:cs="Arial"/>
                <w:color w:val="000000" w:themeColor="text1"/>
                <w:sz w:val="20"/>
                <w:szCs w:val="20"/>
              </w:rPr>
              <w:t>ime C enfrentará o time D</w:t>
            </w:r>
            <w:r>
              <w:rPr>
                <w:rFonts w:cs="Arial"/>
                <w:color w:val="000000" w:themeColor="text1"/>
                <w:sz w:val="20"/>
                <w:szCs w:val="20"/>
              </w:rPr>
              <w:t>.</w:t>
            </w:r>
          </w:p>
          <w:p w:rsidR="00315797" w:rsidRPr="00E41E0E" w:rsidRDefault="00315797" w:rsidP="00315797">
            <w:pPr>
              <w:spacing w:after="0"/>
              <w:rPr>
                <w:rFonts w:cs="Arial"/>
                <w:color w:val="000000" w:themeColor="text1"/>
                <w:sz w:val="20"/>
                <w:szCs w:val="20"/>
              </w:rPr>
            </w:pPr>
            <w:r w:rsidRPr="00E41E0E">
              <w:rPr>
                <w:rFonts w:cs="Arial"/>
                <w:color w:val="000000" w:themeColor="text1"/>
                <w:sz w:val="20"/>
                <w:szCs w:val="20"/>
              </w:rPr>
              <w:t xml:space="preserve">No segundo </w:t>
            </w:r>
            <w:r>
              <w:rPr>
                <w:rFonts w:cs="Arial"/>
                <w:color w:val="000000" w:themeColor="text1"/>
                <w:sz w:val="20"/>
                <w:szCs w:val="20"/>
              </w:rPr>
              <w:t>d</w:t>
            </w:r>
            <w:r w:rsidRPr="00E41E0E">
              <w:rPr>
                <w:rFonts w:cs="Arial"/>
                <w:color w:val="000000" w:themeColor="text1"/>
                <w:sz w:val="20"/>
                <w:szCs w:val="20"/>
              </w:rPr>
              <w:t>ia</w:t>
            </w:r>
            <w:r>
              <w:rPr>
                <w:rFonts w:cs="Arial"/>
                <w:color w:val="000000" w:themeColor="text1"/>
                <w:sz w:val="20"/>
                <w:szCs w:val="20"/>
              </w:rPr>
              <w:t>,</w:t>
            </w:r>
            <w:r w:rsidRPr="00E41E0E">
              <w:rPr>
                <w:rFonts w:cs="Arial"/>
                <w:color w:val="000000" w:themeColor="text1"/>
                <w:sz w:val="20"/>
                <w:szCs w:val="20"/>
              </w:rPr>
              <w:t xml:space="preserve"> o time A enfrentará o </w:t>
            </w:r>
            <w:r>
              <w:rPr>
                <w:rFonts w:cs="Arial"/>
                <w:color w:val="000000" w:themeColor="text1"/>
                <w:sz w:val="20"/>
                <w:szCs w:val="20"/>
              </w:rPr>
              <w:t>t</w:t>
            </w:r>
            <w:r w:rsidRPr="00E41E0E">
              <w:rPr>
                <w:rFonts w:cs="Arial"/>
                <w:color w:val="000000" w:themeColor="text1"/>
                <w:sz w:val="20"/>
                <w:szCs w:val="20"/>
              </w:rPr>
              <w:t xml:space="preserve">ime D e o </w:t>
            </w:r>
            <w:r>
              <w:rPr>
                <w:rFonts w:cs="Arial"/>
                <w:color w:val="000000" w:themeColor="text1"/>
                <w:sz w:val="20"/>
                <w:szCs w:val="20"/>
              </w:rPr>
              <w:t>t</w:t>
            </w:r>
            <w:r w:rsidRPr="00E41E0E">
              <w:rPr>
                <w:rFonts w:cs="Arial"/>
                <w:color w:val="000000" w:themeColor="text1"/>
                <w:sz w:val="20"/>
                <w:szCs w:val="20"/>
              </w:rPr>
              <w:t xml:space="preserve">ime B </w:t>
            </w:r>
            <w:r>
              <w:rPr>
                <w:rFonts w:cs="Arial"/>
                <w:color w:val="000000" w:themeColor="text1"/>
                <w:sz w:val="20"/>
                <w:szCs w:val="20"/>
              </w:rPr>
              <w:t>jogará contra</w:t>
            </w:r>
            <w:r w:rsidRPr="00E41E0E">
              <w:rPr>
                <w:rFonts w:cs="Arial"/>
                <w:color w:val="000000" w:themeColor="text1"/>
                <w:sz w:val="20"/>
                <w:szCs w:val="20"/>
              </w:rPr>
              <w:t xml:space="preserve"> o </w:t>
            </w:r>
            <w:r>
              <w:rPr>
                <w:rFonts w:cs="Arial"/>
                <w:color w:val="000000" w:themeColor="text1"/>
                <w:sz w:val="20"/>
                <w:szCs w:val="20"/>
              </w:rPr>
              <w:t>t</w:t>
            </w:r>
            <w:r w:rsidRPr="00E41E0E">
              <w:rPr>
                <w:rFonts w:cs="Arial"/>
                <w:color w:val="000000" w:themeColor="text1"/>
                <w:sz w:val="20"/>
                <w:szCs w:val="20"/>
              </w:rPr>
              <w:t xml:space="preserve">ime </w:t>
            </w:r>
            <w:proofErr w:type="gramStart"/>
            <w:r w:rsidRPr="00E41E0E">
              <w:rPr>
                <w:rFonts w:cs="Arial"/>
                <w:color w:val="000000" w:themeColor="text1"/>
                <w:sz w:val="20"/>
                <w:szCs w:val="20"/>
              </w:rPr>
              <w:t>C</w:t>
            </w:r>
            <w:proofErr w:type="gramEnd"/>
          </w:p>
          <w:p w:rsidR="00315797" w:rsidRPr="00E41E0E" w:rsidRDefault="00315797" w:rsidP="00315797">
            <w:pPr>
              <w:spacing w:after="0"/>
              <w:rPr>
                <w:rFonts w:cs="Arial"/>
                <w:color w:val="000000" w:themeColor="text1"/>
                <w:sz w:val="20"/>
                <w:szCs w:val="20"/>
              </w:rPr>
            </w:pPr>
            <w:r w:rsidRPr="00E41E0E">
              <w:rPr>
                <w:rFonts w:cs="Arial"/>
                <w:color w:val="000000" w:themeColor="text1"/>
                <w:sz w:val="20"/>
                <w:szCs w:val="20"/>
              </w:rPr>
              <w:t>No terceiro dia</w:t>
            </w:r>
            <w:r>
              <w:rPr>
                <w:rFonts w:cs="Arial"/>
                <w:color w:val="000000" w:themeColor="text1"/>
                <w:sz w:val="20"/>
                <w:szCs w:val="20"/>
              </w:rPr>
              <w:t>,</w:t>
            </w:r>
            <w:r w:rsidRPr="00E41E0E">
              <w:rPr>
                <w:rFonts w:cs="Arial"/>
                <w:color w:val="000000" w:themeColor="text1"/>
                <w:sz w:val="20"/>
                <w:szCs w:val="20"/>
              </w:rPr>
              <w:t xml:space="preserve"> o </w:t>
            </w:r>
            <w:r>
              <w:rPr>
                <w:rFonts w:cs="Arial"/>
                <w:color w:val="000000" w:themeColor="text1"/>
                <w:sz w:val="20"/>
                <w:szCs w:val="20"/>
              </w:rPr>
              <w:t>t</w:t>
            </w:r>
            <w:r w:rsidRPr="00E41E0E">
              <w:rPr>
                <w:rFonts w:cs="Arial"/>
                <w:color w:val="000000" w:themeColor="text1"/>
                <w:sz w:val="20"/>
                <w:szCs w:val="20"/>
              </w:rPr>
              <w:t xml:space="preserve">ime A </w:t>
            </w:r>
            <w:proofErr w:type="spellStart"/>
            <w:r>
              <w:rPr>
                <w:rFonts w:cs="Arial"/>
                <w:color w:val="000000" w:themeColor="text1"/>
                <w:sz w:val="20"/>
                <w:szCs w:val="20"/>
              </w:rPr>
              <w:t>enfrentarã</w:t>
            </w:r>
            <w:proofErr w:type="spellEnd"/>
            <w:r w:rsidRPr="00E41E0E">
              <w:rPr>
                <w:rFonts w:cs="Arial"/>
                <w:color w:val="000000" w:themeColor="text1"/>
                <w:sz w:val="20"/>
                <w:szCs w:val="20"/>
              </w:rPr>
              <w:t xml:space="preserve"> C e</w:t>
            </w:r>
            <w:r>
              <w:rPr>
                <w:rFonts w:cs="Arial"/>
                <w:color w:val="000000" w:themeColor="text1"/>
                <w:sz w:val="20"/>
                <w:szCs w:val="20"/>
              </w:rPr>
              <w:t xml:space="preserve"> o</w:t>
            </w:r>
            <w:r w:rsidRPr="00E41E0E">
              <w:rPr>
                <w:rFonts w:cs="Arial"/>
                <w:color w:val="000000" w:themeColor="text1"/>
                <w:sz w:val="20"/>
                <w:szCs w:val="20"/>
              </w:rPr>
              <w:t xml:space="preserve"> D </w:t>
            </w:r>
            <w:r>
              <w:rPr>
                <w:rFonts w:cs="Arial"/>
                <w:color w:val="000000" w:themeColor="text1"/>
                <w:sz w:val="20"/>
                <w:szCs w:val="20"/>
              </w:rPr>
              <w:t>o time</w:t>
            </w:r>
            <w:r w:rsidRPr="00E41E0E">
              <w:rPr>
                <w:rFonts w:cs="Arial"/>
                <w:color w:val="000000" w:themeColor="text1"/>
                <w:sz w:val="20"/>
                <w:szCs w:val="20"/>
              </w:rPr>
              <w:t xml:space="preserve"> B</w:t>
            </w:r>
            <w:r>
              <w:rPr>
                <w:rFonts w:cs="Arial"/>
                <w:color w:val="000000" w:themeColor="text1"/>
                <w:sz w:val="20"/>
                <w:szCs w:val="20"/>
              </w:rPr>
              <w:t>.</w:t>
            </w:r>
          </w:p>
          <w:p w:rsidR="00315797" w:rsidRPr="00E41E0E" w:rsidRDefault="00315797" w:rsidP="00315797">
            <w:pPr>
              <w:spacing w:after="0"/>
              <w:rPr>
                <w:rFonts w:cs="Arial"/>
                <w:color w:val="000000" w:themeColor="text1"/>
                <w:sz w:val="20"/>
                <w:szCs w:val="20"/>
              </w:rPr>
            </w:pPr>
            <w:r w:rsidRPr="00E41E0E">
              <w:rPr>
                <w:rFonts w:cs="Arial"/>
                <w:color w:val="000000" w:themeColor="text1"/>
                <w:sz w:val="20"/>
                <w:szCs w:val="20"/>
              </w:rPr>
              <w:t>Os dois times que somarem mais pontos jogaram a partida final, que definirá o campeão.</w:t>
            </w:r>
          </w:p>
          <w:p w:rsidR="00315797" w:rsidRPr="00E41E0E" w:rsidRDefault="00315797" w:rsidP="00315797">
            <w:pPr>
              <w:pStyle w:val="PargrafodaLista"/>
              <w:numPr>
                <w:ilvl w:val="0"/>
                <w:numId w:val="18"/>
              </w:numPr>
              <w:ind w:left="0"/>
              <w:rPr>
                <w:rFonts w:cs="Arial"/>
                <w:color w:val="000000" w:themeColor="text1"/>
                <w:sz w:val="20"/>
                <w:szCs w:val="20"/>
              </w:rPr>
            </w:pPr>
            <w:r w:rsidRPr="00E41E0E">
              <w:rPr>
                <w:rFonts w:cs="Arial"/>
                <w:color w:val="000000" w:themeColor="text1"/>
                <w:sz w:val="20"/>
                <w:szCs w:val="20"/>
              </w:rPr>
              <w:t>As regras de comportamento</w:t>
            </w:r>
            <w:r>
              <w:rPr>
                <w:rFonts w:cs="Arial"/>
                <w:color w:val="000000" w:themeColor="text1"/>
                <w:sz w:val="20"/>
                <w:szCs w:val="20"/>
              </w:rPr>
              <w:t xml:space="preserve"> e as punições</w:t>
            </w:r>
            <w:r w:rsidRPr="00E41E0E">
              <w:rPr>
                <w:rFonts w:cs="Arial"/>
                <w:color w:val="000000" w:themeColor="text1"/>
                <w:sz w:val="20"/>
                <w:szCs w:val="20"/>
              </w:rPr>
              <w:t xml:space="preserve"> devem ser criadas pelos alunos.</w:t>
            </w:r>
          </w:p>
          <w:p w:rsidR="00B61944" w:rsidRPr="00E41E0E" w:rsidRDefault="00315797" w:rsidP="00DD3080">
            <w:pPr>
              <w:pStyle w:val="PargrafodaLista"/>
              <w:numPr>
                <w:ilvl w:val="0"/>
                <w:numId w:val="18"/>
              </w:numPr>
              <w:ind w:left="0"/>
              <w:jc w:val="left"/>
              <w:rPr>
                <w:rFonts w:cs="Arial"/>
                <w:color w:val="000000" w:themeColor="text1"/>
                <w:szCs w:val="24"/>
              </w:rPr>
            </w:pPr>
            <w:r>
              <w:rPr>
                <w:rFonts w:cs="Arial"/>
                <w:color w:val="000000" w:themeColor="text1"/>
                <w:sz w:val="20"/>
                <w:szCs w:val="20"/>
              </w:rPr>
              <w:t>A organização do</w:t>
            </w:r>
            <w:r w:rsidRPr="00E41E0E">
              <w:rPr>
                <w:rFonts w:cs="Arial"/>
                <w:color w:val="000000" w:themeColor="text1"/>
                <w:sz w:val="20"/>
                <w:szCs w:val="20"/>
              </w:rPr>
              <w:t xml:space="preserve"> evento deve cont</w:t>
            </w:r>
            <w:r>
              <w:rPr>
                <w:rFonts w:cs="Arial"/>
                <w:color w:val="000000" w:themeColor="text1"/>
                <w:sz w:val="20"/>
                <w:szCs w:val="20"/>
              </w:rPr>
              <w:t>ar com</w:t>
            </w:r>
            <w:r w:rsidRPr="00E41E0E">
              <w:rPr>
                <w:rFonts w:cs="Arial"/>
                <w:color w:val="000000" w:themeColor="text1"/>
                <w:sz w:val="20"/>
                <w:szCs w:val="20"/>
              </w:rPr>
              <w:t xml:space="preserve"> </w:t>
            </w:r>
            <w:r>
              <w:rPr>
                <w:rFonts w:cs="Arial"/>
                <w:color w:val="000000" w:themeColor="text1"/>
                <w:sz w:val="20"/>
                <w:szCs w:val="20"/>
              </w:rPr>
              <w:t xml:space="preserve">a </w:t>
            </w:r>
            <w:r w:rsidRPr="00E41E0E">
              <w:rPr>
                <w:rFonts w:cs="Arial"/>
                <w:color w:val="000000" w:themeColor="text1"/>
                <w:sz w:val="20"/>
                <w:szCs w:val="20"/>
              </w:rPr>
              <w:t>participação efetiva dos estudantes.</w:t>
            </w:r>
          </w:p>
        </w:tc>
      </w:tr>
      <w:tr w:rsidR="00E41E0E" w:rsidRPr="00E41E0E" w:rsidTr="001363F3">
        <w:trPr>
          <w:cantSplit/>
          <w:trHeight w:val="57"/>
        </w:trPr>
        <w:tc>
          <w:tcPr>
            <w:tcW w:w="8952" w:type="dxa"/>
            <w:gridSpan w:val="4"/>
            <w:tcBorders>
              <w:top w:val="double" w:sz="4" w:space="0" w:color="auto"/>
              <w:left w:val="double" w:sz="4" w:space="0" w:color="auto"/>
              <w:bottom w:val="double" w:sz="4" w:space="0" w:color="auto"/>
              <w:right w:val="double" w:sz="4" w:space="0" w:color="auto"/>
            </w:tcBorders>
            <w:vAlign w:val="center"/>
          </w:tcPr>
          <w:p w:rsidR="00B61944" w:rsidRPr="00E41E0E" w:rsidRDefault="00B61944" w:rsidP="00DD3080">
            <w:pPr>
              <w:pStyle w:val="Cabealho"/>
              <w:spacing w:line="360" w:lineRule="auto"/>
              <w:rPr>
                <w:rFonts w:ascii="Arial" w:hAnsi="Arial" w:cs="Arial"/>
                <w:b/>
                <w:noProof/>
                <w:color w:val="000000" w:themeColor="text1"/>
                <w:sz w:val="24"/>
                <w:szCs w:val="24"/>
              </w:rPr>
            </w:pPr>
            <w:r w:rsidRPr="00E41E0E">
              <w:rPr>
                <w:rFonts w:ascii="Arial" w:hAnsi="Arial" w:cs="Arial"/>
                <w:b/>
                <w:noProof/>
                <w:color w:val="000000" w:themeColor="text1"/>
                <w:sz w:val="24"/>
                <w:szCs w:val="24"/>
              </w:rPr>
              <w:t xml:space="preserve">2º MOMENTO – FINAL                                                                   </w:t>
            </w:r>
          </w:p>
        </w:tc>
      </w:tr>
      <w:tr w:rsidR="00B61944" w:rsidRPr="00E41E0E" w:rsidTr="001363F3">
        <w:trPr>
          <w:cantSplit/>
          <w:trHeight w:val="358"/>
        </w:trPr>
        <w:tc>
          <w:tcPr>
            <w:tcW w:w="8952" w:type="dxa"/>
            <w:gridSpan w:val="4"/>
            <w:tcBorders>
              <w:top w:val="double" w:sz="4" w:space="0" w:color="auto"/>
              <w:left w:val="double" w:sz="4" w:space="0" w:color="auto"/>
              <w:bottom w:val="double" w:sz="4" w:space="0" w:color="auto"/>
              <w:right w:val="double" w:sz="4" w:space="0" w:color="auto"/>
            </w:tcBorders>
            <w:vAlign w:val="center"/>
          </w:tcPr>
          <w:p w:rsidR="00B61944" w:rsidRPr="00E41E0E" w:rsidRDefault="00B61944" w:rsidP="00315797">
            <w:pPr>
              <w:pStyle w:val="Cabealho"/>
              <w:spacing w:line="360" w:lineRule="auto"/>
              <w:rPr>
                <w:rFonts w:ascii="Arial" w:hAnsi="Arial" w:cs="Arial"/>
                <w:noProof/>
                <w:color w:val="000000" w:themeColor="text1"/>
                <w:sz w:val="24"/>
                <w:szCs w:val="24"/>
              </w:rPr>
            </w:pPr>
            <w:r w:rsidRPr="00E41E0E">
              <w:rPr>
                <w:rFonts w:ascii="Arial" w:hAnsi="Arial" w:cs="Arial"/>
                <w:noProof/>
                <w:color w:val="000000" w:themeColor="text1"/>
                <w:sz w:val="24"/>
                <w:szCs w:val="24"/>
              </w:rPr>
              <w:t xml:space="preserve">Momento </w:t>
            </w:r>
            <w:r w:rsidR="00315797">
              <w:rPr>
                <w:rFonts w:ascii="Arial" w:hAnsi="Arial" w:cs="Arial"/>
                <w:noProof/>
                <w:color w:val="000000" w:themeColor="text1"/>
                <w:sz w:val="24"/>
                <w:szCs w:val="24"/>
              </w:rPr>
              <w:t>no qual</w:t>
            </w:r>
            <w:r w:rsidR="00315797" w:rsidRPr="00E41E0E">
              <w:rPr>
                <w:rFonts w:ascii="Arial" w:hAnsi="Arial" w:cs="Arial"/>
                <w:noProof/>
                <w:color w:val="000000" w:themeColor="text1"/>
                <w:sz w:val="24"/>
                <w:szCs w:val="24"/>
              </w:rPr>
              <w:t xml:space="preserve"> </w:t>
            </w:r>
            <w:r w:rsidRPr="00E41E0E">
              <w:rPr>
                <w:rFonts w:ascii="Arial" w:hAnsi="Arial" w:cs="Arial"/>
                <w:noProof/>
                <w:color w:val="000000" w:themeColor="text1"/>
                <w:sz w:val="24"/>
                <w:szCs w:val="24"/>
              </w:rPr>
              <w:t xml:space="preserve">os alunos podem conversar </w:t>
            </w:r>
            <w:r w:rsidR="001B2379">
              <w:rPr>
                <w:rFonts w:ascii="Arial" w:hAnsi="Arial" w:cs="Arial"/>
                <w:noProof/>
                <w:color w:val="000000" w:themeColor="text1"/>
                <w:sz w:val="24"/>
                <w:szCs w:val="24"/>
              </w:rPr>
              <w:t>à vontade</w:t>
            </w:r>
            <w:r w:rsidRPr="00E41E0E">
              <w:rPr>
                <w:rFonts w:ascii="Arial" w:hAnsi="Arial" w:cs="Arial"/>
                <w:noProof/>
                <w:color w:val="000000" w:themeColor="text1"/>
                <w:sz w:val="24"/>
                <w:szCs w:val="24"/>
              </w:rPr>
              <w:t xml:space="preserve"> ( o professor deve perguntar rapidamente qual foi o aprendizado da aula).</w:t>
            </w:r>
          </w:p>
        </w:tc>
      </w:tr>
    </w:tbl>
    <w:p w:rsidR="00B61944" w:rsidRPr="00E41E0E" w:rsidRDefault="00B61944" w:rsidP="00DD3080">
      <w:pPr>
        <w:pStyle w:val="Textodecomentrio"/>
        <w:rPr>
          <w:rFonts w:cs="Arial"/>
          <w:color w:val="000000" w:themeColor="text1"/>
          <w:sz w:val="24"/>
        </w:rPr>
      </w:pPr>
    </w:p>
    <w:p w:rsidR="00205B19" w:rsidRPr="00E41E0E" w:rsidRDefault="00205B19" w:rsidP="00DD3080">
      <w:pPr>
        <w:spacing w:after="0" w:line="360" w:lineRule="auto"/>
        <w:jc w:val="center"/>
        <w:rPr>
          <w:rFonts w:cs="Arial"/>
          <w:b/>
          <w:color w:val="000000" w:themeColor="text1"/>
          <w:szCs w:val="24"/>
        </w:rPr>
      </w:pPr>
    </w:p>
    <w:p w:rsidR="00205B19" w:rsidRPr="00E41E0E" w:rsidRDefault="00205B19" w:rsidP="00DD3080">
      <w:pPr>
        <w:spacing w:after="0" w:line="360" w:lineRule="auto"/>
        <w:jc w:val="center"/>
        <w:rPr>
          <w:rFonts w:cs="Arial"/>
          <w:b/>
          <w:color w:val="000000" w:themeColor="text1"/>
          <w:szCs w:val="24"/>
        </w:rPr>
      </w:pPr>
    </w:p>
    <w:p w:rsidR="00B61944" w:rsidRPr="00E41E0E" w:rsidRDefault="00B61944" w:rsidP="00DD3080">
      <w:pPr>
        <w:spacing w:after="0" w:line="360" w:lineRule="auto"/>
        <w:jc w:val="center"/>
        <w:rPr>
          <w:rFonts w:cs="Arial"/>
          <w:b/>
          <w:color w:val="000000" w:themeColor="text1"/>
          <w:szCs w:val="24"/>
        </w:rPr>
      </w:pPr>
      <w:r w:rsidRPr="00E41E0E">
        <w:rPr>
          <w:rFonts w:cs="Arial"/>
          <w:b/>
          <w:color w:val="000000" w:themeColor="text1"/>
          <w:szCs w:val="24"/>
        </w:rPr>
        <w:lastRenderedPageBreak/>
        <w:t>APÊNDICE C – FORMULÁRIO DA ENTREVISTA</w:t>
      </w:r>
    </w:p>
    <w:p w:rsidR="00B61944" w:rsidRPr="00E41E0E" w:rsidRDefault="00B61944" w:rsidP="00DD3080">
      <w:pPr>
        <w:spacing w:after="0" w:line="240" w:lineRule="auto"/>
        <w:jc w:val="both"/>
        <w:rPr>
          <w:rFonts w:cs="Arial"/>
          <w:b/>
          <w:color w:val="000000" w:themeColor="text1"/>
          <w:szCs w:val="24"/>
        </w:rPr>
      </w:pPr>
    </w:p>
    <w:p w:rsidR="00B61944" w:rsidRPr="00E41E0E" w:rsidRDefault="00B61944" w:rsidP="00DD3080">
      <w:pPr>
        <w:spacing w:after="0" w:line="240" w:lineRule="auto"/>
        <w:jc w:val="both"/>
        <w:rPr>
          <w:rFonts w:cs="Arial"/>
          <w:b/>
          <w:color w:val="000000" w:themeColor="text1"/>
          <w:szCs w:val="24"/>
          <w:u w:val="single"/>
        </w:rPr>
      </w:pPr>
      <w:r w:rsidRPr="00E41E0E">
        <w:rPr>
          <w:rFonts w:cs="Arial"/>
          <w:b/>
          <w:color w:val="000000" w:themeColor="text1"/>
          <w:szCs w:val="24"/>
          <w:u w:val="single"/>
        </w:rPr>
        <w:t>EIXO 01: Caracterização do meio ambiente</w:t>
      </w:r>
    </w:p>
    <w:p w:rsidR="00B61944" w:rsidRPr="00E41E0E" w:rsidRDefault="00B61944" w:rsidP="00DD3080">
      <w:pPr>
        <w:spacing w:after="0" w:line="240" w:lineRule="auto"/>
        <w:jc w:val="both"/>
        <w:rPr>
          <w:rFonts w:cs="Arial"/>
          <w:b/>
          <w:color w:val="000000" w:themeColor="text1"/>
          <w:szCs w:val="24"/>
          <w:u w:val="single"/>
        </w:rPr>
      </w:pPr>
    </w:p>
    <w:p w:rsidR="00B61944" w:rsidRPr="00E41E0E" w:rsidRDefault="00B61944" w:rsidP="00DD3080">
      <w:pPr>
        <w:spacing w:after="0" w:line="240" w:lineRule="auto"/>
        <w:jc w:val="both"/>
        <w:rPr>
          <w:rFonts w:cs="Arial"/>
          <w:color w:val="000000" w:themeColor="text1"/>
          <w:szCs w:val="24"/>
        </w:rPr>
      </w:pPr>
      <w:r w:rsidRPr="00E41E0E">
        <w:rPr>
          <w:rFonts w:cs="Arial"/>
          <w:color w:val="000000" w:themeColor="text1"/>
          <w:szCs w:val="24"/>
        </w:rPr>
        <w:t>O que é meio ambiente?</w:t>
      </w:r>
    </w:p>
    <w:p w:rsidR="00B61944" w:rsidRPr="00E41E0E" w:rsidRDefault="00B61944" w:rsidP="00DD3080">
      <w:pPr>
        <w:spacing w:after="0" w:line="240" w:lineRule="auto"/>
        <w:jc w:val="both"/>
        <w:rPr>
          <w:rFonts w:cs="Arial"/>
          <w:color w:val="000000" w:themeColor="text1"/>
          <w:szCs w:val="24"/>
        </w:rPr>
      </w:pPr>
      <w:r w:rsidRPr="00E41E0E">
        <w:rPr>
          <w:rFonts w:cs="Arial"/>
          <w:color w:val="000000" w:themeColor="text1"/>
          <w:szCs w:val="24"/>
        </w:rPr>
        <w:t>______________________________________________________________________________________________________________________________________</w:t>
      </w:r>
    </w:p>
    <w:p w:rsidR="00B61944" w:rsidRPr="00E41E0E" w:rsidRDefault="00B61944" w:rsidP="00DD3080">
      <w:pPr>
        <w:spacing w:after="0" w:line="240" w:lineRule="auto"/>
        <w:jc w:val="both"/>
        <w:rPr>
          <w:rFonts w:cs="Arial"/>
          <w:color w:val="000000" w:themeColor="text1"/>
          <w:szCs w:val="24"/>
        </w:rPr>
      </w:pPr>
      <w:r w:rsidRPr="00E41E0E">
        <w:rPr>
          <w:rFonts w:cs="Arial"/>
          <w:color w:val="000000" w:themeColor="text1"/>
          <w:szCs w:val="24"/>
        </w:rPr>
        <w:t xml:space="preserve">De acordo com o que você vê e </w:t>
      </w:r>
      <w:proofErr w:type="gramStart"/>
      <w:r w:rsidRPr="00E41E0E">
        <w:rPr>
          <w:rFonts w:cs="Arial"/>
          <w:color w:val="000000" w:themeColor="text1"/>
          <w:szCs w:val="24"/>
        </w:rPr>
        <w:t>sabe</w:t>
      </w:r>
      <w:r w:rsidR="00315797">
        <w:rPr>
          <w:rFonts w:cs="Arial"/>
          <w:color w:val="000000" w:themeColor="text1"/>
          <w:szCs w:val="24"/>
        </w:rPr>
        <w:t>,</w:t>
      </w:r>
      <w:proofErr w:type="gramEnd"/>
      <w:r w:rsidRPr="00E41E0E">
        <w:rPr>
          <w:rFonts w:cs="Arial"/>
          <w:color w:val="000000" w:themeColor="text1"/>
          <w:szCs w:val="24"/>
        </w:rPr>
        <w:t xml:space="preserve"> quais os elementos que compõe</w:t>
      </w:r>
      <w:r w:rsidR="00315797">
        <w:rPr>
          <w:rFonts w:cs="Arial"/>
          <w:color w:val="000000" w:themeColor="text1"/>
          <w:szCs w:val="24"/>
        </w:rPr>
        <w:t>m</w:t>
      </w:r>
      <w:r w:rsidRPr="00E41E0E">
        <w:rPr>
          <w:rFonts w:cs="Arial"/>
          <w:color w:val="000000" w:themeColor="text1"/>
          <w:szCs w:val="24"/>
        </w:rPr>
        <w:t xml:space="preserve"> o meio ambiente?</w:t>
      </w:r>
    </w:p>
    <w:p w:rsidR="00B61944" w:rsidRPr="00E41E0E" w:rsidRDefault="00B61944" w:rsidP="00DD3080">
      <w:pPr>
        <w:spacing w:after="0" w:line="240" w:lineRule="auto"/>
        <w:jc w:val="both"/>
        <w:rPr>
          <w:rFonts w:cs="Arial"/>
          <w:color w:val="000000" w:themeColor="text1"/>
          <w:szCs w:val="24"/>
        </w:rPr>
      </w:pPr>
      <w:r w:rsidRPr="00E41E0E">
        <w:rPr>
          <w:rFonts w:cs="Arial"/>
          <w:color w:val="000000" w:themeColor="text1"/>
          <w:szCs w:val="24"/>
        </w:rPr>
        <w:t>______________________________________________________________________________________________________________________________________</w:t>
      </w:r>
    </w:p>
    <w:p w:rsidR="00B61944" w:rsidRPr="00E41E0E" w:rsidRDefault="00B61944" w:rsidP="00DD3080">
      <w:pPr>
        <w:spacing w:after="0" w:line="240" w:lineRule="auto"/>
        <w:jc w:val="both"/>
        <w:rPr>
          <w:rFonts w:cs="Arial"/>
          <w:color w:val="000000" w:themeColor="text1"/>
          <w:szCs w:val="24"/>
        </w:rPr>
      </w:pPr>
      <w:r w:rsidRPr="00E41E0E">
        <w:rPr>
          <w:rFonts w:cs="Arial"/>
          <w:color w:val="000000" w:themeColor="text1"/>
          <w:szCs w:val="24"/>
        </w:rPr>
        <w:t xml:space="preserve">Esses elementos estão presentes na cidade </w:t>
      </w:r>
      <w:r w:rsidR="00315797">
        <w:rPr>
          <w:rFonts w:cs="Arial"/>
          <w:color w:val="000000" w:themeColor="text1"/>
          <w:szCs w:val="24"/>
        </w:rPr>
        <w:t>onde</w:t>
      </w:r>
      <w:r w:rsidR="00315797" w:rsidRPr="00E41E0E">
        <w:rPr>
          <w:rFonts w:cs="Arial"/>
          <w:color w:val="000000" w:themeColor="text1"/>
          <w:szCs w:val="24"/>
        </w:rPr>
        <w:t xml:space="preserve"> </w:t>
      </w:r>
      <w:r w:rsidRPr="00E41E0E">
        <w:rPr>
          <w:rFonts w:cs="Arial"/>
          <w:color w:val="000000" w:themeColor="text1"/>
          <w:szCs w:val="24"/>
        </w:rPr>
        <w:t>você mora?</w:t>
      </w:r>
    </w:p>
    <w:p w:rsidR="00B61944" w:rsidRPr="00E41E0E" w:rsidRDefault="00B61944" w:rsidP="00DD3080">
      <w:pPr>
        <w:spacing w:after="0" w:line="240" w:lineRule="auto"/>
        <w:jc w:val="both"/>
        <w:rPr>
          <w:rFonts w:cs="Arial"/>
          <w:color w:val="000000" w:themeColor="text1"/>
          <w:szCs w:val="24"/>
        </w:rPr>
      </w:pPr>
      <w:r w:rsidRPr="00E41E0E">
        <w:rPr>
          <w:rFonts w:cs="Arial"/>
          <w:color w:val="000000" w:themeColor="text1"/>
          <w:szCs w:val="24"/>
        </w:rPr>
        <w:t>______________________________________________________________________________________________________________________________________</w:t>
      </w:r>
      <w:r w:rsidRPr="00E41E0E">
        <w:rPr>
          <w:rFonts w:cs="Arial"/>
          <w:color w:val="000000" w:themeColor="text1"/>
          <w:szCs w:val="24"/>
        </w:rPr>
        <w:tab/>
      </w:r>
    </w:p>
    <w:p w:rsidR="00B61944" w:rsidRPr="00E41E0E" w:rsidRDefault="00B61944" w:rsidP="00DD3080">
      <w:pPr>
        <w:spacing w:after="0" w:line="240" w:lineRule="auto"/>
        <w:jc w:val="both"/>
        <w:rPr>
          <w:rFonts w:cs="Arial"/>
          <w:b/>
          <w:color w:val="000000" w:themeColor="text1"/>
          <w:szCs w:val="24"/>
          <w:u w:val="single"/>
        </w:rPr>
      </w:pPr>
      <w:r w:rsidRPr="00E41E0E">
        <w:rPr>
          <w:rFonts w:cs="Arial"/>
          <w:b/>
          <w:color w:val="000000" w:themeColor="text1"/>
          <w:szCs w:val="24"/>
          <w:u w:val="single"/>
        </w:rPr>
        <w:t xml:space="preserve">EIXO </w:t>
      </w:r>
      <w:proofErr w:type="gramStart"/>
      <w:r w:rsidRPr="00E41E0E">
        <w:rPr>
          <w:rFonts w:cs="Arial"/>
          <w:b/>
          <w:color w:val="000000" w:themeColor="text1"/>
          <w:szCs w:val="24"/>
          <w:u w:val="single"/>
        </w:rPr>
        <w:t>2</w:t>
      </w:r>
      <w:proofErr w:type="gramEnd"/>
      <w:r w:rsidRPr="00E41E0E">
        <w:rPr>
          <w:rFonts w:cs="Arial"/>
          <w:b/>
          <w:color w:val="000000" w:themeColor="text1"/>
          <w:szCs w:val="24"/>
          <w:u w:val="single"/>
        </w:rPr>
        <w:t>: Recursos naturais</w:t>
      </w:r>
    </w:p>
    <w:p w:rsidR="00B61944" w:rsidRPr="00E41E0E" w:rsidRDefault="00B61944" w:rsidP="00DD3080">
      <w:pPr>
        <w:spacing w:after="0" w:line="240" w:lineRule="auto"/>
        <w:jc w:val="both"/>
        <w:rPr>
          <w:rFonts w:cs="Arial"/>
          <w:b/>
          <w:color w:val="000000" w:themeColor="text1"/>
          <w:szCs w:val="24"/>
          <w:u w:val="single"/>
        </w:rPr>
      </w:pPr>
    </w:p>
    <w:p w:rsidR="00B61944" w:rsidRPr="00E41E0E" w:rsidRDefault="00B61944" w:rsidP="00DD3080">
      <w:pPr>
        <w:spacing w:after="0" w:line="240" w:lineRule="auto"/>
        <w:jc w:val="both"/>
        <w:rPr>
          <w:rFonts w:cs="Arial"/>
          <w:color w:val="000000" w:themeColor="text1"/>
          <w:szCs w:val="24"/>
        </w:rPr>
      </w:pPr>
      <w:r w:rsidRPr="00E41E0E">
        <w:rPr>
          <w:rFonts w:cs="Arial"/>
          <w:color w:val="000000" w:themeColor="text1"/>
          <w:szCs w:val="24"/>
        </w:rPr>
        <w:t>Quando você olha o ambiente, o que é necessário para a sobrevivência do ser humano?______________________________________________________________________________________________________________________________</w:t>
      </w:r>
    </w:p>
    <w:p w:rsidR="00B61944" w:rsidRPr="00E41E0E" w:rsidRDefault="00B61944" w:rsidP="00DD3080">
      <w:pPr>
        <w:spacing w:after="0" w:line="240" w:lineRule="auto"/>
        <w:jc w:val="both"/>
        <w:rPr>
          <w:rFonts w:cs="Arial"/>
          <w:color w:val="000000" w:themeColor="text1"/>
          <w:szCs w:val="24"/>
        </w:rPr>
      </w:pPr>
      <w:r w:rsidRPr="00E41E0E">
        <w:rPr>
          <w:rFonts w:cs="Arial"/>
          <w:color w:val="000000" w:themeColor="text1"/>
          <w:szCs w:val="24"/>
        </w:rPr>
        <w:t>Para que serve o ar?</w:t>
      </w:r>
    </w:p>
    <w:p w:rsidR="00B61944" w:rsidRPr="00E41E0E" w:rsidRDefault="00B61944" w:rsidP="00DD3080">
      <w:pPr>
        <w:spacing w:after="0" w:line="240" w:lineRule="auto"/>
        <w:jc w:val="both"/>
        <w:rPr>
          <w:rFonts w:cs="Arial"/>
          <w:color w:val="000000" w:themeColor="text1"/>
          <w:szCs w:val="24"/>
        </w:rPr>
      </w:pPr>
      <w:r w:rsidRPr="00E41E0E">
        <w:rPr>
          <w:rFonts w:cs="Arial"/>
          <w:color w:val="000000" w:themeColor="text1"/>
          <w:szCs w:val="24"/>
        </w:rPr>
        <w:t>______________________________________________________________________________________________________________________________________</w:t>
      </w:r>
    </w:p>
    <w:p w:rsidR="00B61944" w:rsidRPr="00E41E0E" w:rsidRDefault="00B61944" w:rsidP="00DD3080">
      <w:pPr>
        <w:spacing w:after="0" w:line="240" w:lineRule="auto"/>
        <w:jc w:val="both"/>
        <w:rPr>
          <w:rFonts w:cs="Arial"/>
          <w:color w:val="000000" w:themeColor="text1"/>
          <w:szCs w:val="24"/>
        </w:rPr>
      </w:pPr>
      <w:r w:rsidRPr="00E41E0E">
        <w:rPr>
          <w:rFonts w:cs="Arial"/>
          <w:color w:val="000000" w:themeColor="text1"/>
          <w:szCs w:val="24"/>
        </w:rPr>
        <w:t>Para que serve a água?</w:t>
      </w:r>
    </w:p>
    <w:p w:rsidR="00B61944" w:rsidRPr="00E41E0E" w:rsidRDefault="00B61944" w:rsidP="00DD3080">
      <w:pPr>
        <w:spacing w:after="0" w:line="240" w:lineRule="auto"/>
        <w:jc w:val="both"/>
        <w:rPr>
          <w:rFonts w:cs="Arial"/>
          <w:color w:val="000000" w:themeColor="text1"/>
          <w:szCs w:val="24"/>
        </w:rPr>
      </w:pPr>
      <w:r w:rsidRPr="00E41E0E">
        <w:rPr>
          <w:rFonts w:cs="Arial"/>
          <w:color w:val="000000" w:themeColor="text1"/>
          <w:szCs w:val="24"/>
        </w:rPr>
        <w:t>______________________________________________________________________________________________________________________________________</w:t>
      </w:r>
    </w:p>
    <w:p w:rsidR="00B61944" w:rsidRPr="00E41E0E" w:rsidRDefault="00B61944" w:rsidP="00DD3080">
      <w:pPr>
        <w:spacing w:after="0" w:line="240" w:lineRule="auto"/>
        <w:jc w:val="both"/>
        <w:rPr>
          <w:rFonts w:cs="Arial"/>
          <w:color w:val="000000" w:themeColor="text1"/>
          <w:szCs w:val="24"/>
        </w:rPr>
      </w:pPr>
    </w:p>
    <w:p w:rsidR="00B61944" w:rsidRPr="00E41E0E" w:rsidRDefault="00B61944" w:rsidP="00DD3080">
      <w:pPr>
        <w:spacing w:after="0" w:line="240" w:lineRule="auto"/>
        <w:jc w:val="both"/>
        <w:rPr>
          <w:rFonts w:cs="Arial"/>
          <w:color w:val="000000" w:themeColor="text1"/>
          <w:szCs w:val="24"/>
        </w:rPr>
      </w:pPr>
      <w:r w:rsidRPr="00E41E0E">
        <w:rPr>
          <w:rFonts w:cs="Arial"/>
          <w:color w:val="000000" w:themeColor="text1"/>
          <w:szCs w:val="24"/>
        </w:rPr>
        <w:t>Para que serve a terra?</w:t>
      </w:r>
    </w:p>
    <w:p w:rsidR="00B61944" w:rsidRPr="00E41E0E" w:rsidRDefault="00B61944" w:rsidP="00DD3080">
      <w:pPr>
        <w:spacing w:after="0" w:line="240" w:lineRule="auto"/>
        <w:jc w:val="both"/>
        <w:rPr>
          <w:rFonts w:cs="Arial"/>
          <w:color w:val="000000" w:themeColor="text1"/>
          <w:szCs w:val="24"/>
        </w:rPr>
      </w:pPr>
      <w:r w:rsidRPr="00E41E0E">
        <w:rPr>
          <w:rFonts w:cs="Arial"/>
          <w:color w:val="000000" w:themeColor="text1"/>
          <w:szCs w:val="24"/>
        </w:rPr>
        <w:t>______________________________________________________________________________________________________________________________________</w:t>
      </w:r>
    </w:p>
    <w:p w:rsidR="00B61944" w:rsidRPr="00E41E0E" w:rsidRDefault="00B61944" w:rsidP="00DD3080">
      <w:pPr>
        <w:spacing w:after="0" w:line="240" w:lineRule="auto"/>
        <w:jc w:val="both"/>
        <w:rPr>
          <w:rFonts w:cs="Arial"/>
          <w:color w:val="000000" w:themeColor="text1"/>
          <w:szCs w:val="24"/>
        </w:rPr>
      </w:pPr>
    </w:p>
    <w:p w:rsidR="00B61944" w:rsidRPr="00E41E0E" w:rsidRDefault="00B61944" w:rsidP="00DD3080">
      <w:pPr>
        <w:spacing w:after="0" w:line="240" w:lineRule="auto"/>
        <w:jc w:val="both"/>
        <w:rPr>
          <w:rFonts w:cs="Arial"/>
          <w:b/>
          <w:color w:val="000000" w:themeColor="text1"/>
          <w:szCs w:val="24"/>
          <w:u w:val="single"/>
        </w:rPr>
      </w:pPr>
      <w:r w:rsidRPr="00E41E0E">
        <w:rPr>
          <w:rFonts w:cs="Arial"/>
          <w:b/>
          <w:color w:val="000000" w:themeColor="text1"/>
          <w:szCs w:val="24"/>
          <w:u w:val="single"/>
        </w:rPr>
        <w:t xml:space="preserve">EIXO </w:t>
      </w:r>
      <w:proofErr w:type="gramStart"/>
      <w:r w:rsidRPr="00E41E0E">
        <w:rPr>
          <w:rFonts w:cs="Arial"/>
          <w:b/>
          <w:color w:val="000000" w:themeColor="text1"/>
          <w:szCs w:val="24"/>
          <w:u w:val="single"/>
        </w:rPr>
        <w:t>3</w:t>
      </w:r>
      <w:proofErr w:type="gramEnd"/>
      <w:r w:rsidRPr="00E41E0E">
        <w:rPr>
          <w:rFonts w:cs="Arial"/>
          <w:b/>
          <w:color w:val="000000" w:themeColor="text1"/>
          <w:szCs w:val="24"/>
          <w:u w:val="single"/>
        </w:rPr>
        <w:t xml:space="preserve">: Animal x Meio </w:t>
      </w:r>
      <w:r w:rsidR="00315797">
        <w:rPr>
          <w:rFonts w:cs="Arial"/>
          <w:b/>
          <w:color w:val="000000" w:themeColor="text1"/>
          <w:szCs w:val="24"/>
          <w:u w:val="single"/>
        </w:rPr>
        <w:t>A</w:t>
      </w:r>
      <w:r w:rsidRPr="00E41E0E">
        <w:rPr>
          <w:rFonts w:cs="Arial"/>
          <w:b/>
          <w:color w:val="000000" w:themeColor="text1"/>
          <w:szCs w:val="24"/>
          <w:u w:val="single"/>
        </w:rPr>
        <w:t>mbiente.</w:t>
      </w:r>
    </w:p>
    <w:p w:rsidR="00B61944" w:rsidRPr="00E41E0E" w:rsidRDefault="00B61944" w:rsidP="00DD3080">
      <w:pPr>
        <w:spacing w:after="0" w:line="240" w:lineRule="auto"/>
        <w:jc w:val="both"/>
        <w:rPr>
          <w:rFonts w:cs="Arial"/>
          <w:b/>
          <w:color w:val="000000" w:themeColor="text1"/>
          <w:szCs w:val="24"/>
          <w:u w:val="single"/>
        </w:rPr>
      </w:pPr>
    </w:p>
    <w:p w:rsidR="00B61944" w:rsidRPr="00E41E0E" w:rsidRDefault="00B61944" w:rsidP="00DD3080">
      <w:pPr>
        <w:spacing w:after="0" w:line="240" w:lineRule="auto"/>
        <w:jc w:val="both"/>
        <w:rPr>
          <w:rFonts w:cs="Arial"/>
          <w:color w:val="000000" w:themeColor="text1"/>
          <w:szCs w:val="24"/>
        </w:rPr>
      </w:pPr>
      <w:r w:rsidRPr="00E41E0E">
        <w:rPr>
          <w:rFonts w:cs="Arial"/>
          <w:color w:val="000000" w:themeColor="text1"/>
          <w:szCs w:val="24"/>
        </w:rPr>
        <w:t>Quais animais você conhece?</w:t>
      </w:r>
    </w:p>
    <w:p w:rsidR="00B61944" w:rsidRPr="00E41E0E" w:rsidRDefault="00B61944" w:rsidP="00DD3080">
      <w:pPr>
        <w:spacing w:after="0" w:line="240" w:lineRule="auto"/>
        <w:jc w:val="both"/>
        <w:rPr>
          <w:rFonts w:cs="Arial"/>
          <w:color w:val="000000" w:themeColor="text1"/>
          <w:szCs w:val="24"/>
        </w:rPr>
      </w:pPr>
      <w:r w:rsidRPr="00E41E0E">
        <w:rPr>
          <w:rFonts w:cs="Arial"/>
          <w:color w:val="000000" w:themeColor="text1"/>
          <w:szCs w:val="24"/>
        </w:rPr>
        <w:t>______________________________________________________________________________________________________________________________________</w:t>
      </w:r>
    </w:p>
    <w:p w:rsidR="00B61944" w:rsidRPr="00E41E0E" w:rsidRDefault="00B61944" w:rsidP="00DD3080">
      <w:pPr>
        <w:spacing w:after="0" w:line="240" w:lineRule="auto"/>
        <w:jc w:val="both"/>
        <w:rPr>
          <w:rFonts w:cs="Arial"/>
          <w:color w:val="000000" w:themeColor="text1"/>
          <w:szCs w:val="24"/>
        </w:rPr>
      </w:pPr>
      <w:r w:rsidRPr="00E41E0E">
        <w:rPr>
          <w:rFonts w:cs="Arial"/>
          <w:color w:val="000000" w:themeColor="text1"/>
          <w:szCs w:val="24"/>
        </w:rPr>
        <w:t xml:space="preserve">Onde eles vivem (água, terra </w:t>
      </w:r>
      <w:r w:rsidR="00315797">
        <w:rPr>
          <w:rFonts w:cs="Arial"/>
          <w:color w:val="000000" w:themeColor="text1"/>
          <w:szCs w:val="24"/>
        </w:rPr>
        <w:t xml:space="preserve">ou </w:t>
      </w:r>
      <w:r w:rsidRPr="00E41E0E">
        <w:rPr>
          <w:rFonts w:cs="Arial"/>
          <w:color w:val="000000" w:themeColor="text1"/>
          <w:szCs w:val="24"/>
        </w:rPr>
        <w:t>ar)?</w:t>
      </w:r>
    </w:p>
    <w:p w:rsidR="00B61944" w:rsidRPr="00E41E0E" w:rsidRDefault="00B61944" w:rsidP="00DD3080">
      <w:pPr>
        <w:spacing w:after="0" w:line="240" w:lineRule="auto"/>
        <w:jc w:val="both"/>
        <w:rPr>
          <w:rFonts w:cs="Arial"/>
          <w:color w:val="000000" w:themeColor="text1"/>
          <w:szCs w:val="24"/>
        </w:rPr>
      </w:pPr>
      <w:r w:rsidRPr="00E41E0E">
        <w:rPr>
          <w:rFonts w:cs="Arial"/>
          <w:color w:val="000000" w:themeColor="text1"/>
          <w:szCs w:val="24"/>
        </w:rPr>
        <w:t>______________________________________________________________________________________________________________________________________</w:t>
      </w:r>
    </w:p>
    <w:p w:rsidR="00B61944" w:rsidRPr="00E41E0E" w:rsidRDefault="00B61944" w:rsidP="00DD3080">
      <w:pPr>
        <w:spacing w:after="0" w:line="240" w:lineRule="auto"/>
        <w:jc w:val="both"/>
        <w:rPr>
          <w:rFonts w:cs="Arial"/>
          <w:color w:val="000000" w:themeColor="text1"/>
          <w:szCs w:val="24"/>
        </w:rPr>
      </w:pPr>
    </w:p>
    <w:p w:rsidR="00B61944" w:rsidRPr="00E41E0E" w:rsidRDefault="00B61944" w:rsidP="00DD3080">
      <w:pPr>
        <w:spacing w:after="0" w:line="240" w:lineRule="auto"/>
        <w:jc w:val="both"/>
        <w:rPr>
          <w:rFonts w:cs="Arial"/>
          <w:color w:val="000000" w:themeColor="text1"/>
          <w:szCs w:val="24"/>
        </w:rPr>
      </w:pPr>
    </w:p>
    <w:p w:rsidR="00B61944" w:rsidRPr="00E41E0E" w:rsidRDefault="00B61944" w:rsidP="00DD3080">
      <w:pPr>
        <w:spacing w:after="0" w:line="240" w:lineRule="auto"/>
        <w:jc w:val="both"/>
        <w:rPr>
          <w:rFonts w:cs="Arial"/>
          <w:b/>
          <w:color w:val="000000" w:themeColor="text1"/>
          <w:szCs w:val="24"/>
          <w:u w:val="single"/>
        </w:rPr>
      </w:pPr>
      <w:r w:rsidRPr="00E41E0E">
        <w:rPr>
          <w:rFonts w:cs="Arial"/>
          <w:b/>
          <w:color w:val="000000" w:themeColor="text1"/>
          <w:szCs w:val="24"/>
          <w:u w:val="single"/>
        </w:rPr>
        <w:t xml:space="preserve">EIXO </w:t>
      </w:r>
      <w:proofErr w:type="gramStart"/>
      <w:r w:rsidRPr="00E41E0E">
        <w:rPr>
          <w:rFonts w:cs="Arial"/>
          <w:b/>
          <w:color w:val="000000" w:themeColor="text1"/>
          <w:szCs w:val="24"/>
          <w:u w:val="single"/>
        </w:rPr>
        <w:t>4</w:t>
      </w:r>
      <w:proofErr w:type="gramEnd"/>
      <w:r w:rsidRPr="00E41E0E">
        <w:rPr>
          <w:rFonts w:cs="Arial"/>
          <w:b/>
          <w:color w:val="000000" w:themeColor="text1"/>
          <w:szCs w:val="24"/>
          <w:u w:val="single"/>
        </w:rPr>
        <w:t xml:space="preserve">: </w:t>
      </w:r>
      <w:r w:rsidR="00DA45C2">
        <w:rPr>
          <w:rFonts w:cs="Arial"/>
          <w:b/>
          <w:color w:val="000000" w:themeColor="text1"/>
          <w:szCs w:val="24"/>
          <w:u w:val="single"/>
        </w:rPr>
        <w:t>Educação Ambiental</w:t>
      </w:r>
    </w:p>
    <w:p w:rsidR="00B61944" w:rsidRPr="00E41E0E" w:rsidRDefault="00B61944" w:rsidP="00DD3080">
      <w:pPr>
        <w:spacing w:after="0" w:line="240" w:lineRule="auto"/>
        <w:jc w:val="both"/>
        <w:rPr>
          <w:rFonts w:cs="Arial"/>
          <w:b/>
          <w:color w:val="000000" w:themeColor="text1"/>
          <w:szCs w:val="24"/>
          <w:u w:val="single"/>
        </w:rPr>
      </w:pPr>
    </w:p>
    <w:p w:rsidR="00B61944" w:rsidRPr="00E41E0E" w:rsidRDefault="00B61944" w:rsidP="00DD3080">
      <w:pPr>
        <w:spacing w:after="0" w:line="240" w:lineRule="auto"/>
        <w:jc w:val="both"/>
        <w:rPr>
          <w:rFonts w:cs="Arial"/>
          <w:color w:val="000000" w:themeColor="text1"/>
          <w:szCs w:val="24"/>
        </w:rPr>
      </w:pPr>
      <w:r w:rsidRPr="00E41E0E">
        <w:rPr>
          <w:rFonts w:cs="Arial"/>
          <w:color w:val="000000" w:themeColor="text1"/>
          <w:szCs w:val="24"/>
        </w:rPr>
        <w:t>Ao terminar o seu lanche ou refeições (café da manhã, almoço e jantar)</w:t>
      </w:r>
      <w:r w:rsidR="00315797">
        <w:rPr>
          <w:rFonts w:cs="Arial"/>
          <w:color w:val="000000" w:themeColor="text1"/>
          <w:szCs w:val="24"/>
        </w:rPr>
        <w:t>,</w:t>
      </w:r>
      <w:r w:rsidRPr="00E41E0E">
        <w:rPr>
          <w:rFonts w:cs="Arial"/>
          <w:color w:val="000000" w:themeColor="text1"/>
          <w:szCs w:val="24"/>
        </w:rPr>
        <w:t xml:space="preserve"> o que você faz com o guardanapo e as sobras de comida?</w:t>
      </w:r>
    </w:p>
    <w:p w:rsidR="00B61944" w:rsidRPr="00E41E0E" w:rsidRDefault="00B61944" w:rsidP="00DD3080">
      <w:pPr>
        <w:spacing w:after="0" w:line="240" w:lineRule="auto"/>
        <w:jc w:val="both"/>
        <w:rPr>
          <w:rFonts w:cs="Arial"/>
          <w:color w:val="000000" w:themeColor="text1"/>
          <w:szCs w:val="24"/>
        </w:rPr>
      </w:pPr>
      <w:r w:rsidRPr="00E41E0E">
        <w:rPr>
          <w:rFonts w:cs="Arial"/>
          <w:color w:val="000000" w:themeColor="text1"/>
          <w:szCs w:val="24"/>
        </w:rPr>
        <w:t>______________________________________________________________________________________________________________________________________</w:t>
      </w:r>
    </w:p>
    <w:p w:rsidR="00B61944" w:rsidRPr="00E41E0E" w:rsidRDefault="00B61944" w:rsidP="00DD3080">
      <w:pPr>
        <w:spacing w:after="0" w:line="240" w:lineRule="auto"/>
        <w:jc w:val="both"/>
        <w:rPr>
          <w:rFonts w:cs="Arial"/>
          <w:color w:val="000000" w:themeColor="text1"/>
          <w:szCs w:val="24"/>
        </w:rPr>
      </w:pPr>
      <w:r w:rsidRPr="00E41E0E">
        <w:rPr>
          <w:rFonts w:cs="Arial"/>
          <w:color w:val="000000" w:themeColor="text1"/>
          <w:szCs w:val="24"/>
        </w:rPr>
        <w:t>Tem o hábito de cuidar das plantas que tem em casa?</w:t>
      </w:r>
    </w:p>
    <w:p w:rsidR="00B61944" w:rsidRPr="00E41E0E" w:rsidRDefault="00B61944" w:rsidP="00DD3080">
      <w:pPr>
        <w:spacing w:after="0" w:line="240" w:lineRule="auto"/>
        <w:jc w:val="both"/>
        <w:rPr>
          <w:rFonts w:cs="Arial"/>
          <w:color w:val="000000" w:themeColor="text1"/>
          <w:szCs w:val="24"/>
        </w:rPr>
      </w:pPr>
      <w:r w:rsidRPr="00E41E0E">
        <w:rPr>
          <w:rFonts w:cs="Arial"/>
          <w:color w:val="000000" w:themeColor="text1"/>
          <w:szCs w:val="24"/>
        </w:rPr>
        <w:t>___________________________________________________________________________________________________________________________________</w:t>
      </w:r>
    </w:p>
    <w:p w:rsidR="00B61944" w:rsidRPr="00E41E0E" w:rsidRDefault="00B61944" w:rsidP="00DD3080">
      <w:pPr>
        <w:spacing w:after="0" w:line="240" w:lineRule="auto"/>
        <w:jc w:val="both"/>
        <w:rPr>
          <w:rFonts w:cs="Arial"/>
          <w:color w:val="000000" w:themeColor="text1"/>
          <w:szCs w:val="24"/>
        </w:rPr>
      </w:pPr>
      <w:r w:rsidRPr="00E41E0E">
        <w:rPr>
          <w:rFonts w:cs="Arial"/>
          <w:color w:val="000000" w:themeColor="text1"/>
          <w:szCs w:val="24"/>
        </w:rPr>
        <w:lastRenderedPageBreak/>
        <w:t>Tem o hábito de cuidar do animal que tem em casa?</w:t>
      </w:r>
    </w:p>
    <w:p w:rsidR="00B61944" w:rsidRPr="00E41E0E" w:rsidRDefault="00B61944" w:rsidP="00DD3080">
      <w:pPr>
        <w:spacing w:after="0" w:line="240" w:lineRule="auto"/>
        <w:jc w:val="both"/>
        <w:rPr>
          <w:rFonts w:cs="Arial"/>
          <w:color w:val="000000" w:themeColor="text1"/>
          <w:szCs w:val="24"/>
        </w:rPr>
      </w:pPr>
      <w:r w:rsidRPr="00E41E0E">
        <w:rPr>
          <w:rFonts w:cs="Arial"/>
          <w:color w:val="000000" w:themeColor="text1"/>
          <w:szCs w:val="24"/>
        </w:rPr>
        <w:t>______________________________________________________________________________________________________________________________________</w:t>
      </w:r>
    </w:p>
    <w:p w:rsidR="00B61944" w:rsidRPr="00E41E0E" w:rsidRDefault="00B61944" w:rsidP="00DD3080">
      <w:pPr>
        <w:spacing w:after="0" w:line="240" w:lineRule="auto"/>
        <w:jc w:val="both"/>
        <w:rPr>
          <w:rFonts w:cs="Arial"/>
          <w:color w:val="000000" w:themeColor="text1"/>
          <w:szCs w:val="24"/>
        </w:rPr>
      </w:pPr>
      <w:r w:rsidRPr="00E41E0E">
        <w:rPr>
          <w:rFonts w:cs="Arial"/>
          <w:color w:val="000000" w:themeColor="text1"/>
          <w:szCs w:val="24"/>
        </w:rPr>
        <w:t>Durante a escovação dos dentes</w:t>
      </w:r>
      <w:r w:rsidR="00315797">
        <w:rPr>
          <w:rFonts w:cs="Arial"/>
          <w:color w:val="000000" w:themeColor="text1"/>
          <w:szCs w:val="24"/>
        </w:rPr>
        <w:t>,</w:t>
      </w:r>
      <w:r w:rsidRPr="00E41E0E">
        <w:rPr>
          <w:rFonts w:cs="Arial"/>
          <w:color w:val="000000" w:themeColor="text1"/>
          <w:szCs w:val="24"/>
        </w:rPr>
        <w:t xml:space="preserve"> você deixa a torneira </w:t>
      </w:r>
      <w:r w:rsidR="00315797">
        <w:rPr>
          <w:rFonts w:cs="Arial"/>
          <w:color w:val="000000" w:themeColor="text1"/>
          <w:szCs w:val="24"/>
        </w:rPr>
        <w:t>aberta</w:t>
      </w:r>
      <w:r w:rsidRPr="00E41E0E">
        <w:rPr>
          <w:rFonts w:cs="Arial"/>
          <w:color w:val="000000" w:themeColor="text1"/>
          <w:szCs w:val="24"/>
        </w:rPr>
        <w:t>?</w:t>
      </w:r>
    </w:p>
    <w:p w:rsidR="00B61944" w:rsidRPr="00E41E0E" w:rsidRDefault="00B61944" w:rsidP="00DD3080">
      <w:pPr>
        <w:spacing w:after="0" w:line="240" w:lineRule="auto"/>
        <w:jc w:val="both"/>
        <w:rPr>
          <w:rFonts w:cs="Arial"/>
          <w:color w:val="000000" w:themeColor="text1"/>
          <w:szCs w:val="24"/>
        </w:rPr>
      </w:pPr>
      <w:r w:rsidRPr="00E41E0E">
        <w:rPr>
          <w:rFonts w:cs="Arial"/>
          <w:color w:val="000000" w:themeColor="text1"/>
          <w:szCs w:val="24"/>
        </w:rPr>
        <w:t>______________________________________________________________________________________________________________________________________</w:t>
      </w:r>
    </w:p>
    <w:p w:rsidR="00B61944" w:rsidRPr="00E41E0E" w:rsidRDefault="00B61944" w:rsidP="00DD3080">
      <w:pPr>
        <w:spacing w:after="0" w:line="240" w:lineRule="auto"/>
        <w:jc w:val="both"/>
        <w:rPr>
          <w:rFonts w:cs="Arial"/>
          <w:color w:val="000000" w:themeColor="text1"/>
          <w:szCs w:val="24"/>
        </w:rPr>
      </w:pPr>
      <w:r w:rsidRPr="00E41E0E">
        <w:rPr>
          <w:rFonts w:cs="Arial"/>
          <w:color w:val="000000" w:themeColor="text1"/>
          <w:szCs w:val="24"/>
        </w:rPr>
        <w:t xml:space="preserve">Já escutou algumas dessas palavras (Sustentabilidade, Reciclagem, Aquecimento </w:t>
      </w:r>
      <w:r w:rsidR="00315797">
        <w:rPr>
          <w:rFonts w:cs="Arial"/>
          <w:color w:val="000000" w:themeColor="text1"/>
          <w:szCs w:val="24"/>
        </w:rPr>
        <w:t>G</w:t>
      </w:r>
      <w:r w:rsidRPr="00E41E0E">
        <w:rPr>
          <w:rFonts w:cs="Arial"/>
          <w:color w:val="000000" w:themeColor="text1"/>
          <w:szCs w:val="24"/>
        </w:rPr>
        <w:t>lobal)? Caso sim, onde as escutou?</w:t>
      </w:r>
    </w:p>
    <w:p w:rsidR="00B61944" w:rsidRPr="00E41E0E" w:rsidRDefault="00B61944" w:rsidP="00DD3080">
      <w:pPr>
        <w:spacing w:after="0" w:line="240" w:lineRule="auto"/>
        <w:jc w:val="both"/>
        <w:rPr>
          <w:rFonts w:cs="Arial"/>
          <w:color w:val="000000" w:themeColor="text1"/>
          <w:szCs w:val="24"/>
        </w:rPr>
      </w:pPr>
      <w:r w:rsidRPr="00E41E0E">
        <w:rPr>
          <w:rFonts w:cs="Arial"/>
          <w:color w:val="000000" w:themeColor="text1"/>
          <w:szCs w:val="24"/>
        </w:rPr>
        <w:t>______________________________________________________________________________________________________________________________________</w:t>
      </w:r>
    </w:p>
    <w:p w:rsidR="00B61944" w:rsidRPr="00E41E0E" w:rsidRDefault="00B61944" w:rsidP="00DD3080">
      <w:pPr>
        <w:pBdr>
          <w:bottom w:val="single" w:sz="12" w:space="1" w:color="auto"/>
        </w:pBdr>
        <w:spacing w:after="0" w:line="240" w:lineRule="auto"/>
        <w:jc w:val="both"/>
        <w:rPr>
          <w:rFonts w:cs="Arial"/>
          <w:color w:val="000000" w:themeColor="text1"/>
          <w:szCs w:val="24"/>
        </w:rPr>
      </w:pPr>
      <w:r w:rsidRPr="00E41E0E">
        <w:rPr>
          <w:rFonts w:cs="Arial"/>
          <w:color w:val="000000" w:themeColor="text1"/>
          <w:szCs w:val="24"/>
        </w:rPr>
        <w:t>Como você vê o ambiente ao seu redor?</w:t>
      </w:r>
    </w:p>
    <w:p w:rsidR="00B61944" w:rsidRPr="00E41E0E" w:rsidRDefault="00B61944" w:rsidP="00DD3080">
      <w:pPr>
        <w:pBdr>
          <w:bottom w:val="single" w:sz="12" w:space="1" w:color="auto"/>
        </w:pBdr>
        <w:spacing w:after="0" w:line="240" w:lineRule="auto"/>
        <w:jc w:val="both"/>
        <w:rPr>
          <w:rFonts w:cs="Arial"/>
          <w:color w:val="000000" w:themeColor="text1"/>
          <w:szCs w:val="24"/>
        </w:rPr>
      </w:pPr>
    </w:p>
    <w:p w:rsidR="00B61944" w:rsidRPr="00E41E0E" w:rsidRDefault="00B61944" w:rsidP="00DD3080">
      <w:pPr>
        <w:spacing w:after="0" w:line="240" w:lineRule="auto"/>
        <w:jc w:val="both"/>
        <w:rPr>
          <w:rFonts w:cs="Arial"/>
          <w:color w:val="000000" w:themeColor="text1"/>
          <w:szCs w:val="24"/>
        </w:rPr>
      </w:pPr>
      <w:r w:rsidRPr="00E41E0E">
        <w:rPr>
          <w:rFonts w:cs="Arial"/>
          <w:color w:val="000000" w:themeColor="text1"/>
          <w:szCs w:val="24"/>
        </w:rPr>
        <w:t>___________________________________________________________________</w:t>
      </w:r>
    </w:p>
    <w:p w:rsidR="00B61944" w:rsidRPr="00E41E0E" w:rsidRDefault="00B61944" w:rsidP="00DD3080">
      <w:pPr>
        <w:spacing w:after="0" w:line="240" w:lineRule="auto"/>
        <w:jc w:val="both"/>
        <w:rPr>
          <w:rFonts w:cs="Arial"/>
          <w:b/>
          <w:color w:val="000000" w:themeColor="text1"/>
          <w:szCs w:val="24"/>
          <w:u w:val="single"/>
        </w:rPr>
      </w:pPr>
    </w:p>
    <w:p w:rsidR="00B61944" w:rsidRPr="00E41E0E" w:rsidRDefault="00B61944" w:rsidP="00DD3080">
      <w:pPr>
        <w:spacing w:after="0" w:line="240" w:lineRule="auto"/>
        <w:jc w:val="both"/>
        <w:rPr>
          <w:rFonts w:cs="Arial"/>
          <w:b/>
          <w:color w:val="000000" w:themeColor="text1"/>
          <w:szCs w:val="24"/>
          <w:u w:val="single"/>
        </w:rPr>
      </w:pPr>
      <w:r w:rsidRPr="00E41E0E">
        <w:rPr>
          <w:rFonts w:cs="Arial"/>
          <w:b/>
          <w:color w:val="000000" w:themeColor="text1"/>
          <w:szCs w:val="24"/>
          <w:u w:val="single"/>
        </w:rPr>
        <w:t xml:space="preserve">EIXO </w:t>
      </w:r>
      <w:proofErr w:type="gramStart"/>
      <w:r w:rsidRPr="00E41E0E">
        <w:rPr>
          <w:rFonts w:cs="Arial"/>
          <w:b/>
          <w:color w:val="000000" w:themeColor="text1"/>
          <w:szCs w:val="24"/>
          <w:u w:val="single"/>
        </w:rPr>
        <w:t>5</w:t>
      </w:r>
      <w:proofErr w:type="gramEnd"/>
      <w:r w:rsidRPr="00E41E0E">
        <w:rPr>
          <w:rFonts w:cs="Arial"/>
          <w:b/>
          <w:color w:val="000000" w:themeColor="text1"/>
          <w:szCs w:val="24"/>
          <w:u w:val="single"/>
        </w:rPr>
        <w:t xml:space="preserve">: </w:t>
      </w:r>
      <w:r w:rsidR="00164513">
        <w:rPr>
          <w:rFonts w:cs="Arial"/>
          <w:b/>
          <w:color w:val="000000" w:themeColor="text1"/>
          <w:szCs w:val="24"/>
          <w:u w:val="single"/>
        </w:rPr>
        <w:t>Futebol Educacional</w:t>
      </w:r>
      <w:r w:rsidRPr="00E41E0E">
        <w:rPr>
          <w:rFonts w:cs="Arial"/>
          <w:b/>
          <w:color w:val="000000" w:themeColor="text1"/>
          <w:szCs w:val="24"/>
          <w:u w:val="single"/>
        </w:rPr>
        <w:t xml:space="preserve"> </w:t>
      </w:r>
    </w:p>
    <w:p w:rsidR="00B61944" w:rsidRPr="00E41E0E" w:rsidRDefault="00B61944" w:rsidP="00DD3080">
      <w:pPr>
        <w:spacing w:after="0" w:line="240" w:lineRule="auto"/>
        <w:jc w:val="both"/>
        <w:rPr>
          <w:rFonts w:cs="Arial"/>
          <w:b/>
          <w:color w:val="000000" w:themeColor="text1"/>
          <w:szCs w:val="24"/>
          <w:u w:val="single"/>
        </w:rPr>
      </w:pPr>
    </w:p>
    <w:p w:rsidR="00B61944" w:rsidRPr="00E41E0E" w:rsidRDefault="00B61944" w:rsidP="00DD3080">
      <w:pPr>
        <w:spacing w:after="0" w:line="240" w:lineRule="auto"/>
        <w:jc w:val="both"/>
        <w:rPr>
          <w:rFonts w:cs="Arial"/>
          <w:color w:val="000000" w:themeColor="text1"/>
          <w:szCs w:val="24"/>
        </w:rPr>
      </w:pPr>
      <w:r w:rsidRPr="00E41E0E">
        <w:rPr>
          <w:rFonts w:cs="Arial"/>
          <w:color w:val="000000" w:themeColor="text1"/>
          <w:szCs w:val="24"/>
        </w:rPr>
        <w:t>Você já praticava algum esporte na escola ou com amigos?</w:t>
      </w:r>
    </w:p>
    <w:p w:rsidR="00B61944" w:rsidRPr="00E41E0E" w:rsidRDefault="00B61944" w:rsidP="00DD3080">
      <w:pPr>
        <w:spacing w:after="0" w:line="240" w:lineRule="auto"/>
        <w:jc w:val="both"/>
        <w:rPr>
          <w:rFonts w:cs="Arial"/>
          <w:color w:val="000000" w:themeColor="text1"/>
          <w:szCs w:val="24"/>
        </w:rPr>
      </w:pPr>
      <w:r w:rsidRPr="00E41E0E">
        <w:rPr>
          <w:rFonts w:cs="Arial"/>
          <w:color w:val="000000" w:themeColor="text1"/>
          <w:szCs w:val="24"/>
        </w:rPr>
        <w:t>______________________________________________________________________________________________________________________________________</w:t>
      </w:r>
    </w:p>
    <w:p w:rsidR="00B61944" w:rsidRPr="00E41E0E" w:rsidRDefault="00B61944" w:rsidP="00DD3080">
      <w:pPr>
        <w:spacing w:after="0" w:line="240" w:lineRule="auto"/>
        <w:jc w:val="both"/>
        <w:rPr>
          <w:rFonts w:cs="Arial"/>
          <w:color w:val="000000" w:themeColor="text1"/>
          <w:szCs w:val="24"/>
        </w:rPr>
      </w:pPr>
      <w:r w:rsidRPr="00E41E0E">
        <w:rPr>
          <w:rFonts w:cs="Arial"/>
          <w:color w:val="000000" w:themeColor="text1"/>
          <w:szCs w:val="24"/>
        </w:rPr>
        <w:t>Como você convive com os seus colegas?</w:t>
      </w:r>
    </w:p>
    <w:p w:rsidR="00B61944" w:rsidRPr="00E41E0E" w:rsidRDefault="00B61944" w:rsidP="00DD3080">
      <w:pPr>
        <w:spacing w:after="0" w:line="240" w:lineRule="auto"/>
        <w:jc w:val="both"/>
        <w:rPr>
          <w:rFonts w:cs="Arial"/>
          <w:color w:val="000000" w:themeColor="text1"/>
          <w:szCs w:val="24"/>
        </w:rPr>
      </w:pPr>
      <w:r w:rsidRPr="00E41E0E">
        <w:rPr>
          <w:rFonts w:cs="Arial"/>
          <w:color w:val="000000" w:themeColor="text1"/>
          <w:szCs w:val="24"/>
        </w:rPr>
        <w:t>______________________________________________________________________________________________________________________________________</w:t>
      </w:r>
    </w:p>
    <w:p w:rsidR="00B61944" w:rsidRPr="00E41E0E" w:rsidRDefault="00B61944" w:rsidP="00DD3080">
      <w:pPr>
        <w:spacing w:after="0" w:line="240" w:lineRule="auto"/>
        <w:rPr>
          <w:rFonts w:cs="Arial"/>
          <w:color w:val="000000" w:themeColor="text1"/>
          <w:szCs w:val="24"/>
        </w:rPr>
      </w:pPr>
      <w:r w:rsidRPr="00E41E0E">
        <w:rPr>
          <w:rFonts w:cs="Arial"/>
          <w:color w:val="000000" w:themeColor="text1"/>
          <w:szCs w:val="24"/>
        </w:rPr>
        <w:t>Sua família estimula você a praticar esporte? ______________________________________________________________________________________________________________________________________</w:t>
      </w:r>
    </w:p>
    <w:p w:rsidR="00B61944" w:rsidRPr="00E41E0E" w:rsidRDefault="00B61944" w:rsidP="00DD3080">
      <w:pPr>
        <w:spacing w:after="0" w:line="240" w:lineRule="auto"/>
        <w:jc w:val="both"/>
        <w:rPr>
          <w:rFonts w:cs="Arial"/>
          <w:color w:val="000000" w:themeColor="text1"/>
          <w:szCs w:val="24"/>
        </w:rPr>
      </w:pPr>
      <w:r w:rsidRPr="00E41E0E">
        <w:rPr>
          <w:rFonts w:cs="Arial"/>
          <w:color w:val="000000" w:themeColor="text1"/>
          <w:szCs w:val="24"/>
        </w:rPr>
        <w:t>Como você se sente durante as aulas de futebol?</w:t>
      </w:r>
    </w:p>
    <w:p w:rsidR="00B61944" w:rsidRPr="00E41E0E" w:rsidRDefault="00B61944" w:rsidP="00DD3080">
      <w:pPr>
        <w:spacing w:after="0" w:line="240" w:lineRule="auto"/>
        <w:jc w:val="both"/>
        <w:rPr>
          <w:rFonts w:cs="Arial"/>
          <w:b/>
          <w:color w:val="000000" w:themeColor="text1"/>
          <w:szCs w:val="24"/>
        </w:rPr>
      </w:pPr>
      <w:r w:rsidRPr="00E41E0E">
        <w:rPr>
          <w:rFonts w:cs="Arial"/>
          <w:b/>
          <w:color w:val="000000" w:themeColor="text1"/>
          <w:szCs w:val="24"/>
        </w:rPr>
        <w:t>(O entrevistador realizará essa pergunta ao final do período experimental)</w:t>
      </w:r>
    </w:p>
    <w:p w:rsidR="00B61944" w:rsidRPr="00E41E0E" w:rsidRDefault="00B61944" w:rsidP="00DD3080">
      <w:pPr>
        <w:spacing w:after="0" w:line="240" w:lineRule="auto"/>
        <w:jc w:val="both"/>
        <w:rPr>
          <w:rFonts w:cs="Arial"/>
          <w:b/>
          <w:color w:val="000000" w:themeColor="text1"/>
          <w:szCs w:val="24"/>
        </w:rPr>
      </w:pPr>
    </w:p>
    <w:p w:rsidR="00B61944" w:rsidRPr="00E41E0E" w:rsidRDefault="00B61944" w:rsidP="00DD3080">
      <w:pPr>
        <w:spacing w:after="0" w:line="240" w:lineRule="auto"/>
        <w:jc w:val="both"/>
        <w:rPr>
          <w:rFonts w:cs="Arial"/>
          <w:color w:val="000000" w:themeColor="text1"/>
          <w:szCs w:val="24"/>
        </w:rPr>
      </w:pPr>
      <w:r w:rsidRPr="00E41E0E">
        <w:rPr>
          <w:rFonts w:cs="Arial"/>
          <w:color w:val="000000" w:themeColor="text1"/>
          <w:szCs w:val="24"/>
        </w:rPr>
        <w:t>O que você aprendeu com as aulas de futebol?</w:t>
      </w:r>
    </w:p>
    <w:p w:rsidR="00B61944" w:rsidRPr="00E41E0E" w:rsidRDefault="00B61944" w:rsidP="00DD3080">
      <w:pPr>
        <w:spacing w:after="0" w:line="240" w:lineRule="auto"/>
        <w:jc w:val="both"/>
        <w:rPr>
          <w:rFonts w:cs="Arial"/>
          <w:b/>
          <w:color w:val="000000" w:themeColor="text1"/>
          <w:szCs w:val="24"/>
        </w:rPr>
      </w:pPr>
      <w:r w:rsidRPr="00E41E0E">
        <w:rPr>
          <w:rFonts w:cs="Arial"/>
          <w:b/>
          <w:color w:val="000000" w:themeColor="text1"/>
          <w:szCs w:val="24"/>
        </w:rPr>
        <w:t>(O entrevistador realizará essa pergunta ao final do período experimental)</w:t>
      </w:r>
    </w:p>
    <w:p w:rsidR="00B61944" w:rsidRPr="00E41E0E" w:rsidRDefault="00B61944" w:rsidP="00DD3080">
      <w:pPr>
        <w:spacing w:after="0" w:line="240" w:lineRule="auto"/>
        <w:jc w:val="both"/>
        <w:rPr>
          <w:rFonts w:cs="Arial"/>
          <w:b/>
          <w:color w:val="000000" w:themeColor="text1"/>
          <w:szCs w:val="24"/>
        </w:rPr>
      </w:pPr>
    </w:p>
    <w:p w:rsidR="00B61944" w:rsidRPr="00E41E0E" w:rsidRDefault="00B61944" w:rsidP="00DD3080">
      <w:pPr>
        <w:spacing w:after="0" w:line="240" w:lineRule="auto"/>
        <w:jc w:val="both"/>
        <w:rPr>
          <w:rFonts w:cs="Arial"/>
          <w:color w:val="000000" w:themeColor="text1"/>
          <w:szCs w:val="24"/>
        </w:rPr>
      </w:pPr>
      <w:r w:rsidRPr="00E41E0E">
        <w:rPr>
          <w:rFonts w:cs="Arial"/>
          <w:color w:val="000000" w:themeColor="text1"/>
          <w:szCs w:val="24"/>
        </w:rPr>
        <w:t>Como você vê o ambiente ao seu redor com a prática constante do futebol (esporte)</w:t>
      </w:r>
    </w:p>
    <w:p w:rsidR="00B61944" w:rsidRPr="00E41E0E" w:rsidRDefault="00B61944" w:rsidP="00DD3080">
      <w:pPr>
        <w:spacing w:after="0" w:line="240" w:lineRule="auto"/>
        <w:jc w:val="both"/>
        <w:rPr>
          <w:rFonts w:cs="Arial"/>
          <w:b/>
          <w:color w:val="000000" w:themeColor="text1"/>
          <w:szCs w:val="24"/>
        </w:rPr>
      </w:pPr>
      <w:r w:rsidRPr="00E41E0E">
        <w:rPr>
          <w:rFonts w:cs="Arial"/>
          <w:b/>
          <w:color w:val="000000" w:themeColor="text1"/>
          <w:szCs w:val="24"/>
        </w:rPr>
        <w:t>(O entrevistador realizará essa pergunta ao final do período experimental)</w:t>
      </w:r>
    </w:p>
    <w:p w:rsidR="00B61944" w:rsidRPr="00E41E0E" w:rsidRDefault="00B61944" w:rsidP="00DD3080">
      <w:pPr>
        <w:spacing w:after="0" w:line="240" w:lineRule="auto"/>
        <w:jc w:val="both"/>
        <w:rPr>
          <w:rFonts w:cs="Arial"/>
          <w:b/>
          <w:color w:val="000000" w:themeColor="text1"/>
          <w:szCs w:val="24"/>
        </w:rPr>
      </w:pPr>
    </w:p>
    <w:p w:rsidR="00B61944" w:rsidRPr="00E41E0E" w:rsidRDefault="00B61944" w:rsidP="00DD3080">
      <w:pPr>
        <w:spacing w:after="0" w:line="240" w:lineRule="auto"/>
        <w:jc w:val="both"/>
        <w:rPr>
          <w:rFonts w:cs="Arial"/>
          <w:b/>
          <w:color w:val="000000" w:themeColor="text1"/>
          <w:szCs w:val="24"/>
        </w:rPr>
      </w:pPr>
    </w:p>
    <w:p w:rsidR="00B61944" w:rsidRPr="00E41E0E" w:rsidRDefault="00B61944" w:rsidP="00DD3080">
      <w:pPr>
        <w:spacing w:after="0" w:line="240" w:lineRule="auto"/>
        <w:jc w:val="both"/>
        <w:rPr>
          <w:rFonts w:cs="Arial"/>
          <w:b/>
          <w:color w:val="000000" w:themeColor="text1"/>
          <w:szCs w:val="24"/>
        </w:rPr>
      </w:pPr>
    </w:p>
    <w:p w:rsidR="00B61944" w:rsidRPr="00E41E0E" w:rsidRDefault="00B61944" w:rsidP="00DD3080">
      <w:pPr>
        <w:spacing w:after="0" w:line="240" w:lineRule="auto"/>
        <w:jc w:val="both"/>
        <w:rPr>
          <w:rFonts w:cs="Arial"/>
          <w:b/>
          <w:color w:val="000000" w:themeColor="text1"/>
          <w:szCs w:val="24"/>
        </w:rPr>
      </w:pPr>
    </w:p>
    <w:p w:rsidR="00B61944" w:rsidRPr="00E41E0E" w:rsidRDefault="00B61944" w:rsidP="00DD3080">
      <w:pPr>
        <w:spacing w:after="0" w:line="360" w:lineRule="auto"/>
        <w:rPr>
          <w:rFonts w:cs="Arial"/>
          <w:b/>
          <w:color w:val="000000" w:themeColor="text1"/>
          <w:szCs w:val="24"/>
        </w:rPr>
      </w:pPr>
    </w:p>
    <w:p w:rsidR="00B61944" w:rsidRPr="00E41E0E" w:rsidRDefault="00B61944" w:rsidP="00DD3080">
      <w:pPr>
        <w:spacing w:after="0" w:line="360" w:lineRule="auto"/>
        <w:rPr>
          <w:rFonts w:cs="Arial"/>
          <w:b/>
          <w:color w:val="000000" w:themeColor="text1"/>
          <w:szCs w:val="24"/>
        </w:rPr>
      </w:pPr>
    </w:p>
    <w:p w:rsidR="00B61944" w:rsidRPr="00E41E0E" w:rsidRDefault="00B61944" w:rsidP="00DD3080">
      <w:pPr>
        <w:spacing w:after="0" w:line="360" w:lineRule="auto"/>
        <w:rPr>
          <w:rFonts w:cs="Arial"/>
          <w:b/>
          <w:color w:val="000000" w:themeColor="text1"/>
          <w:szCs w:val="24"/>
        </w:rPr>
      </w:pPr>
    </w:p>
    <w:p w:rsidR="00B61944" w:rsidRPr="00E41E0E" w:rsidRDefault="00B61944" w:rsidP="00DD3080">
      <w:pPr>
        <w:spacing w:after="0" w:line="360" w:lineRule="auto"/>
        <w:rPr>
          <w:rFonts w:cs="Arial"/>
          <w:b/>
          <w:color w:val="000000" w:themeColor="text1"/>
          <w:szCs w:val="24"/>
        </w:rPr>
      </w:pPr>
    </w:p>
    <w:p w:rsidR="00B61944" w:rsidRPr="00E41E0E" w:rsidRDefault="00B61944" w:rsidP="00DD3080">
      <w:pPr>
        <w:pStyle w:val="Textodecomentrio"/>
        <w:rPr>
          <w:rFonts w:cs="Arial"/>
          <w:color w:val="000000" w:themeColor="text1"/>
          <w:sz w:val="24"/>
        </w:rPr>
      </w:pPr>
    </w:p>
    <w:p w:rsidR="00B61944" w:rsidRPr="00E41E0E" w:rsidRDefault="00B61944" w:rsidP="00DD3080">
      <w:pPr>
        <w:pStyle w:val="Textodecomentrio"/>
        <w:rPr>
          <w:rFonts w:cs="Arial"/>
          <w:color w:val="000000" w:themeColor="text1"/>
          <w:sz w:val="24"/>
        </w:rPr>
      </w:pPr>
    </w:p>
    <w:p w:rsidR="00B61944" w:rsidRPr="00E41E0E" w:rsidRDefault="00B61944" w:rsidP="00DD3080">
      <w:pPr>
        <w:pStyle w:val="Textodecomentrio"/>
        <w:rPr>
          <w:rFonts w:cs="Arial"/>
          <w:color w:val="000000" w:themeColor="text1"/>
          <w:sz w:val="24"/>
        </w:rPr>
      </w:pPr>
    </w:p>
    <w:p w:rsidR="00B61944" w:rsidRPr="00E41E0E" w:rsidRDefault="00B61944" w:rsidP="00DD3080">
      <w:pPr>
        <w:pStyle w:val="Textodecomentrio"/>
        <w:rPr>
          <w:rFonts w:cs="Arial"/>
          <w:color w:val="000000" w:themeColor="text1"/>
          <w:sz w:val="24"/>
        </w:rPr>
      </w:pPr>
    </w:p>
    <w:p w:rsidR="00B61944" w:rsidRPr="00E41E0E" w:rsidRDefault="00B61944" w:rsidP="00DD3080">
      <w:pPr>
        <w:pStyle w:val="Textodecomentrio"/>
        <w:rPr>
          <w:rFonts w:cs="Arial"/>
          <w:color w:val="000000" w:themeColor="text1"/>
          <w:sz w:val="24"/>
        </w:rPr>
      </w:pPr>
    </w:p>
    <w:p w:rsidR="00B61944" w:rsidRPr="00E41E0E" w:rsidRDefault="00B61944" w:rsidP="00DD3080">
      <w:pPr>
        <w:pStyle w:val="Textodecomentrio"/>
        <w:rPr>
          <w:rFonts w:cs="Arial"/>
          <w:color w:val="000000" w:themeColor="text1"/>
          <w:sz w:val="24"/>
        </w:rPr>
      </w:pPr>
    </w:p>
    <w:p w:rsidR="00B61944" w:rsidRPr="00E41E0E" w:rsidRDefault="00B61944" w:rsidP="00DD3080">
      <w:pPr>
        <w:pStyle w:val="Textodecomentrio"/>
        <w:rPr>
          <w:rFonts w:cs="Arial"/>
          <w:color w:val="000000" w:themeColor="text1"/>
          <w:sz w:val="24"/>
        </w:rPr>
      </w:pPr>
    </w:p>
    <w:p w:rsidR="00B61944" w:rsidRPr="00E41E0E" w:rsidRDefault="00B61944" w:rsidP="00DD3080">
      <w:pPr>
        <w:spacing w:after="0"/>
        <w:jc w:val="center"/>
        <w:rPr>
          <w:rFonts w:cs="Arial"/>
          <w:color w:val="000000" w:themeColor="text1"/>
          <w:szCs w:val="24"/>
        </w:rPr>
      </w:pPr>
      <w:r w:rsidRPr="00E41E0E">
        <w:rPr>
          <w:rFonts w:cs="Arial"/>
          <w:noProof/>
          <w:color w:val="000000" w:themeColor="text1"/>
          <w:lang w:eastAsia="pt-BR"/>
        </w:rPr>
        <w:lastRenderedPageBreak/>
        <w:drawing>
          <wp:inline distT="0" distB="0" distL="0" distR="0">
            <wp:extent cx="2668905" cy="542290"/>
            <wp:effectExtent l="1905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 cstate="print"/>
                    <a:srcRect/>
                    <a:stretch>
                      <a:fillRect/>
                    </a:stretch>
                  </pic:blipFill>
                  <pic:spPr bwMode="auto">
                    <a:xfrm>
                      <a:off x="0" y="0"/>
                      <a:ext cx="2668905" cy="542290"/>
                    </a:xfrm>
                    <a:prstGeom prst="rect">
                      <a:avLst/>
                    </a:prstGeom>
                    <a:noFill/>
                    <a:ln w="9525">
                      <a:noFill/>
                      <a:miter lim="800000"/>
                      <a:headEnd/>
                      <a:tailEnd/>
                    </a:ln>
                  </pic:spPr>
                </pic:pic>
              </a:graphicData>
            </a:graphic>
          </wp:inline>
        </w:drawing>
      </w:r>
    </w:p>
    <w:p w:rsidR="003D486A" w:rsidRPr="00E41E0E" w:rsidRDefault="003D486A" w:rsidP="00DD3080">
      <w:pPr>
        <w:spacing w:after="0"/>
        <w:jc w:val="center"/>
        <w:rPr>
          <w:rFonts w:cs="Arial"/>
          <w:color w:val="000000" w:themeColor="text1"/>
          <w:szCs w:val="24"/>
        </w:rPr>
      </w:pPr>
    </w:p>
    <w:p w:rsidR="00B61944" w:rsidRPr="00E41E0E" w:rsidRDefault="00B61944" w:rsidP="00DD3080">
      <w:pPr>
        <w:spacing w:after="0" w:line="360" w:lineRule="auto"/>
        <w:jc w:val="center"/>
        <w:rPr>
          <w:rFonts w:cs="Arial"/>
          <w:b/>
          <w:color w:val="000000" w:themeColor="text1"/>
          <w:szCs w:val="20"/>
        </w:rPr>
      </w:pPr>
      <w:r w:rsidRPr="00E41E0E">
        <w:rPr>
          <w:rFonts w:cs="Arial"/>
          <w:b/>
          <w:color w:val="000000" w:themeColor="text1"/>
          <w:szCs w:val="20"/>
        </w:rPr>
        <w:t>APENDICE D - TERMO DE CONSENTIMENTO LIVRE E ESCLARECIDO (TCLE)</w:t>
      </w:r>
    </w:p>
    <w:p w:rsidR="00B61944" w:rsidRPr="00E41E0E" w:rsidRDefault="00B61944" w:rsidP="00DD3080">
      <w:pPr>
        <w:spacing w:after="0" w:line="360" w:lineRule="auto"/>
        <w:jc w:val="center"/>
        <w:rPr>
          <w:rFonts w:cs="Arial"/>
          <w:b/>
          <w:color w:val="000000" w:themeColor="text1"/>
          <w:sz w:val="20"/>
          <w:szCs w:val="20"/>
        </w:rPr>
      </w:pPr>
    </w:p>
    <w:p w:rsidR="00B61944" w:rsidRPr="00E41E0E" w:rsidRDefault="00B61944" w:rsidP="00DD3080">
      <w:pPr>
        <w:tabs>
          <w:tab w:val="left" w:pos="851"/>
          <w:tab w:val="left" w:pos="8222"/>
        </w:tabs>
        <w:spacing w:after="0" w:line="360" w:lineRule="auto"/>
        <w:ind w:firstLine="851"/>
        <w:jc w:val="both"/>
        <w:rPr>
          <w:rFonts w:cs="Arial"/>
          <w:color w:val="000000" w:themeColor="text1"/>
          <w:szCs w:val="20"/>
        </w:rPr>
      </w:pPr>
      <w:r w:rsidRPr="00E41E0E">
        <w:rPr>
          <w:rFonts w:cs="Arial"/>
          <w:color w:val="000000" w:themeColor="text1"/>
          <w:szCs w:val="20"/>
        </w:rPr>
        <w:t xml:space="preserve">O seu dependente está sendo </w:t>
      </w:r>
      <w:proofErr w:type="gramStart"/>
      <w:r w:rsidRPr="00E41E0E">
        <w:rPr>
          <w:rFonts w:cs="Arial"/>
          <w:color w:val="000000" w:themeColor="text1"/>
          <w:szCs w:val="20"/>
        </w:rPr>
        <w:t>convidado(</w:t>
      </w:r>
      <w:proofErr w:type="gramEnd"/>
      <w:r w:rsidRPr="00E41E0E">
        <w:rPr>
          <w:rFonts w:cs="Arial"/>
          <w:color w:val="000000" w:themeColor="text1"/>
          <w:szCs w:val="20"/>
        </w:rPr>
        <w:t xml:space="preserve">a) a participar do estudo intitulado a “INFLUÊNCIA DO </w:t>
      </w:r>
      <w:r w:rsidR="00164513">
        <w:rPr>
          <w:rFonts w:cs="Arial"/>
          <w:color w:val="000000" w:themeColor="text1"/>
          <w:szCs w:val="20"/>
        </w:rPr>
        <w:t>FUTEBOL EDUCACIONAL</w:t>
      </w:r>
      <w:r w:rsidRPr="00E41E0E">
        <w:rPr>
          <w:rFonts w:cs="Arial"/>
          <w:color w:val="000000" w:themeColor="text1"/>
          <w:szCs w:val="20"/>
        </w:rPr>
        <w:t xml:space="preserve"> NO COMPORTAMENTO S</w:t>
      </w:r>
      <w:r w:rsidR="00851B02">
        <w:rPr>
          <w:rFonts w:cs="Arial"/>
          <w:color w:val="000000" w:themeColor="text1"/>
          <w:szCs w:val="20"/>
        </w:rPr>
        <w:t>O</w:t>
      </w:r>
      <w:r w:rsidRPr="00E41E0E">
        <w:rPr>
          <w:rFonts w:cs="Arial"/>
          <w:color w:val="000000" w:themeColor="text1"/>
          <w:szCs w:val="20"/>
        </w:rPr>
        <w:t xml:space="preserve">CIOAMBIENTAL DE CRIANÇAS E ADOLESCENTES PARTICIPANTES DO CENTRO DE REFERÊNCIA EM ESPORTE EDUCACIONAL DO RECÔNCAVO BAIANO: UMA PROPOSTA METODOLÓGICA”. </w:t>
      </w:r>
    </w:p>
    <w:p w:rsidR="00B61944" w:rsidRPr="00E41E0E" w:rsidRDefault="00B61944" w:rsidP="00DD3080">
      <w:pPr>
        <w:spacing w:after="0" w:line="360" w:lineRule="auto"/>
        <w:ind w:firstLine="851"/>
        <w:jc w:val="both"/>
        <w:rPr>
          <w:rFonts w:cs="Arial"/>
          <w:color w:val="000000" w:themeColor="text1"/>
          <w:szCs w:val="20"/>
          <w:lang w:eastAsia="pt-BR"/>
        </w:rPr>
      </w:pPr>
      <w:r w:rsidRPr="00E41E0E">
        <w:rPr>
          <w:rFonts w:cs="Arial"/>
          <w:color w:val="000000" w:themeColor="text1"/>
          <w:szCs w:val="20"/>
        </w:rPr>
        <w:t xml:space="preserve">O estudo justifica-se por possibilitar, no </w:t>
      </w:r>
      <w:r w:rsidRPr="00E41E0E">
        <w:rPr>
          <w:rFonts w:cs="Arial"/>
          <w:color w:val="000000" w:themeColor="text1"/>
          <w:szCs w:val="20"/>
          <w:lang w:eastAsia="pt-BR"/>
        </w:rPr>
        <w:t xml:space="preserve">âmbito do </w:t>
      </w:r>
      <w:r w:rsidR="00164513">
        <w:rPr>
          <w:rFonts w:cs="Arial"/>
          <w:color w:val="000000" w:themeColor="text1"/>
          <w:szCs w:val="20"/>
          <w:lang w:eastAsia="pt-BR"/>
        </w:rPr>
        <w:t>Futebol Educacional</w:t>
      </w:r>
      <w:r w:rsidRPr="00E41E0E">
        <w:rPr>
          <w:rFonts w:cs="Arial"/>
          <w:color w:val="000000" w:themeColor="text1"/>
          <w:szCs w:val="20"/>
          <w:lang w:eastAsia="pt-BR"/>
        </w:rPr>
        <w:t xml:space="preserve">, o fortalecimento de ações de </w:t>
      </w:r>
      <w:r w:rsidR="00DA45C2">
        <w:rPr>
          <w:rFonts w:cs="Arial"/>
          <w:color w:val="000000" w:themeColor="text1"/>
          <w:szCs w:val="20"/>
          <w:lang w:eastAsia="pt-BR"/>
        </w:rPr>
        <w:t>Educação Ambiental</w:t>
      </w:r>
      <w:r w:rsidRPr="00E41E0E">
        <w:rPr>
          <w:rFonts w:cs="Arial"/>
          <w:color w:val="000000" w:themeColor="text1"/>
          <w:szCs w:val="20"/>
          <w:lang w:eastAsia="pt-BR"/>
        </w:rPr>
        <w:t xml:space="preserve"> de forma a impactar positivamente na realidade socioambiental de crianças e adolescentes. Sendo, o produto desse trabalho um instrumento fundamental para a aproximação mais coesa, eficiente e eficaz entre as ações de </w:t>
      </w:r>
      <w:r w:rsidR="00DA45C2">
        <w:rPr>
          <w:rFonts w:cs="Arial"/>
          <w:color w:val="000000" w:themeColor="text1"/>
          <w:szCs w:val="20"/>
          <w:lang w:eastAsia="pt-BR"/>
        </w:rPr>
        <w:t>Educação Ambiental</w:t>
      </w:r>
      <w:r w:rsidRPr="00E41E0E">
        <w:rPr>
          <w:rFonts w:cs="Arial"/>
          <w:color w:val="000000" w:themeColor="text1"/>
          <w:szCs w:val="20"/>
          <w:lang w:eastAsia="pt-BR"/>
        </w:rPr>
        <w:t xml:space="preserve"> e a atividade física esportiva. </w:t>
      </w:r>
    </w:p>
    <w:p w:rsidR="00B61944" w:rsidRPr="00E41E0E" w:rsidRDefault="00B61944" w:rsidP="00DD3080">
      <w:pPr>
        <w:tabs>
          <w:tab w:val="left" w:pos="0"/>
        </w:tabs>
        <w:spacing w:after="0" w:line="360" w:lineRule="auto"/>
        <w:ind w:firstLine="851"/>
        <w:jc w:val="both"/>
        <w:rPr>
          <w:rFonts w:cs="Arial"/>
          <w:color w:val="000000" w:themeColor="text1"/>
          <w:szCs w:val="20"/>
        </w:rPr>
      </w:pPr>
      <w:r w:rsidRPr="00E41E0E">
        <w:rPr>
          <w:rFonts w:cs="Arial"/>
          <w:color w:val="000000" w:themeColor="text1"/>
          <w:szCs w:val="20"/>
        </w:rPr>
        <w:t xml:space="preserve">Assim a pesquisa pretende avaliar a influência do </w:t>
      </w:r>
      <w:r w:rsidR="00164513">
        <w:rPr>
          <w:rFonts w:cs="Arial"/>
          <w:color w:val="000000" w:themeColor="text1"/>
          <w:szCs w:val="20"/>
        </w:rPr>
        <w:t>Futebol Educacional</w:t>
      </w:r>
      <w:r w:rsidRPr="00E41E0E">
        <w:rPr>
          <w:rFonts w:cs="Arial"/>
          <w:color w:val="000000" w:themeColor="text1"/>
          <w:szCs w:val="20"/>
        </w:rPr>
        <w:t xml:space="preserve"> no comportamento socioambiental de crianças e adolescentes participantes das aulas de </w:t>
      </w:r>
      <w:r w:rsidR="00164513">
        <w:rPr>
          <w:rFonts w:cs="Arial"/>
          <w:color w:val="000000" w:themeColor="text1"/>
          <w:szCs w:val="20"/>
        </w:rPr>
        <w:t>Futebol Educacional</w:t>
      </w:r>
      <w:r w:rsidRPr="00E41E0E">
        <w:rPr>
          <w:rFonts w:cs="Arial"/>
          <w:color w:val="000000" w:themeColor="text1"/>
          <w:szCs w:val="20"/>
        </w:rPr>
        <w:t xml:space="preserve"> de forma a propor uma metodologia de </w:t>
      </w:r>
      <w:r w:rsidR="00164513">
        <w:rPr>
          <w:rFonts w:cs="Arial"/>
          <w:color w:val="000000" w:themeColor="text1"/>
          <w:szCs w:val="20"/>
        </w:rPr>
        <w:t>Futebol Educacional</w:t>
      </w:r>
      <w:r w:rsidRPr="00E41E0E">
        <w:rPr>
          <w:rFonts w:cs="Arial"/>
          <w:color w:val="000000" w:themeColor="text1"/>
          <w:szCs w:val="20"/>
        </w:rPr>
        <w:t xml:space="preserve"> que contemple as questões ambientais.</w:t>
      </w:r>
    </w:p>
    <w:p w:rsidR="00B61944" w:rsidRPr="00E41E0E" w:rsidRDefault="00B61944" w:rsidP="00DD3080">
      <w:pPr>
        <w:spacing w:after="0" w:line="360" w:lineRule="auto"/>
        <w:ind w:firstLine="851"/>
        <w:jc w:val="both"/>
        <w:rPr>
          <w:rFonts w:cs="Arial"/>
          <w:color w:val="000000" w:themeColor="text1"/>
          <w:szCs w:val="20"/>
        </w:rPr>
      </w:pPr>
      <w:r w:rsidRPr="00E41E0E">
        <w:rPr>
          <w:rFonts w:cs="Arial"/>
          <w:color w:val="000000" w:themeColor="text1"/>
          <w:szCs w:val="20"/>
        </w:rPr>
        <w:t>Solicito gentilmente que a senhora leia atentamente este Termo de Consentimento, em toda sua íntegra, antes de decidir sobre a sua participação voluntária na pesquisa.</w:t>
      </w:r>
    </w:p>
    <w:p w:rsidR="00B61944" w:rsidRPr="00E41E0E" w:rsidRDefault="00B61944" w:rsidP="00DD3080">
      <w:pPr>
        <w:autoSpaceDE w:val="0"/>
        <w:autoSpaceDN w:val="0"/>
        <w:adjustRightInd w:val="0"/>
        <w:spacing w:after="0" w:line="360" w:lineRule="auto"/>
        <w:ind w:firstLine="851"/>
        <w:jc w:val="both"/>
        <w:rPr>
          <w:rFonts w:cs="Arial"/>
          <w:color w:val="000000" w:themeColor="text1"/>
          <w:szCs w:val="20"/>
        </w:rPr>
      </w:pPr>
      <w:r w:rsidRPr="00E41E0E">
        <w:rPr>
          <w:rFonts w:cs="Arial"/>
          <w:color w:val="000000" w:themeColor="text1"/>
          <w:szCs w:val="20"/>
        </w:rPr>
        <w:t>Solicitamos gentilmente que o (a) senhor (a) leia atentamente este Termo de Consentimento, em toda sua íntegra, antes de decidir sobre a participação voluntária do seu dependente na pesquisa. Gostaríamos de também informar que o (a) senhor (a) poderá se recusar a liberar a participação do seu dependente no estudo ou retirar seu consentimento a qualquer momento, sem precisar justificar e, caso desejar sair da pesquisa, tal fato não trará prejuízos para o (a) senhor (a) ou seu (sua) dependente. Informamos que sua privacidade será respeitada, ou seja, seu nome ou qualquer outro dado ou elemento que possa, de qualquer forma, identificá-lo (a), será mantido em sigilo.</w:t>
      </w:r>
    </w:p>
    <w:p w:rsidR="00B61944" w:rsidRPr="00E41E0E" w:rsidRDefault="00B61944" w:rsidP="00DD3080">
      <w:pPr>
        <w:spacing w:after="0" w:line="360" w:lineRule="auto"/>
        <w:ind w:firstLine="851"/>
        <w:jc w:val="both"/>
        <w:rPr>
          <w:rFonts w:cs="Arial"/>
          <w:color w:val="000000" w:themeColor="text1"/>
          <w:szCs w:val="20"/>
        </w:rPr>
      </w:pPr>
      <w:r w:rsidRPr="00E41E0E">
        <w:rPr>
          <w:rFonts w:cs="Arial"/>
          <w:color w:val="000000" w:themeColor="text1"/>
          <w:szCs w:val="20"/>
        </w:rPr>
        <w:t xml:space="preserve">Caso o senhor (a) sinta-se à vontade em liberar o seu dependente, informamos que uma via deste termo de consentimento livre e esclarecido, qualquer despesa decorrente da participação na pesquisa será reembolsada e caso ocorra </w:t>
      </w:r>
      <w:r w:rsidRPr="00E41E0E">
        <w:rPr>
          <w:rFonts w:cs="Arial"/>
          <w:color w:val="000000" w:themeColor="text1"/>
          <w:szCs w:val="20"/>
        </w:rPr>
        <w:lastRenderedPageBreak/>
        <w:t>algum dano decorrente da sua participação no estudo, o (a) senhor (a) será indenizado (a), conforme determina a lei.</w:t>
      </w:r>
    </w:p>
    <w:p w:rsidR="00B61944" w:rsidRPr="00E41E0E" w:rsidRDefault="00B61944" w:rsidP="00DD3080">
      <w:pPr>
        <w:spacing w:after="0" w:line="360" w:lineRule="auto"/>
        <w:ind w:firstLine="851"/>
        <w:jc w:val="both"/>
        <w:rPr>
          <w:rFonts w:cs="Arial"/>
          <w:color w:val="000000" w:themeColor="text1"/>
          <w:szCs w:val="20"/>
        </w:rPr>
      </w:pPr>
      <w:r w:rsidRPr="00E41E0E">
        <w:rPr>
          <w:rFonts w:cs="Arial"/>
          <w:color w:val="000000" w:themeColor="text1"/>
          <w:szCs w:val="20"/>
        </w:rPr>
        <w:t>Gostaríamos de também informar que a senhora poderá se recusar a participar do estudo, ou retirar seu consentimento a qualquer momento, sem precisar justificar, e caso desejar sair da pesquisa, tal fato não terá prejuízos para a senhora.</w:t>
      </w:r>
    </w:p>
    <w:p w:rsidR="00B61944" w:rsidRPr="00E41E0E" w:rsidRDefault="00B61944" w:rsidP="00DD3080">
      <w:pPr>
        <w:spacing w:after="0" w:line="360" w:lineRule="auto"/>
        <w:ind w:firstLine="851"/>
        <w:jc w:val="both"/>
        <w:rPr>
          <w:rFonts w:cs="Arial"/>
          <w:color w:val="000000" w:themeColor="text1"/>
          <w:szCs w:val="20"/>
        </w:rPr>
      </w:pPr>
      <w:r w:rsidRPr="00E41E0E">
        <w:rPr>
          <w:rFonts w:cs="Arial"/>
          <w:color w:val="000000" w:themeColor="text1"/>
          <w:szCs w:val="20"/>
        </w:rPr>
        <w:t xml:space="preserve">Os pesquisadores envolvidos com o referido projeto são </w:t>
      </w:r>
      <w:proofErr w:type="spellStart"/>
      <w:r w:rsidRPr="00E41E0E">
        <w:rPr>
          <w:rFonts w:cs="Arial"/>
          <w:color w:val="000000" w:themeColor="text1"/>
          <w:szCs w:val="20"/>
        </w:rPr>
        <w:t>Drª</w:t>
      </w:r>
      <w:proofErr w:type="spellEnd"/>
      <w:r w:rsidRPr="00E41E0E">
        <w:rPr>
          <w:rFonts w:cs="Arial"/>
          <w:color w:val="000000" w:themeColor="text1"/>
          <w:szCs w:val="20"/>
        </w:rPr>
        <w:t xml:space="preserve"> </w:t>
      </w:r>
      <w:proofErr w:type="spellStart"/>
      <w:r w:rsidRPr="00E41E0E">
        <w:rPr>
          <w:rFonts w:cs="Arial"/>
          <w:color w:val="000000" w:themeColor="text1"/>
          <w:szCs w:val="20"/>
          <w:shd w:val="clear" w:color="auto" w:fill="FFFFFF"/>
        </w:rPr>
        <w:t>Isabele</w:t>
      </w:r>
      <w:proofErr w:type="spellEnd"/>
      <w:r w:rsidRPr="00E41E0E">
        <w:rPr>
          <w:rFonts w:cs="Arial"/>
          <w:color w:val="000000" w:themeColor="text1"/>
          <w:szCs w:val="20"/>
          <w:shd w:val="clear" w:color="auto" w:fill="FFFFFF"/>
        </w:rPr>
        <w:t xml:space="preserve"> Cardoso Vieira De Castro</w:t>
      </w:r>
      <w:r w:rsidRPr="00E41E0E">
        <w:rPr>
          <w:rFonts w:cs="Arial"/>
          <w:color w:val="000000" w:themeColor="text1"/>
          <w:szCs w:val="20"/>
        </w:rPr>
        <w:t xml:space="preserve"> respectivamente, orientadora do projeto e aluna do Mestrado Profissional em desenvolvimento Regional e Meio Ambiente e </w:t>
      </w:r>
      <w:proofErr w:type="spellStart"/>
      <w:r w:rsidRPr="00E41E0E">
        <w:rPr>
          <w:rFonts w:cs="Arial"/>
          <w:color w:val="000000" w:themeColor="text1"/>
          <w:szCs w:val="20"/>
        </w:rPr>
        <w:t>Nailton</w:t>
      </w:r>
      <w:proofErr w:type="spellEnd"/>
      <w:r w:rsidRPr="00E41E0E">
        <w:rPr>
          <w:rFonts w:cs="Arial"/>
          <w:color w:val="000000" w:themeColor="text1"/>
          <w:szCs w:val="20"/>
        </w:rPr>
        <w:t xml:space="preserve"> Cerqueira de Souza, aluno do mesmo programa ambos da Faculdade Maria </w:t>
      </w:r>
      <w:proofErr w:type="spellStart"/>
      <w:r w:rsidRPr="00E41E0E">
        <w:rPr>
          <w:rFonts w:cs="Arial"/>
          <w:color w:val="000000" w:themeColor="text1"/>
          <w:szCs w:val="20"/>
        </w:rPr>
        <w:t>Milza</w:t>
      </w:r>
      <w:proofErr w:type="spellEnd"/>
      <w:r w:rsidRPr="00E41E0E">
        <w:rPr>
          <w:rFonts w:cs="Arial"/>
          <w:color w:val="000000" w:themeColor="text1"/>
          <w:szCs w:val="20"/>
        </w:rPr>
        <w:t xml:space="preserve">. </w:t>
      </w:r>
      <w:proofErr w:type="gramStart"/>
      <w:r w:rsidRPr="00E41E0E">
        <w:rPr>
          <w:rFonts w:cs="Arial"/>
          <w:color w:val="000000" w:themeColor="text1"/>
          <w:szCs w:val="20"/>
        </w:rPr>
        <w:t>O(</w:t>
      </w:r>
      <w:proofErr w:type="gramEnd"/>
      <w:r w:rsidRPr="00E41E0E">
        <w:rPr>
          <w:rFonts w:cs="Arial"/>
          <w:color w:val="000000" w:themeColor="text1"/>
          <w:szCs w:val="20"/>
        </w:rPr>
        <w:t xml:space="preserve">A) senhor(a) poderá manter contato com eles pelo telefone (75) 98144 7841. Dúvidas também poderão ser esclarecidas na FAMAM pelo telefone institucional (75) 3638-2119 junto ao Comitê de Ética em Pesquisa com Seres Humanos da FAMAM, pelo telefone (75) 3638.2549, localizado na Rodovia BR, 101, Km 215- Zona Rural, </w:t>
      </w:r>
      <w:proofErr w:type="spellStart"/>
      <w:r w:rsidRPr="00E41E0E">
        <w:rPr>
          <w:rFonts w:cs="Arial"/>
          <w:color w:val="000000" w:themeColor="text1"/>
          <w:szCs w:val="20"/>
        </w:rPr>
        <w:t>Sungaia</w:t>
      </w:r>
      <w:proofErr w:type="spellEnd"/>
      <w:r w:rsidRPr="00E41E0E">
        <w:rPr>
          <w:rFonts w:cs="Arial"/>
          <w:color w:val="000000" w:themeColor="text1"/>
          <w:szCs w:val="20"/>
        </w:rPr>
        <w:t>.</w:t>
      </w:r>
    </w:p>
    <w:p w:rsidR="00B61944" w:rsidRPr="00E41E0E" w:rsidRDefault="00B61944" w:rsidP="00DD3080">
      <w:pPr>
        <w:spacing w:after="0" w:line="360" w:lineRule="auto"/>
        <w:ind w:firstLine="851"/>
        <w:jc w:val="both"/>
        <w:rPr>
          <w:rFonts w:cs="Arial"/>
          <w:color w:val="000000" w:themeColor="text1"/>
          <w:szCs w:val="20"/>
        </w:rPr>
      </w:pPr>
      <w:r w:rsidRPr="00E41E0E">
        <w:rPr>
          <w:rFonts w:cs="Arial"/>
          <w:color w:val="000000" w:themeColor="text1"/>
          <w:szCs w:val="20"/>
        </w:rPr>
        <w:t xml:space="preserve">Ao participar desta pesquisa o seu dependente (a) não terá nenhum benefício direto. Entretanto, esperamos que este estudo </w:t>
      </w:r>
      <w:proofErr w:type="gramStart"/>
      <w:r w:rsidRPr="00E41E0E">
        <w:rPr>
          <w:rFonts w:cs="Arial"/>
          <w:color w:val="000000" w:themeColor="text1"/>
          <w:szCs w:val="20"/>
        </w:rPr>
        <w:t>traga</w:t>
      </w:r>
      <w:proofErr w:type="gramEnd"/>
      <w:r w:rsidRPr="00E41E0E">
        <w:rPr>
          <w:rFonts w:cs="Arial"/>
          <w:color w:val="000000" w:themeColor="text1"/>
          <w:szCs w:val="20"/>
        </w:rPr>
        <w:t xml:space="preserve"> informações importantes sobre a Influência do </w:t>
      </w:r>
      <w:r w:rsidR="00164513">
        <w:rPr>
          <w:rFonts w:cs="Arial"/>
          <w:color w:val="000000" w:themeColor="text1"/>
          <w:szCs w:val="20"/>
        </w:rPr>
        <w:t>Futebol Educacional</w:t>
      </w:r>
      <w:r w:rsidRPr="00E41E0E">
        <w:rPr>
          <w:rFonts w:cs="Arial"/>
          <w:color w:val="000000" w:themeColor="text1"/>
          <w:szCs w:val="20"/>
        </w:rPr>
        <w:t xml:space="preserve"> no comportamento socioambiental de crianças e adolescentes, de forma que o conhecimento que será construído a partir desta pesquisa, possa ajudar a estabelecer meios para o ensino do esporte aliado as práticas de educação ambientais. </w:t>
      </w:r>
    </w:p>
    <w:p w:rsidR="00B61944" w:rsidRPr="00E41E0E" w:rsidRDefault="00B61944" w:rsidP="00DD3080">
      <w:pPr>
        <w:spacing w:after="0" w:line="360" w:lineRule="auto"/>
        <w:ind w:firstLine="851"/>
        <w:jc w:val="both"/>
        <w:rPr>
          <w:rFonts w:cs="Arial"/>
          <w:color w:val="000000" w:themeColor="text1"/>
          <w:szCs w:val="20"/>
        </w:rPr>
      </w:pPr>
      <w:r w:rsidRPr="00E41E0E">
        <w:rPr>
          <w:rFonts w:cs="Arial"/>
          <w:color w:val="000000" w:themeColor="text1"/>
          <w:szCs w:val="20"/>
        </w:rPr>
        <w:t xml:space="preserve">Como a pesquisa será efetuada a partir de entrevistas, o risco da pesquisa seria a divulgação dos dados sem respeito à Resolução 466/2012, e alteração do comportamento real do pesquisado (constrangimento dos participantes) durante a pesquisa. Esses riscos serão minimizados a partir da descrição previa feita pelo pesquisador sobre a pesquisa, a não interferência do pesquisador, fidelidade na coleta e interpretação dos dados, além da imparcialidade do </w:t>
      </w:r>
      <w:proofErr w:type="gramStart"/>
      <w:r w:rsidRPr="00E41E0E">
        <w:rPr>
          <w:rFonts w:cs="Arial"/>
          <w:color w:val="000000" w:themeColor="text1"/>
          <w:szCs w:val="20"/>
        </w:rPr>
        <w:t>pesquisador</w:t>
      </w:r>
      <w:proofErr w:type="gramEnd"/>
    </w:p>
    <w:p w:rsidR="00B61944" w:rsidRPr="00E41E0E" w:rsidRDefault="00B61944" w:rsidP="00DD3080">
      <w:pPr>
        <w:spacing w:after="0" w:line="360" w:lineRule="auto"/>
        <w:ind w:firstLine="851"/>
        <w:jc w:val="both"/>
        <w:rPr>
          <w:rFonts w:cs="Arial"/>
          <w:color w:val="000000" w:themeColor="text1"/>
          <w:szCs w:val="20"/>
        </w:rPr>
      </w:pPr>
      <w:r w:rsidRPr="00E41E0E">
        <w:rPr>
          <w:rFonts w:cs="Arial"/>
          <w:color w:val="000000" w:themeColor="text1"/>
          <w:szCs w:val="20"/>
        </w:rPr>
        <w:t>Após realização da análise os instrumentos de coleta de dados com os registros de informações dos participantes da pesquisa serão arquivados pelas pesquisadoras responsáveis, por cinco anos. Os participantes terão acesso aos resultados da pesquisa, assim como os resultados da pesquisa serão tornados públicos, por meio de revistas e periódicos.</w:t>
      </w:r>
    </w:p>
    <w:p w:rsidR="00B61944" w:rsidRPr="00E41E0E" w:rsidRDefault="00B61944" w:rsidP="00DD3080">
      <w:pPr>
        <w:autoSpaceDE w:val="0"/>
        <w:autoSpaceDN w:val="0"/>
        <w:adjustRightInd w:val="0"/>
        <w:spacing w:after="0" w:line="360" w:lineRule="auto"/>
        <w:ind w:firstLine="851"/>
        <w:jc w:val="both"/>
        <w:rPr>
          <w:rFonts w:cs="Arial"/>
          <w:color w:val="000000" w:themeColor="text1"/>
          <w:szCs w:val="20"/>
        </w:rPr>
      </w:pPr>
    </w:p>
    <w:p w:rsidR="00B61944" w:rsidRPr="00E41E0E" w:rsidRDefault="00B61944" w:rsidP="00DD3080">
      <w:pPr>
        <w:autoSpaceDE w:val="0"/>
        <w:autoSpaceDN w:val="0"/>
        <w:adjustRightInd w:val="0"/>
        <w:spacing w:after="0" w:line="360" w:lineRule="auto"/>
        <w:ind w:firstLine="851"/>
        <w:jc w:val="center"/>
        <w:rPr>
          <w:rFonts w:cs="Arial"/>
          <w:color w:val="000000" w:themeColor="text1"/>
          <w:szCs w:val="20"/>
        </w:rPr>
      </w:pPr>
      <w:r w:rsidRPr="00E41E0E">
        <w:rPr>
          <w:rFonts w:cs="Arial"/>
          <w:color w:val="000000" w:themeColor="text1"/>
          <w:szCs w:val="20"/>
        </w:rPr>
        <w:t xml:space="preserve">Governador </w:t>
      </w:r>
      <w:proofErr w:type="spellStart"/>
      <w:r w:rsidRPr="00E41E0E">
        <w:rPr>
          <w:rFonts w:cs="Arial"/>
          <w:color w:val="000000" w:themeColor="text1"/>
          <w:szCs w:val="20"/>
        </w:rPr>
        <w:t>Mangabeira-BA</w:t>
      </w:r>
      <w:proofErr w:type="spellEnd"/>
      <w:r w:rsidRPr="00E41E0E">
        <w:rPr>
          <w:rFonts w:cs="Arial"/>
          <w:color w:val="000000" w:themeColor="text1"/>
          <w:szCs w:val="20"/>
        </w:rPr>
        <w:t>, _________ de ___________de 2016.</w:t>
      </w:r>
    </w:p>
    <w:p w:rsidR="00B61944" w:rsidRPr="00E41E0E" w:rsidRDefault="00B61944" w:rsidP="00DD3080">
      <w:pPr>
        <w:autoSpaceDE w:val="0"/>
        <w:autoSpaceDN w:val="0"/>
        <w:adjustRightInd w:val="0"/>
        <w:spacing w:after="0" w:line="360" w:lineRule="auto"/>
        <w:rPr>
          <w:rFonts w:cs="Arial"/>
          <w:i/>
          <w:iCs/>
          <w:color w:val="000000" w:themeColor="text1"/>
          <w:szCs w:val="20"/>
        </w:rPr>
      </w:pPr>
    </w:p>
    <w:p w:rsidR="00B61944" w:rsidRPr="00E41E0E" w:rsidRDefault="00B61944" w:rsidP="00DD3080">
      <w:pPr>
        <w:autoSpaceDE w:val="0"/>
        <w:autoSpaceDN w:val="0"/>
        <w:adjustRightInd w:val="0"/>
        <w:spacing w:after="0" w:line="360" w:lineRule="auto"/>
        <w:jc w:val="center"/>
        <w:rPr>
          <w:rFonts w:cs="Arial"/>
          <w:i/>
          <w:iCs/>
          <w:color w:val="000000" w:themeColor="text1"/>
          <w:szCs w:val="20"/>
        </w:rPr>
      </w:pPr>
      <w:r w:rsidRPr="00E41E0E">
        <w:rPr>
          <w:rFonts w:cs="Arial"/>
          <w:i/>
          <w:iCs/>
          <w:color w:val="000000" w:themeColor="text1"/>
          <w:szCs w:val="20"/>
        </w:rPr>
        <w:t>______________________________________</w:t>
      </w:r>
    </w:p>
    <w:p w:rsidR="00B61944" w:rsidRPr="00E41E0E" w:rsidRDefault="00B61944" w:rsidP="00DD3080">
      <w:pPr>
        <w:autoSpaceDE w:val="0"/>
        <w:autoSpaceDN w:val="0"/>
        <w:adjustRightInd w:val="0"/>
        <w:spacing w:after="0" w:line="360" w:lineRule="auto"/>
        <w:jc w:val="center"/>
        <w:outlineLvl w:val="0"/>
        <w:rPr>
          <w:rFonts w:cs="Arial"/>
          <w:iCs/>
          <w:color w:val="000000" w:themeColor="text1"/>
          <w:szCs w:val="20"/>
        </w:rPr>
      </w:pPr>
      <w:r w:rsidRPr="00E41E0E">
        <w:rPr>
          <w:rFonts w:cs="Arial"/>
          <w:i/>
          <w:iCs/>
          <w:color w:val="000000" w:themeColor="text1"/>
          <w:szCs w:val="20"/>
        </w:rPr>
        <w:lastRenderedPageBreak/>
        <w:t>Nome e assinatura do (a) responsável pelo participante da pesquisa</w:t>
      </w:r>
    </w:p>
    <w:p w:rsidR="00B61944" w:rsidRPr="00E41E0E" w:rsidRDefault="00B61944" w:rsidP="00DD3080">
      <w:pPr>
        <w:autoSpaceDE w:val="0"/>
        <w:autoSpaceDN w:val="0"/>
        <w:adjustRightInd w:val="0"/>
        <w:spacing w:after="0" w:line="360" w:lineRule="auto"/>
        <w:rPr>
          <w:rFonts w:cs="Arial"/>
          <w:iCs/>
          <w:color w:val="000000" w:themeColor="text1"/>
          <w:szCs w:val="20"/>
        </w:rPr>
      </w:pPr>
    </w:p>
    <w:p w:rsidR="00B61944" w:rsidRPr="00E41E0E" w:rsidRDefault="00B61944" w:rsidP="00DD3080">
      <w:pPr>
        <w:spacing w:after="0" w:line="360" w:lineRule="auto"/>
        <w:jc w:val="center"/>
        <w:rPr>
          <w:rFonts w:cs="Arial"/>
          <w:i/>
          <w:iCs/>
          <w:color w:val="000000" w:themeColor="text1"/>
          <w:szCs w:val="20"/>
        </w:rPr>
      </w:pPr>
      <w:r w:rsidRPr="00E41E0E">
        <w:rPr>
          <w:rFonts w:cs="Arial"/>
          <w:i/>
          <w:iCs/>
          <w:color w:val="000000" w:themeColor="text1"/>
          <w:szCs w:val="20"/>
        </w:rPr>
        <w:t>________________________________________</w:t>
      </w:r>
    </w:p>
    <w:p w:rsidR="00B61944" w:rsidRPr="00E41E0E" w:rsidRDefault="00B61944" w:rsidP="00DD3080">
      <w:pPr>
        <w:spacing w:after="0" w:line="360" w:lineRule="auto"/>
        <w:jc w:val="center"/>
        <w:rPr>
          <w:rFonts w:cs="Arial"/>
          <w:i/>
          <w:iCs/>
          <w:color w:val="000000" w:themeColor="text1"/>
          <w:szCs w:val="20"/>
        </w:rPr>
      </w:pPr>
      <w:proofErr w:type="spellStart"/>
      <w:r w:rsidRPr="00E41E0E">
        <w:rPr>
          <w:rFonts w:cs="Arial"/>
          <w:color w:val="000000" w:themeColor="text1"/>
          <w:szCs w:val="20"/>
        </w:rPr>
        <w:t>Drª</w:t>
      </w:r>
      <w:proofErr w:type="spellEnd"/>
      <w:r w:rsidRPr="00E41E0E">
        <w:rPr>
          <w:rFonts w:cs="Arial"/>
          <w:color w:val="000000" w:themeColor="text1"/>
          <w:szCs w:val="20"/>
        </w:rPr>
        <w:t xml:space="preserve"> </w:t>
      </w:r>
      <w:proofErr w:type="spellStart"/>
      <w:r w:rsidRPr="00E41E0E">
        <w:rPr>
          <w:rFonts w:cs="Arial"/>
          <w:color w:val="000000" w:themeColor="text1"/>
          <w:szCs w:val="20"/>
          <w:shd w:val="clear" w:color="auto" w:fill="FFFFFF"/>
        </w:rPr>
        <w:t>Isabele</w:t>
      </w:r>
      <w:proofErr w:type="spellEnd"/>
      <w:r w:rsidRPr="00E41E0E">
        <w:rPr>
          <w:rFonts w:cs="Arial"/>
          <w:color w:val="000000" w:themeColor="text1"/>
          <w:szCs w:val="20"/>
          <w:shd w:val="clear" w:color="auto" w:fill="FFFFFF"/>
        </w:rPr>
        <w:t xml:space="preserve"> Cardoso Vieira De Castro</w:t>
      </w:r>
    </w:p>
    <w:p w:rsidR="00B61944" w:rsidRPr="00E41E0E" w:rsidRDefault="00B61944" w:rsidP="00DD3080">
      <w:pPr>
        <w:spacing w:after="0" w:line="360" w:lineRule="auto"/>
        <w:jc w:val="center"/>
        <w:rPr>
          <w:rFonts w:cs="Arial"/>
          <w:iCs/>
          <w:color w:val="000000" w:themeColor="text1"/>
          <w:szCs w:val="20"/>
        </w:rPr>
      </w:pPr>
      <w:r w:rsidRPr="00E41E0E">
        <w:rPr>
          <w:rFonts w:cs="Arial"/>
          <w:iCs/>
          <w:color w:val="000000" w:themeColor="text1"/>
          <w:szCs w:val="20"/>
        </w:rPr>
        <w:t>Orientadora</w:t>
      </w:r>
    </w:p>
    <w:p w:rsidR="00B61944" w:rsidRPr="00E41E0E" w:rsidRDefault="00B61944" w:rsidP="00DD3080">
      <w:pPr>
        <w:autoSpaceDE w:val="0"/>
        <w:autoSpaceDN w:val="0"/>
        <w:adjustRightInd w:val="0"/>
        <w:spacing w:after="0" w:line="360" w:lineRule="auto"/>
        <w:jc w:val="center"/>
        <w:rPr>
          <w:rFonts w:cs="Arial"/>
          <w:iCs/>
          <w:color w:val="000000" w:themeColor="text1"/>
          <w:szCs w:val="20"/>
        </w:rPr>
      </w:pPr>
    </w:p>
    <w:p w:rsidR="00B61944" w:rsidRPr="00E41E0E" w:rsidRDefault="00B61944" w:rsidP="00DD3080">
      <w:pPr>
        <w:autoSpaceDE w:val="0"/>
        <w:autoSpaceDN w:val="0"/>
        <w:adjustRightInd w:val="0"/>
        <w:spacing w:after="0" w:line="360" w:lineRule="auto"/>
        <w:jc w:val="center"/>
        <w:rPr>
          <w:rFonts w:cs="Arial"/>
          <w:i/>
          <w:iCs/>
          <w:color w:val="000000" w:themeColor="text1"/>
          <w:szCs w:val="20"/>
        </w:rPr>
      </w:pPr>
      <w:r w:rsidRPr="00E41E0E">
        <w:rPr>
          <w:rFonts w:cs="Arial"/>
          <w:iCs/>
          <w:color w:val="000000" w:themeColor="text1"/>
          <w:szCs w:val="20"/>
        </w:rPr>
        <w:t>_________________________________________</w:t>
      </w:r>
    </w:p>
    <w:p w:rsidR="00B61944" w:rsidRPr="00E41E0E" w:rsidRDefault="00B61944" w:rsidP="00DD3080">
      <w:pPr>
        <w:spacing w:after="0" w:line="360" w:lineRule="auto"/>
        <w:jc w:val="center"/>
        <w:rPr>
          <w:rFonts w:cs="Arial"/>
          <w:color w:val="000000" w:themeColor="text1"/>
          <w:szCs w:val="20"/>
        </w:rPr>
      </w:pPr>
      <w:proofErr w:type="spellStart"/>
      <w:r w:rsidRPr="00E41E0E">
        <w:rPr>
          <w:rFonts w:cs="Arial"/>
          <w:color w:val="000000" w:themeColor="text1"/>
          <w:szCs w:val="20"/>
        </w:rPr>
        <w:t>Nailton</w:t>
      </w:r>
      <w:proofErr w:type="spellEnd"/>
      <w:r w:rsidRPr="00E41E0E">
        <w:rPr>
          <w:rFonts w:cs="Arial"/>
          <w:color w:val="000000" w:themeColor="text1"/>
          <w:szCs w:val="20"/>
        </w:rPr>
        <w:t xml:space="preserve"> Cerqueira de Souza</w:t>
      </w:r>
    </w:p>
    <w:p w:rsidR="00B61944" w:rsidRPr="00E41E0E" w:rsidRDefault="00B61944" w:rsidP="00DD3080">
      <w:pPr>
        <w:spacing w:after="0" w:line="360" w:lineRule="auto"/>
        <w:jc w:val="center"/>
        <w:rPr>
          <w:rFonts w:cs="Arial"/>
          <w:b/>
          <w:iCs/>
          <w:color w:val="000000" w:themeColor="text1"/>
          <w:szCs w:val="20"/>
        </w:rPr>
      </w:pPr>
      <w:r w:rsidRPr="00E41E0E">
        <w:rPr>
          <w:rFonts w:cs="Arial"/>
          <w:iCs/>
          <w:color w:val="000000" w:themeColor="text1"/>
          <w:szCs w:val="20"/>
        </w:rPr>
        <w:t>Pesquisador responsável</w:t>
      </w:r>
    </w:p>
    <w:p w:rsidR="00205B19" w:rsidRPr="00E41E0E" w:rsidRDefault="00205B19" w:rsidP="00DD3080">
      <w:pPr>
        <w:spacing w:after="0" w:line="360" w:lineRule="auto"/>
        <w:rPr>
          <w:rFonts w:cs="Arial"/>
          <w:b/>
          <w:color w:val="000000" w:themeColor="text1"/>
          <w:szCs w:val="24"/>
        </w:rPr>
      </w:pPr>
    </w:p>
    <w:p w:rsidR="00205B19" w:rsidRPr="00E41E0E" w:rsidRDefault="00205B19" w:rsidP="00DD3080">
      <w:pPr>
        <w:spacing w:after="0" w:line="360" w:lineRule="auto"/>
        <w:rPr>
          <w:rFonts w:cs="Arial"/>
          <w:b/>
          <w:color w:val="000000" w:themeColor="text1"/>
          <w:szCs w:val="24"/>
        </w:rPr>
      </w:pPr>
    </w:p>
    <w:p w:rsidR="00205B19" w:rsidRPr="00E41E0E" w:rsidRDefault="00205B19" w:rsidP="00DD3080">
      <w:pPr>
        <w:spacing w:after="0" w:line="360" w:lineRule="auto"/>
        <w:rPr>
          <w:rFonts w:cs="Arial"/>
          <w:b/>
          <w:color w:val="000000" w:themeColor="text1"/>
          <w:szCs w:val="24"/>
        </w:rPr>
      </w:pPr>
    </w:p>
    <w:p w:rsidR="00205B19" w:rsidRPr="00E41E0E" w:rsidRDefault="00205B19" w:rsidP="00DD3080">
      <w:pPr>
        <w:spacing w:after="0" w:line="360" w:lineRule="auto"/>
        <w:rPr>
          <w:rFonts w:cs="Arial"/>
          <w:b/>
          <w:color w:val="000000" w:themeColor="text1"/>
          <w:szCs w:val="24"/>
        </w:rPr>
      </w:pPr>
    </w:p>
    <w:p w:rsidR="00205B19" w:rsidRPr="00E41E0E" w:rsidRDefault="00205B19" w:rsidP="00DD3080">
      <w:pPr>
        <w:spacing w:after="0" w:line="360" w:lineRule="auto"/>
        <w:rPr>
          <w:rFonts w:cs="Arial"/>
          <w:b/>
          <w:color w:val="000000" w:themeColor="text1"/>
          <w:szCs w:val="24"/>
        </w:rPr>
      </w:pPr>
    </w:p>
    <w:p w:rsidR="00205B19" w:rsidRPr="00E41E0E" w:rsidRDefault="00205B19" w:rsidP="00DD3080">
      <w:pPr>
        <w:spacing w:after="0" w:line="360" w:lineRule="auto"/>
        <w:rPr>
          <w:rFonts w:cs="Arial"/>
          <w:b/>
          <w:color w:val="000000" w:themeColor="text1"/>
          <w:szCs w:val="24"/>
        </w:rPr>
      </w:pPr>
    </w:p>
    <w:p w:rsidR="00205B19" w:rsidRPr="00E41E0E" w:rsidRDefault="00205B19" w:rsidP="00DD3080">
      <w:pPr>
        <w:spacing w:after="0" w:line="360" w:lineRule="auto"/>
        <w:rPr>
          <w:rFonts w:cs="Arial"/>
          <w:b/>
          <w:color w:val="000000" w:themeColor="text1"/>
          <w:szCs w:val="24"/>
        </w:rPr>
      </w:pPr>
    </w:p>
    <w:p w:rsidR="00205B19" w:rsidRPr="00E41E0E" w:rsidRDefault="00205B19" w:rsidP="00DD3080">
      <w:pPr>
        <w:spacing w:after="0" w:line="360" w:lineRule="auto"/>
        <w:rPr>
          <w:rFonts w:cs="Arial"/>
          <w:b/>
          <w:color w:val="000000" w:themeColor="text1"/>
          <w:szCs w:val="24"/>
        </w:rPr>
      </w:pPr>
    </w:p>
    <w:p w:rsidR="00205B19" w:rsidRPr="00E41E0E" w:rsidRDefault="00205B19" w:rsidP="00DD3080">
      <w:pPr>
        <w:spacing w:after="0" w:line="360" w:lineRule="auto"/>
        <w:rPr>
          <w:rFonts w:cs="Arial"/>
          <w:b/>
          <w:color w:val="000000" w:themeColor="text1"/>
          <w:szCs w:val="24"/>
        </w:rPr>
      </w:pPr>
    </w:p>
    <w:p w:rsidR="00205B19" w:rsidRPr="00E41E0E" w:rsidRDefault="00205B19" w:rsidP="00DD3080">
      <w:pPr>
        <w:spacing w:after="0" w:line="360" w:lineRule="auto"/>
        <w:rPr>
          <w:rFonts w:cs="Arial"/>
          <w:b/>
          <w:color w:val="000000" w:themeColor="text1"/>
          <w:szCs w:val="24"/>
        </w:rPr>
      </w:pPr>
    </w:p>
    <w:p w:rsidR="00205B19" w:rsidRPr="00E41E0E" w:rsidRDefault="00205B19" w:rsidP="00DD3080">
      <w:pPr>
        <w:spacing w:after="0" w:line="360" w:lineRule="auto"/>
        <w:rPr>
          <w:rFonts w:cs="Arial"/>
          <w:b/>
          <w:color w:val="000000" w:themeColor="text1"/>
          <w:szCs w:val="24"/>
        </w:rPr>
      </w:pPr>
    </w:p>
    <w:p w:rsidR="00205B19" w:rsidRPr="00E41E0E" w:rsidRDefault="00205B19" w:rsidP="00DD3080">
      <w:pPr>
        <w:spacing w:after="0" w:line="360" w:lineRule="auto"/>
        <w:rPr>
          <w:rFonts w:cs="Arial"/>
          <w:b/>
          <w:color w:val="000000" w:themeColor="text1"/>
          <w:szCs w:val="24"/>
        </w:rPr>
      </w:pPr>
    </w:p>
    <w:p w:rsidR="00205B19" w:rsidRPr="00E41E0E" w:rsidRDefault="00205B19" w:rsidP="00DD3080">
      <w:pPr>
        <w:spacing w:after="0" w:line="360" w:lineRule="auto"/>
        <w:rPr>
          <w:rFonts w:cs="Arial"/>
          <w:b/>
          <w:color w:val="000000" w:themeColor="text1"/>
          <w:szCs w:val="24"/>
        </w:rPr>
      </w:pPr>
    </w:p>
    <w:p w:rsidR="00205B19" w:rsidRPr="00E41E0E" w:rsidRDefault="00205B19" w:rsidP="00DD3080">
      <w:pPr>
        <w:spacing w:after="0" w:line="360" w:lineRule="auto"/>
        <w:rPr>
          <w:rFonts w:cs="Arial"/>
          <w:b/>
          <w:color w:val="000000" w:themeColor="text1"/>
          <w:szCs w:val="24"/>
        </w:rPr>
      </w:pPr>
    </w:p>
    <w:p w:rsidR="00205B19" w:rsidRPr="00E41E0E" w:rsidRDefault="00205B19" w:rsidP="00DD3080">
      <w:pPr>
        <w:spacing w:after="0" w:line="360" w:lineRule="auto"/>
        <w:rPr>
          <w:rFonts w:cs="Arial"/>
          <w:b/>
          <w:color w:val="000000" w:themeColor="text1"/>
          <w:szCs w:val="24"/>
        </w:rPr>
      </w:pPr>
    </w:p>
    <w:p w:rsidR="00205B19" w:rsidRPr="00E41E0E" w:rsidRDefault="00205B19" w:rsidP="00DD3080">
      <w:pPr>
        <w:spacing w:after="0" w:line="360" w:lineRule="auto"/>
        <w:rPr>
          <w:rFonts w:cs="Arial"/>
          <w:b/>
          <w:color w:val="000000" w:themeColor="text1"/>
          <w:szCs w:val="24"/>
        </w:rPr>
      </w:pPr>
    </w:p>
    <w:p w:rsidR="00E3583A" w:rsidRPr="00E41E0E" w:rsidRDefault="00E3583A" w:rsidP="00DD3080">
      <w:pPr>
        <w:spacing w:after="0" w:line="360" w:lineRule="auto"/>
        <w:rPr>
          <w:rFonts w:cs="Arial"/>
          <w:b/>
          <w:color w:val="000000" w:themeColor="text1"/>
          <w:szCs w:val="24"/>
        </w:rPr>
      </w:pPr>
    </w:p>
    <w:p w:rsidR="00E3583A" w:rsidRPr="00E41E0E" w:rsidRDefault="00E3583A" w:rsidP="00DD3080">
      <w:pPr>
        <w:spacing w:after="0" w:line="360" w:lineRule="auto"/>
        <w:rPr>
          <w:rFonts w:cs="Arial"/>
          <w:b/>
          <w:color w:val="000000" w:themeColor="text1"/>
          <w:szCs w:val="24"/>
        </w:rPr>
      </w:pPr>
    </w:p>
    <w:p w:rsidR="00E3583A" w:rsidRPr="00E41E0E" w:rsidRDefault="00E3583A" w:rsidP="00DD3080">
      <w:pPr>
        <w:spacing w:after="0" w:line="360" w:lineRule="auto"/>
        <w:rPr>
          <w:rFonts w:cs="Arial"/>
          <w:b/>
          <w:color w:val="000000" w:themeColor="text1"/>
          <w:szCs w:val="24"/>
        </w:rPr>
      </w:pPr>
    </w:p>
    <w:p w:rsidR="00E3583A" w:rsidRPr="00E41E0E" w:rsidRDefault="00E3583A" w:rsidP="00DD3080">
      <w:pPr>
        <w:spacing w:after="0" w:line="360" w:lineRule="auto"/>
        <w:rPr>
          <w:rFonts w:cs="Arial"/>
          <w:b/>
          <w:color w:val="000000" w:themeColor="text1"/>
          <w:szCs w:val="24"/>
        </w:rPr>
      </w:pPr>
    </w:p>
    <w:p w:rsidR="00E3583A" w:rsidRPr="00E41E0E" w:rsidRDefault="00E3583A" w:rsidP="00DD3080">
      <w:pPr>
        <w:spacing w:after="0" w:line="360" w:lineRule="auto"/>
        <w:rPr>
          <w:rFonts w:cs="Arial"/>
          <w:b/>
          <w:color w:val="000000" w:themeColor="text1"/>
          <w:szCs w:val="24"/>
        </w:rPr>
      </w:pPr>
    </w:p>
    <w:p w:rsidR="00E3583A" w:rsidRPr="00E41E0E" w:rsidRDefault="00E3583A" w:rsidP="00DD3080">
      <w:pPr>
        <w:spacing w:after="0" w:line="360" w:lineRule="auto"/>
        <w:rPr>
          <w:rFonts w:cs="Arial"/>
          <w:b/>
          <w:color w:val="000000" w:themeColor="text1"/>
          <w:szCs w:val="24"/>
        </w:rPr>
      </w:pPr>
    </w:p>
    <w:p w:rsidR="00E3583A" w:rsidRPr="00E41E0E" w:rsidRDefault="00E3583A" w:rsidP="00DD3080">
      <w:pPr>
        <w:spacing w:after="0" w:line="360" w:lineRule="auto"/>
        <w:rPr>
          <w:rFonts w:cs="Arial"/>
          <w:b/>
          <w:color w:val="000000" w:themeColor="text1"/>
          <w:szCs w:val="24"/>
        </w:rPr>
      </w:pPr>
    </w:p>
    <w:p w:rsidR="00E3583A" w:rsidRPr="00E41E0E" w:rsidRDefault="00E3583A" w:rsidP="00DD3080">
      <w:pPr>
        <w:spacing w:after="0" w:line="360" w:lineRule="auto"/>
        <w:rPr>
          <w:rFonts w:cs="Arial"/>
          <w:b/>
          <w:color w:val="000000" w:themeColor="text1"/>
          <w:szCs w:val="24"/>
        </w:rPr>
      </w:pPr>
    </w:p>
    <w:p w:rsidR="00E3583A" w:rsidRPr="00E41E0E" w:rsidRDefault="00E3583A" w:rsidP="00DD3080">
      <w:pPr>
        <w:spacing w:after="0" w:line="360" w:lineRule="auto"/>
        <w:rPr>
          <w:rFonts w:cs="Arial"/>
          <w:b/>
          <w:color w:val="000000" w:themeColor="text1"/>
          <w:szCs w:val="24"/>
        </w:rPr>
      </w:pPr>
    </w:p>
    <w:p w:rsidR="00B61944" w:rsidRPr="00E41E0E" w:rsidRDefault="00B61944" w:rsidP="00DD3080">
      <w:pPr>
        <w:spacing w:after="0" w:line="360" w:lineRule="auto"/>
        <w:rPr>
          <w:rFonts w:cs="Arial"/>
          <w:b/>
          <w:iCs/>
          <w:color w:val="000000" w:themeColor="text1"/>
          <w:szCs w:val="24"/>
        </w:rPr>
      </w:pPr>
      <w:r w:rsidRPr="00E41E0E">
        <w:rPr>
          <w:rFonts w:cs="Arial"/>
          <w:b/>
          <w:color w:val="000000" w:themeColor="text1"/>
          <w:szCs w:val="24"/>
        </w:rPr>
        <w:lastRenderedPageBreak/>
        <w:t>APÊNDICE E –</w:t>
      </w:r>
      <w:r w:rsidRPr="00E41E0E">
        <w:rPr>
          <w:rFonts w:cs="Arial"/>
          <w:color w:val="000000" w:themeColor="text1"/>
          <w:szCs w:val="24"/>
        </w:rPr>
        <w:t xml:space="preserve"> </w:t>
      </w:r>
      <w:r w:rsidRPr="00E41E0E">
        <w:rPr>
          <w:rFonts w:cs="Arial"/>
          <w:b/>
          <w:iCs/>
          <w:color w:val="000000" w:themeColor="text1"/>
          <w:szCs w:val="24"/>
        </w:rPr>
        <w:t xml:space="preserve">TERMO DE ASSENTIMENTO </w:t>
      </w:r>
    </w:p>
    <w:p w:rsidR="00B61944" w:rsidRPr="00E41E0E" w:rsidRDefault="00B61944" w:rsidP="00DD3080">
      <w:pPr>
        <w:spacing w:after="0" w:line="360" w:lineRule="auto"/>
        <w:rPr>
          <w:rFonts w:cs="Arial"/>
          <w:b/>
          <w:iCs/>
          <w:color w:val="000000" w:themeColor="text1"/>
          <w:szCs w:val="24"/>
        </w:rPr>
      </w:pPr>
      <w:r w:rsidRPr="00E41E0E">
        <w:rPr>
          <w:rFonts w:cs="Arial"/>
          <w:b/>
          <w:iCs/>
          <w:color w:val="000000" w:themeColor="text1"/>
          <w:szCs w:val="24"/>
        </w:rPr>
        <w:t xml:space="preserve"> </w:t>
      </w:r>
    </w:p>
    <w:p w:rsidR="00B61944" w:rsidRPr="00E41E0E" w:rsidRDefault="00B61944" w:rsidP="00DD3080">
      <w:pPr>
        <w:spacing w:after="0" w:line="360" w:lineRule="auto"/>
        <w:ind w:firstLine="851"/>
        <w:jc w:val="both"/>
        <w:rPr>
          <w:rFonts w:cs="Arial"/>
          <w:b/>
          <w:color w:val="000000" w:themeColor="text1"/>
          <w:szCs w:val="24"/>
        </w:rPr>
      </w:pPr>
      <w:r w:rsidRPr="00E41E0E">
        <w:rPr>
          <w:rFonts w:cs="Arial"/>
          <w:iCs/>
          <w:color w:val="000000" w:themeColor="text1"/>
          <w:szCs w:val="24"/>
        </w:rPr>
        <w:t xml:space="preserve">Você está sendo </w:t>
      </w:r>
      <w:proofErr w:type="gramStart"/>
      <w:r w:rsidRPr="00E41E0E">
        <w:rPr>
          <w:rFonts w:cs="Arial"/>
          <w:iCs/>
          <w:color w:val="000000" w:themeColor="text1"/>
          <w:szCs w:val="24"/>
        </w:rPr>
        <w:t>convidado(</w:t>
      </w:r>
      <w:proofErr w:type="gramEnd"/>
      <w:r w:rsidRPr="00E41E0E">
        <w:rPr>
          <w:rFonts w:cs="Arial"/>
          <w:iCs/>
          <w:color w:val="000000" w:themeColor="text1"/>
          <w:szCs w:val="24"/>
        </w:rPr>
        <w:t>a) como voluntário(a) a participar da pesquisa “</w:t>
      </w:r>
    </w:p>
    <w:p w:rsidR="00B61944" w:rsidRPr="00E41E0E" w:rsidRDefault="00B61944" w:rsidP="00DD3080">
      <w:pPr>
        <w:tabs>
          <w:tab w:val="left" w:pos="851"/>
          <w:tab w:val="left" w:pos="8222"/>
        </w:tabs>
        <w:spacing w:after="0" w:line="360" w:lineRule="auto"/>
        <w:ind w:firstLine="851"/>
        <w:jc w:val="both"/>
        <w:rPr>
          <w:rFonts w:cs="Arial"/>
          <w:b/>
          <w:color w:val="000000" w:themeColor="text1"/>
          <w:szCs w:val="24"/>
        </w:rPr>
      </w:pPr>
      <w:r w:rsidRPr="00E41E0E">
        <w:rPr>
          <w:rFonts w:cs="Arial"/>
          <w:b/>
          <w:color w:val="000000" w:themeColor="text1"/>
          <w:szCs w:val="24"/>
        </w:rPr>
        <w:t xml:space="preserve">INFLUÊNCIA DO </w:t>
      </w:r>
      <w:r w:rsidR="00164513">
        <w:rPr>
          <w:rFonts w:cs="Arial"/>
          <w:b/>
          <w:color w:val="000000" w:themeColor="text1"/>
          <w:szCs w:val="24"/>
        </w:rPr>
        <w:t>FUTEBOL EDUCACIONAL</w:t>
      </w:r>
      <w:r w:rsidRPr="00E41E0E">
        <w:rPr>
          <w:rFonts w:cs="Arial"/>
          <w:b/>
          <w:color w:val="000000" w:themeColor="text1"/>
          <w:szCs w:val="24"/>
        </w:rPr>
        <w:t xml:space="preserve"> SOBRE O COMPORTAMENTO S</w:t>
      </w:r>
      <w:r w:rsidR="00851B02">
        <w:rPr>
          <w:rFonts w:cs="Arial"/>
          <w:b/>
          <w:color w:val="000000" w:themeColor="text1"/>
          <w:szCs w:val="24"/>
        </w:rPr>
        <w:t>O</w:t>
      </w:r>
      <w:r w:rsidRPr="00E41E0E">
        <w:rPr>
          <w:rFonts w:cs="Arial"/>
          <w:b/>
          <w:color w:val="000000" w:themeColor="text1"/>
          <w:szCs w:val="24"/>
        </w:rPr>
        <w:t>CIOAMBIENTAL DE MEMBROS CADASTRADOS NO CENTRO DE REFERÊNCIA EM ESPORTE EDUCACIONAL DO RECÔNCAVO BAIANO</w:t>
      </w:r>
    </w:p>
    <w:p w:rsidR="00B61944" w:rsidRPr="00E41E0E" w:rsidRDefault="00B61944" w:rsidP="00DD3080">
      <w:pPr>
        <w:spacing w:after="0" w:line="360" w:lineRule="auto"/>
        <w:ind w:firstLine="851"/>
        <w:jc w:val="both"/>
        <w:rPr>
          <w:rFonts w:cs="Arial"/>
          <w:iCs/>
          <w:color w:val="000000" w:themeColor="text1"/>
          <w:szCs w:val="24"/>
        </w:rPr>
      </w:pPr>
      <w:proofErr w:type="gramStart"/>
      <w:r w:rsidRPr="00E41E0E">
        <w:rPr>
          <w:rFonts w:cs="Arial"/>
          <w:iCs/>
          <w:color w:val="000000" w:themeColor="text1"/>
          <w:szCs w:val="24"/>
        </w:rPr>
        <w:t>”</w:t>
      </w:r>
      <w:proofErr w:type="gramEnd"/>
      <w:r w:rsidRPr="00E41E0E">
        <w:rPr>
          <w:rFonts w:cs="Arial"/>
          <w:iCs/>
          <w:color w:val="000000" w:themeColor="text1"/>
          <w:szCs w:val="24"/>
        </w:rPr>
        <w:t>. Neste estudo pretendemos</w:t>
      </w:r>
      <w:r w:rsidRPr="00E41E0E">
        <w:rPr>
          <w:rFonts w:cs="Arial"/>
          <w:color w:val="000000" w:themeColor="text1"/>
          <w:szCs w:val="24"/>
        </w:rPr>
        <w:t xml:space="preserve"> </w:t>
      </w:r>
      <w:r w:rsidRPr="00E41E0E">
        <w:rPr>
          <w:rStyle w:val="normaltextrun"/>
          <w:rFonts w:cs="Arial"/>
          <w:color w:val="000000" w:themeColor="text1"/>
          <w:szCs w:val="24"/>
        </w:rPr>
        <w:t xml:space="preserve">avaliar a influência do </w:t>
      </w:r>
      <w:r w:rsidR="00164513">
        <w:rPr>
          <w:rStyle w:val="normaltextrun"/>
          <w:rFonts w:cs="Arial"/>
          <w:color w:val="000000" w:themeColor="text1"/>
          <w:szCs w:val="24"/>
        </w:rPr>
        <w:t>Futebol Educacional</w:t>
      </w:r>
      <w:r w:rsidRPr="00E41E0E">
        <w:rPr>
          <w:rStyle w:val="normaltextrun"/>
          <w:rFonts w:cs="Arial"/>
          <w:color w:val="000000" w:themeColor="text1"/>
          <w:szCs w:val="24"/>
        </w:rPr>
        <w:t xml:space="preserve"> no comportamento socioambiental de crianças e adolescentes participantes das aulas da modalidade de forma a propor uma metodologia que contemple as questões ambientais.</w:t>
      </w:r>
      <w:r w:rsidRPr="00E41E0E">
        <w:rPr>
          <w:rFonts w:cs="Arial"/>
          <w:iCs/>
          <w:color w:val="000000" w:themeColor="text1"/>
          <w:szCs w:val="24"/>
        </w:rPr>
        <w:t xml:space="preserve"> O seu responsável autorizou e assinou um termo de consentimento. Você será esclarecido(a) em qualquer aspecto que desejar e estará livre para participar ou recusar-se. O responsável por você poderá retirar o consentimento ou interromper a sua participação a qualquer momento. A sua participação é voluntária e a recusa em participar não acarretará qualquer penalidade ou modificação na forma em que é atendido(a) pelo pesquisador que irá tratar a sua identidade com padrões profissionais de sigilo. </w:t>
      </w:r>
    </w:p>
    <w:p w:rsidR="00B61944" w:rsidRPr="00E41E0E" w:rsidRDefault="00B61944" w:rsidP="00DD3080">
      <w:pPr>
        <w:spacing w:after="0" w:line="360" w:lineRule="auto"/>
        <w:ind w:firstLine="851"/>
        <w:jc w:val="both"/>
        <w:rPr>
          <w:rFonts w:cs="Arial"/>
          <w:iCs/>
          <w:color w:val="000000" w:themeColor="text1"/>
          <w:szCs w:val="24"/>
        </w:rPr>
      </w:pPr>
      <w:r w:rsidRPr="00E41E0E">
        <w:rPr>
          <w:rFonts w:cs="Arial"/>
          <w:iCs/>
          <w:color w:val="000000" w:themeColor="text1"/>
          <w:szCs w:val="24"/>
        </w:rPr>
        <w:t xml:space="preserve">Eu,__________________________________________________, </w:t>
      </w:r>
      <w:proofErr w:type="gramStart"/>
      <w:r w:rsidRPr="00E41E0E">
        <w:rPr>
          <w:rFonts w:cs="Arial"/>
          <w:iCs/>
          <w:color w:val="000000" w:themeColor="text1"/>
          <w:szCs w:val="24"/>
        </w:rPr>
        <w:t>portador(</w:t>
      </w:r>
      <w:proofErr w:type="gramEnd"/>
      <w:r w:rsidRPr="00E41E0E">
        <w:rPr>
          <w:rFonts w:cs="Arial"/>
          <w:iCs/>
          <w:color w:val="000000" w:themeColor="text1"/>
          <w:szCs w:val="24"/>
        </w:rPr>
        <w:t>a) do documento de Identidade ____________________ fui informado(a) dos objetivos do presente estudo de maneira clara e detalhada e esclareci minhas dúvidas. Sei que a qualquer momento poderei solicitar novas informações, e o meu responsável poderá modificar a decisão de participar se assim o desejar. Tendo o consentimento do meu responsável já assinado, declaro que concordo em participar desse estudo. Recebi uma cópia deste termo assentimento e me foi dada a oportunidade de ler e esclarecer as minhas dúvidas.</w:t>
      </w:r>
    </w:p>
    <w:p w:rsidR="00B61944" w:rsidRPr="00E41E0E" w:rsidRDefault="00B61944" w:rsidP="00DD3080">
      <w:pPr>
        <w:spacing w:after="0" w:line="360" w:lineRule="auto"/>
        <w:ind w:firstLine="851"/>
        <w:jc w:val="both"/>
        <w:rPr>
          <w:rFonts w:cs="Arial"/>
          <w:iCs/>
          <w:color w:val="000000" w:themeColor="text1"/>
          <w:szCs w:val="24"/>
        </w:rPr>
      </w:pPr>
    </w:p>
    <w:p w:rsidR="00B61944" w:rsidRPr="00E41E0E" w:rsidRDefault="00B61944" w:rsidP="00DD3080">
      <w:pPr>
        <w:spacing w:after="0" w:line="360" w:lineRule="auto"/>
        <w:jc w:val="center"/>
        <w:rPr>
          <w:rFonts w:cs="Arial"/>
          <w:iCs/>
          <w:color w:val="000000" w:themeColor="text1"/>
          <w:szCs w:val="24"/>
        </w:rPr>
      </w:pPr>
      <w:r w:rsidRPr="00E41E0E">
        <w:rPr>
          <w:rFonts w:cs="Arial"/>
          <w:iCs/>
          <w:color w:val="000000" w:themeColor="text1"/>
          <w:szCs w:val="24"/>
        </w:rPr>
        <w:t>_______________________________</w:t>
      </w:r>
    </w:p>
    <w:p w:rsidR="00B61944" w:rsidRPr="00E41E0E" w:rsidRDefault="00B61944" w:rsidP="00DD3080">
      <w:pPr>
        <w:spacing w:after="0" w:line="360" w:lineRule="auto"/>
        <w:jc w:val="center"/>
        <w:rPr>
          <w:rFonts w:cs="Arial"/>
          <w:iCs/>
          <w:color w:val="000000" w:themeColor="text1"/>
          <w:szCs w:val="24"/>
        </w:rPr>
      </w:pPr>
      <w:r w:rsidRPr="00E41E0E">
        <w:rPr>
          <w:rFonts w:cs="Arial"/>
          <w:iCs/>
          <w:color w:val="000000" w:themeColor="text1"/>
          <w:szCs w:val="24"/>
        </w:rPr>
        <w:t>Assinatura do menor</w:t>
      </w:r>
    </w:p>
    <w:p w:rsidR="00B61944" w:rsidRPr="00E41E0E" w:rsidRDefault="00B61944" w:rsidP="00DD3080">
      <w:pPr>
        <w:spacing w:after="0" w:line="360" w:lineRule="auto"/>
        <w:jc w:val="center"/>
        <w:rPr>
          <w:rFonts w:cs="Arial"/>
          <w:iCs/>
          <w:color w:val="000000" w:themeColor="text1"/>
          <w:szCs w:val="24"/>
        </w:rPr>
      </w:pPr>
    </w:p>
    <w:p w:rsidR="00B61944" w:rsidRPr="00E41E0E" w:rsidRDefault="00B61944" w:rsidP="00DD3080">
      <w:pPr>
        <w:spacing w:after="0" w:line="360" w:lineRule="auto"/>
        <w:jc w:val="center"/>
        <w:rPr>
          <w:rFonts w:cs="Arial"/>
          <w:iCs/>
          <w:color w:val="000000" w:themeColor="text1"/>
          <w:szCs w:val="24"/>
        </w:rPr>
      </w:pPr>
      <w:r w:rsidRPr="00E41E0E">
        <w:rPr>
          <w:rFonts w:cs="Arial"/>
          <w:iCs/>
          <w:color w:val="000000" w:themeColor="text1"/>
          <w:szCs w:val="24"/>
        </w:rPr>
        <w:t>_________________________________</w:t>
      </w:r>
    </w:p>
    <w:p w:rsidR="00B61944" w:rsidRPr="00E41E0E" w:rsidRDefault="00B61944" w:rsidP="00DD3080">
      <w:pPr>
        <w:spacing w:after="0" w:line="360" w:lineRule="auto"/>
        <w:jc w:val="center"/>
        <w:rPr>
          <w:rFonts w:cs="Arial"/>
          <w:iCs/>
          <w:color w:val="000000" w:themeColor="text1"/>
          <w:szCs w:val="24"/>
        </w:rPr>
      </w:pPr>
      <w:r w:rsidRPr="00E41E0E">
        <w:rPr>
          <w:rFonts w:cs="Arial"/>
          <w:iCs/>
          <w:color w:val="000000" w:themeColor="text1"/>
          <w:szCs w:val="24"/>
        </w:rPr>
        <w:t>Assinatura do pesquisador</w:t>
      </w:r>
    </w:p>
    <w:p w:rsidR="00B61944" w:rsidRPr="00E41E0E" w:rsidRDefault="00B61944" w:rsidP="00DD3080">
      <w:pPr>
        <w:spacing w:after="0" w:line="360" w:lineRule="auto"/>
        <w:jc w:val="center"/>
        <w:rPr>
          <w:rFonts w:cs="Arial"/>
          <w:iCs/>
          <w:color w:val="000000" w:themeColor="text1"/>
          <w:szCs w:val="24"/>
        </w:rPr>
      </w:pPr>
    </w:p>
    <w:p w:rsidR="00B61944" w:rsidRPr="00E41E0E" w:rsidRDefault="00B61944" w:rsidP="00DD3080">
      <w:pPr>
        <w:spacing w:after="0" w:line="360" w:lineRule="auto"/>
        <w:jc w:val="center"/>
        <w:rPr>
          <w:rFonts w:cs="Arial"/>
          <w:iCs/>
          <w:color w:val="000000" w:themeColor="text1"/>
          <w:szCs w:val="24"/>
        </w:rPr>
      </w:pPr>
      <w:r w:rsidRPr="00E41E0E">
        <w:rPr>
          <w:rFonts w:cs="Arial"/>
          <w:iCs/>
          <w:color w:val="000000" w:themeColor="text1"/>
          <w:szCs w:val="24"/>
        </w:rPr>
        <w:t xml:space="preserve">Cruz das </w:t>
      </w:r>
      <w:proofErr w:type="spellStart"/>
      <w:r w:rsidRPr="00E41E0E">
        <w:rPr>
          <w:rFonts w:cs="Arial"/>
          <w:iCs/>
          <w:color w:val="000000" w:themeColor="text1"/>
          <w:szCs w:val="24"/>
        </w:rPr>
        <w:t>Almas-BA</w:t>
      </w:r>
      <w:proofErr w:type="spellEnd"/>
      <w:r w:rsidRPr="00E41E0E">
        <w:rPr>
          <w:rFonts w:cs="Arial"/>
          <w:iCs/>
          <w:color w:val="000000" w:themeColor="text1"/>
          <w:szCs w:val="24"/>
        </w:rPr>
        <w:t xml:space="preserve"> ____/___/____</w:t>
      </w:r>
    </w:p>
    <w:p w:rsidR="00B61944" w:rsidRPr="00E41E0E" w:rsidRDefault="00B61944" w:rsidP="00DD3080">
      <w:pPr>
        <w:spacing w:after="0" w:line="360" w:lineRule="auto"/>
        <w:rPr>
          <w:rFonts w:cs="Arial"/>
          <w:b/>
          <w:color w:val="000000" w:themeColor="text1"/>
          <w:szCs w:val="24"/>
        </w:rPr>
      </w:pPr>
    </w:p>
    <w:p w:rsidR="00B61944" w:rsidRPr="00E41E0E" w:rsidRDefault="00B61944" w:rsidP="00DD3080">
      <w:pPr>
        <w:spacing w:after="0" w:line="360" w:lineRule="auto"/>
        <w:rPr>
          <w:rFonts w:cs="Arial"/>
          <w:b/>
          <w:color w:val="000000" w:themeColor="text1"/>
          <w:szCs w:val="24"/>
        </w:rPr>
      </w:pPr>
      <w:r w:rsidRPr="00E41E0E">
        <w:rPr>
          <w:rFonts w:cs="Arial"/>
          <w:b/>
          <w:color w:val="000000" w:themeColor="text1"/>
          <w:szCs w:val="24"/>
        </w:rPr>
        <w:lastRenderedPageBreak/>
        <w:t>ANEXO A – FOLHA DE ROSTO COMISSÃO NACIONAL DE ÉTICA E PESQUISA PARECER</w:t>
      </w:r>
    </w:p>
    <w:p w:rsidR="00501443" w:rsidRPr="00E41E0E" w:rsidRDefault="00054576" w:rsidP="00DD3080">
      <w:pPr>
        <w:pStyle w:val="Textodecomentrio"/>
        <w:rPr>
          <w:rFonts w:cs="Arial"/>
          <w:color w:val="000000" w:themeColor="text1"/>
        </w:rPr>
      </w:pPr>
      <w:r w:rsidRPr="00E41E0E">
        <w:rPr>
          <w:noProof/>
          <w:color w:val="000000" w:themeColor="text1"/>
          <w:lang w:eastAsia="pt-BR"/>
        </w:rPr>
        <w:drawing>
          <wp:inline distT="0" distB="0" distL="0" distR="0">
            <wp:extent cx="5760085" cy="8157094"/>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60085" cy="8157094"/>
                    </a:xfrm>
                    <a:prstGeom prst="rect">
                      <a:avLst/>
                    </a:prstGeom>
                    <a:noFill/>
                    <a:ln>
                      <a:noFill/>
                    </a:ln>
                  </pic:spPr>
                </pic:pic>
              </a:graphicData>
            </a:graphic>
          </wp:inline>
        </w:drawing>
      </w:r>
    </w:p>
    <w:p w:rsidR="00054576" w:rsidRPr="00E41E0E" w:rsidRDefault="00054576" w:rsidP="00DD3080">
      <w:pPr>
        <w:pStyle w:val="Textodecomentrio"/>
        <w:rPr>
          <w:rFonts w:cs="Arial"/>
          <w:color w:val="000000" w:themeColor="text1"/>
        </w:rPr>
      </w:pPr>
      <w:r w:rsidRPr="00E41E0E">
        <w:rPr>
          <w:noProof/>
          <w:color w:val="000000" w:themeColor="text1"/>
          <w:lang w:eastAsia="pt-BR"/>
        </w:rPr>
        <w:lastRenderedPageBreak/>
        <w:drawing>
          <wp:inline distT="0" distB="0" distL="0" distR="0">
            <wp:extent cx="5759719" cy="8544911"/>
            <wp:effectExtent l="0" t="0" r="0" b="889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66028" cy="8554271"/>
                    </a:xfrm>
                    <a:prstGeom prst="rect">
                      <a:avLst/>
                    </a:prstGeom>
                    <a:noFill/>
                    <a:ln>
                      <a:noFill/>
                    </a:ln>
                  </pic:spPr>
                </pic:pic>
              </a:graphicData>
            </a:graphic>
          </wp:inline>
        </w:drawing>
      </w:r>
    </w:p>
    <w:p w:rsidR="00501443" w:rsidRPr="00E41E0E" w:rsidRDefault="00501443" w:rsidP="00DD3080">
      <w:pPr>
        <w:pStyle w:val="Textodecomentrio"/>
        <w:rPr>
          <w:rFonts w:cs="Arial"/>
          <w:color w:val="000000" w:themeColor="text1"/>
        </w:rPr>
      </w:pPr>
    </w:p>
    <w:p w:rsidR="00501443" w:rsidRPr="00E41E0E" w:rsidRDefault="00501443" w:rsidP="00DD3080">
      <w:pPr>
        <w:pStyle w:val="Textodecomentrio"/>
        <w:rPr>
          <w:rFonts w:cs="Arial"/>
          <w:color w:val="000000" w:themeColor="text1"/>
        </w:rPr>
      </w:pPr>
    </w:p>
    <w:p w:rsidR="00501443" w:rsidRPr="00E41E0E" w:rsidRDefault="00501443" w:rsidP="00DD3080">
      <w:pPr>
        <w:pStyle w:val="Textodecomentrio"/>
        <w:rPr>
          <w:rFonts w:cs="Arial"/>
          <w:color w:val="000000" w:themeColor="text1"/>
        </w:rPr>
      </w:pPr>
    </w:p>
    <w:p w:rsidR="00501443" w:rsidRPr="00E41E0E" w:rsidRDefault="00501443" w:rsidP="00DD3080">
      <w:pPr>
        <w:pStyle w:val="Textodecomentrio"/>
        <w:rPr>
          <w:rFonts w:cs="Arial"/>
          <w:color w:val="000000" w:themeColor="text1"/>
        </w:rPr>
      </w:pPr>
    </w:p>
    <w:p w:rsidR="00501443" w:rsidRPr="00E41E0E" w:rsidRDefault="00054576" w:rsidP="00DD3080">
      <w:pPr>
        <w:pStyle w:val="Textodecomentrio"/>
        <w:rPr>
          <w:rFonts w:cs="Arial"/>
          <w:color w:val="000000" w:themeColor="text1"/>
        </w:rPr>
      </w:pPr>
      <w:r w:rsidRPr="00E41E0E">
        <w:rPr>
          <w:noProof/>
          <w:color w:val="000000" w:themeColor="text1"/>
          <w:lang w:eastAsia="pt-BR"/>
        </w:rPr>
        <w:drawing>
          <wp:inline distT="0" distB="0" distL="0" distR="0">
            <wp:extent cx="5760085" cy="8144670"/>
            <wp:effectExtent l="0" t="0" r="0" b="889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60085" cy="8144670"/>
                    </a:xfrm>
                    <a:prstGeom prst="rect">
                      <a:avLst/>
                    </a:prstGeom>
                    <a:noFill/>
                    <a:ln>
                      <a:noFill/>
                    </a:ln>
                  </pic:spPr>
                </pic:pic>
              </a:graphicData>
            </a:graphic>
          </wp:inline>
        </w:drawing>
      </w:r>
    </w:p>
    <w:p w:rsidR="00501443" w:rsidRPr="00E41E0E" w:rsidRDefault="00501443" w:rsidP="00DD3080">
      <w:pPr>
        <w:pStyle w:val="Textodecomentrio"/>
        <w:rPr>
          <w:rFonts w:cs="Arial"/>
          <w:color w:val="000000" w:themeColor="text1"/>
        </w:rPr>
      </w:pPr>
    </w:p>
    <w:p w:rsidR="00054576" w:rsidRPr="00E41E0E" w:rsidRDefault="00054576" w:rsidP="00DD3080">
      <w:pPr>
        <w:spacing w:after="0" w:line="360" w:lineRule="auto"/>
        <w:ind w:firstLine="708"/>
        <w:jc w:val="both"/>
        <w:rPr>
          <w:rFonts w:cs="Arial"/>
          <w:color w:val="000000" w:themeColor="text1"/>
        </w:rPr>
      </w:pPr>
    </w:p>
    <w:p w:rsidR="00054576" w:rsidRPr="00E41E0E" w:rsidRDefault="00054576" w:rsidP="00054576">
      <w:pPr>
        <w:spacing w:after="0" w:line="360" w:lineRule="auto"/>
        <w:jc w:val="both"/>
        <w:rPr>
          <w:rFonts w:cs="Arial"/>
          <w:color w:val="000000" w:themeColor="text1"/>
        </w:rPr>
      </w:pPr>
      <w:r w:rsidRPr="00E41E0E">
        <w:rPr>
          <w:noProof/>
          <w:color w:val="000000" w:themeColor="text1"/>
          <w:lang w:eastAsia="pt-BR"/>
        </w:rPr>
        <w:lastRenderedPageBreak/>
        <w:drawing>
          <wp:anchor distT="0" distB="0" distL="114300" distR="114300" simplePos="0" relativeHeight="251660288" behindDoc="0" locked="0" layoutInCell="1" allowOverlap="1">
            <wp:simplePos x="0" y="0"/>
            <wp:positionH relativeFrom="margin">
              <wp:align>right</wp:align>
            </wp:positionH>
            <wp:positionV relativeFrom="paragraph">
              <wp:posOffset>67</wp:posOffset>
            </wp:positionV>
            <wp:extent cx="5760085" cy="8144510"/>
            <wp:effectExtent l="0" t="0" r="0" b="8890"/>
            <wp:wrapSquare wrapText="bothSides"/>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60085" cy="8144510"/>
                    </a:xfrm>
                    <a:prstGeom prst="rect">
                      <a:avLst/>
                    </a:prstGeom>
                    <a:noFill/>
                    <a:ln>
                      <a:noFill/>
                    </a:ln>
                  </pic:spPr>
                </pic:pic>
              </a:graphicData>
            </a:graphic>
          </wp:anchor>
        </w:drawing>
      </w:r>
    </w:p>
    <w:p w:rsidR="00054576" w:rsidRPr="00E41E0E" w:rsidRDefault="00054576" w:rsidP="00DD3080">
      <w:pPr>
        <w:spacing w:after="0" w:line="360" w:lineRule="auto"/>
        <w:ind w:firstLine="708"/>
        <w:jc w:val="both"/>
        <w:rPr>
          <w:rFonts w:cs="Arial"/>
          <w:color w:val="000000" w:themeColor="text1"/>
        </w:rPr>
      </w:pPr>
    </w:p>
    <w:p w:rsidR="00054576" w:rsidRPr="00E41E0E" w:rsidRDefault="00054576" w:rsidP="00DD3080">
      <w:pPr>
        <w:spacing w:after="0" w:line="360" w:lineRule="auto"/>
        <w:ind w:firstLine="708"/>
        <w:jc w:val="both"/>
        <w:rPr>
          <w:rFonts w:cs="Arial"/>
          <w:color w:val="000000" w:themeColor="text1"/>
        </w:rPr>
      </w:pPr>
    </w:p>
    <w:p w:rsidR="00054576" w:rsidRPr="00E41E0E" w:rsidRDefault="00054576" w:rsidP="00054576">
      <w:pPr>
        <w:spacing w:after="0" w:line="360" w:lineRule="auto"/>
        <w:ind w:firstLine="708"/>
        <w:jc w:val="both"/>
        <w:rPr>
          <w:rFonts w:cs="Arial"/>
          <w:color w:val="000000" w:themeColor="text1"/>
        </w:rPr>
      </w:pPr>
      <w:r w:rsidRPr="00E41E0E">
        <w:rPr>
          <w:noProof/>
          <w:color w:val="000000" w:themeColor="text1"/>
          <w:lang w:eastAsia="pt-BR"/>
        </w:rPr>
        <w:lastRenderedPageBreak/>
        <w:drawing>
          <wp:anchor distT="0" distB="0" distL="114300" distR="114300" simplePos="0" relativeHeight="251661312" behindDoc="0" locked="0" layoutInCell="1" allowOverlap="1">
            <wp:simplePos x="0" y="0"/>
            <wp:positionH relativeFrom="page">
              <wp:posOffset>956310</wp:posOffset>
            </wp:positionH>
            <wp:positionV relativeFrom="page">
              <wp:posOffset>882015</wp:posOffset>
            </wp:positionV>
            <wp:extent cx="5762625" cy="8145780"/>
            <wp:effectExtent l="19050" t="0" r="9525" b="0"/>
            <wp:wrapSquare wrapText="bothSides"/>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62625" cy="8145780"/>
                    </a:xfrm>
                    <a:prstGeom prst="rect">
                      <a:avLst/>
                    </a:prstGeom>
                    <a:noFill/>
                    <a:ln>
                      <a:noFill/>
                    </a:ln>
                  </pic:spPr>
                </pic:pic>
              </a:graphicData>
            </a:graphic>
          </wp:anchor>
        </w:drawing>
      </w:r>
      <w:del w:id="14" w:author="nailton" w:date="2018-05-23T08:30:00Z">
        <w:r w:rsidR="007140DB">
          <w:rPr>
            <w:noProof/>
            <w:color w:val="000000" w:themeColor="text1"/>
            <w:lang w:eastAsia="pt-BR"/>
            <w:rPrChange w:id="15" w:author="Unknown">
              <w:rPr>
                <w:noProof/>
                <w:lang w:eastAsia="pt-BR"/>
              </w:rPr>
            </w:rPrChange>
          </w:rPr>
          <w:drawing>
            <wp:anchor distT="0" distB="0" distL="114300" distR="114300" simplePos="0" relativeHeight="251662336" behindDoc="0" locked="0" layoutInCell="1" allowOverlap="1">
              <wp:simplePos x="0" y="0"/>
              <wp:positionH relativeFrom="margin">
                <wp:align>right</wp:align>
              </wp:positionH>
              <wp:positionV relativeFrom="paragraph">
                <wp:posOffset>387116</wp:posOffset>
              </wp:positionV>
              <wp:extent cx="5760085" cy="8144670"/>
              <wp:effectExtent l="19050" t="0" r="0" b="0"/>
              <wp:wrapSquare wrapText="bothSides"/>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60085" cy="8144670"/>
                      </a:xfrm>
                      <a:prstGeom prst="rect">
                        <a:avLst/>
                      </a:prstGeom>
                      <a:noFill/>
                      <a:ln>
                        <a:noFill/>
                      </a:ln>
                    </pic:spPr>
                  </pic:pic>
                </a:graphicData>
              </a:graphic>
            </wp:anchor>
          </w:drawing>
        </w:r>
      </w:del>
    </w:p>
    <w:sectPr w:rsidR="00054576" w:rsidRPr="00E41E0E" w:rsidSect="003C687B">
      <w:pgSz w:w="11906" w:h="16838"/>
      <w:pgMar w:top="1701" w:right="1134" w:bottom="1134" w:left="1701" w:header="709" w:footer="709" w:gutter="0"/>
      <w:cols w:space="708"/>
      <w:docGrid w:linePitch="360"/>
    </w:sectPr>
  </w:body>
</w:document>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2A4A13F3" w15:done="0"/>
</w15:commentsEx>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1C41AE" w:rsidRDefault="001C41AE" w:rsidP="00B972CB">
      <w:pPr>
        <w:spacing w:after="0" w:line="240" w:lineRule="auto"/>
      </w:pPr>
      <w:r>
        <w:separator/>
      </w:r>
    </w:p>
  </w:endnote>
  <w:endnote w:type="continuationSeparator" w:id="0">
    <w:p w:rsidR="001C41AE" w:rsidRDefault="001C41AE" w:rsidP="00B972CB">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10022FF" w:usb1="C000E47F" w:usb2="00000029" w:usb3="00000000" w:csb0="000001DF" w:csb1="00000000"/>
  </w:font>
  <w:font w:name="BHOGN I+ Times New Roman PSMT">
    <w:altName w:val="Cambria"/>
    <w:panose1 w:val="00000000000000000000"/>
    <w:charset w:val="00"/>
    <w:family w:val="roman"/>
    <w:notTrueType/>
    <w:pitch w:val="default"/>
    <w:sig w:usb0="00000003" w:usb1="00000000" w:usb2="00000000" w:usb3="00000000" w:csb0="00000001" w:csb1="00000000"/>
  </w:font>
  <w:font w:name="Helvetica">
    <w:panose1 w:val="020B0604020202020204"/>
    <w:charset w:val="00"/>
    <w:family w:val="swiss"/>
    <w:pitch w:val="variable"/>
    <w:sig w:usb0="E0002AFF" w:usb1="C0007843" w:usb2="00000009" w:usb3="00000000" w:csb0="000001FF" w:csb1="00000000"/>
  </w:font>
  <w:font w:name="TimesNewRomanPSMT">
    <w:altName w:val="MS Mincho"/>
    <w:panose1 w:val="00000000000000000000"/>
    <w:charset w:val="00"/>
    <w:family w:val="auto"/>
    <w:notTrueType/>
    <w:pitch w:val="default"/>
    <w:sig w:usb0="00000003" w:usb1="00000000" w:usb2="00000000" w:usb3="00000000" w:csb0="00000001" w:csb1="00000000"/>
  </w:font>
  <w:font w:name="ArialMT">
    <w:altName w:val="MS Gothic"/>
    <w:panose1 w:val="00000000000000000000"/>
    <w:charset w:val="80"/>
    <w:family w:val="auto"/>
    <w:notTrueType/>
    <w:pitch w:val="default"/>
    <w:sig w:usb0="00000000" w:usb1="08070000" w:usb2="00000010" w:usb3="00000000" w:csb0="00020001" w:csb1="00000000"/>
  </w:font>
  <w:font w:name="MinionPro-Regular">
    <w:altName w:val="MS Mincho"/>
    <w:panose1 w:val="00000000000000000000"/>
    <w:charset w:val="80"/>
    <w:family w:val="auto"/>
    <w:notTrueType/>
    <w:pitch w:val="default"/>
    <w:sig w:usb0="00000001" w:usb1="08070000" w:usb2="00000010" w:usb3="00000000" w:csb0="00020000"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1C41AE" w:rsidRDefault="001C41AE" w:rsidP="00B972CB">
      <w:pPr>
        <w:spacing w:after="0" w:line="240" w:lineRule="auto"/>
      </w:pPr>
      <w:r>
        <w:separator/>
      </w:r>
    </w:p>
  </w:footnote>
  <w:footnote w:type="continuationSeparator" w:id="0">
    <w:p w:rsidR="001C41AE" w:rsidRDefault="001C41AE" w:rsidP="00B972CB">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140DB" w:rsidRDefault="007140DB">
    <w:pPr>
      <w:pStyle w:val="Cabealho"/>
      <w:jc w:val="right"/>
    </w:pPr>
  </w:p>
  <w:p w:rsidR="007140DB" w:rsidRDefault="007140DB">
    <w:pPr>
      <w:pStyle w:val="Cabealho"/>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80512202"/>
      <w:docPartObj>
        <w:docPartGallery w:val="Page Numbers (Top of Page)"/>
        <w:docPartUnique/>
      </w:docPartObj>
    </w:sdtPr>
    <w:sdtContent>
      <w:p w:rsidR="007140DB" w:rsidRDefault="007140DB">
        <w:pPr>
          <w:pStyle w:val="Cabealho"/>
          <w:jc w:val="right"/>
        </w:pPr>
        <w:fldSimple w:instr="PAGE   \* MERGEFORMAT">
          <w:r w:rsidR="00C66B6D">
            <w:rPr>
              <w:noProof/>
            </w:rPr>
            <w:t>93</w:t>
          </w:r>
        </w:fldSimple>
      </w:p>
    </w:sdtContent>
  </w:sdt>
  <w:p w:rsidR="007140DB" w:rsidRDefault="007140DB">
    <w:pPr>
      <w:pStyle w:val="Cabealho"/>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81B12BF"/>
    <w:multiLevelType w:val="hybridMultilevel"/>
    <w:tmpl w:val="C4B8687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
    <w:nsid w:val="08FB2719"/>
    <w:multiLevelType w:val="hybridMultilevel"/>
    <w:tmpl w:val="24DECD50"/>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2">
    <w:nsid w:val="1A376229"/>
    <w:multiLevelType w:val="hybridMultilevel"/>
    <w:tmpl w:val="F6AA9386"/>
    <w:lvl w:ilvl="0" w:tplc="0416000F">
      <w:start w:val="1"/>
      <w:numFmt w:val="decimal"/>
      <w:lvlText w:val="%1."/>
      <w:lvlJc w:val="left"/>
      <w:pPr>
        <w:ind w:left="774" w:hanging="360"/>
      </w:pPr>
    </w:lvl>
    <w:lvl w:ilvl="1" w:tplc="04160019" w:tentative="1">
      <w:start w:val="1"/>
      <w:numFmt w:val="lowerLetter"/>
      <w:lvlText w:val="%2."/>
      <w:lvlJc w:val="left"/>
      <w:pPr>
        <w:ind w:left="1494" w:hanging="360"/>
      </w:pPr>
    </w:lvl>
    <w:lvl w:ilvl="2" w:tplc="0416001B" w:tentative="1">
      <w:start w:val="1"/>
      <w:numFmt w:val="lowerRoman"/>
      <w:lvlText w:val="%3."/>
      <w:lvlJc w:val="right"/>
      <w:pPr>
        <w:ind w:left="2214" w:hanging="180"/>
      </w:pPr>
    </w:lvl>
    <w:lvl w:ilvl="3" w:tplc="0416000F" w:tentative="1">
      <w:start w:val="1"/>
      <w:numFmt w:val="decimal"/>
      <w:lvlText w:val="%4."/>
      <w:lvlJc w:val="left"/>
      <w:pPr>
        <w:ind w:left="2934" w:hanging="360"/>
      </w:pPr>
    </w:lvl>
    <w:lvl w:ilvl="4" w:tplc="04160019" w:tentative="1">
      <w:start w:val="1"/>
      <w:numFmt w:val="lowerLetter"/>
      <w:lvlText w:val="%5."/>
      <w:lvlJc w:val="left"/>
      <w:pPr>
        <w:ind w:left="3654" w:hanging="360"/>
      </w:pPr>
    </w:lvl>
    <w:lvl w:ilvl="5" w:tplc="0416001B" w:tentative="1">
      <w:start w:val="1"/>
      <w:numFmt w:val="lowerRoman"/>
      <w:lvlText w:val="%6."/>
      <w:lvlJc w:val="right"/>
      <w:pPr>
        <w:ind w:left="4374" w:hanging="180"/>
      </w:pPr>
    </w:lvl>
    <w:lvl w:ilvl="6" w:tplc="0416000F" w:tentative="1">
      <w:start w:val="1"/>
      <w:numFmt w:val="decimal"/>
      <w:lvlText w:val="%7."/>
      <w:lvlJc w:val="left"/>
      <w:pPr>
        <w:ind w:left="5094" w:hanging="360"/>
      </w:pPr>
    </w:lvl>
    <w:lvl w:ilvl="7" w:tplc="04160019" w:tentative="1">
      <w:start w:val="1"/>
      <w:numFmt w:val="lowerLetter"/>
      <w:lvlText w:val="%8."/>
      <w:lvlJc w:val="left"/>
      <w:pPr>
        <w:ind w:left="5814" w:hanging="360"/>
      </w:pPr>
    </w:lvl>
    <w:lvl w:ilvl="8" w:tplc="0416001B" w:tentative="1">
      <w:start w:val="1"/>
      <w:numFmt w:val="lowerRoman"/>
      <w:lvlText w:val="%9."/>
      <w:lvlJc w:val="right"/>
      <w:pPr>
        <w:ind w:left="6534" w:hanging="180"/>
      </w:pPr>
    </w:lvl>
  </w:abstractNum>
  <w:abstractNum w:abstractNumId="3">
    <w:nsid w:val="22223364"/>
    <w:multiLevelType w:val="hybridMultilevel"/>
    <w:tmpl w:val="66B6AD1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nsid w:val="26485B20"/>
    <w:multiLevelType w:val="hybridMultilevel"/>
    <w:tmpl w:val="57D645B0"/>
    <w:lvl w:ilvl="0" w:tplc="5BD2FE74">
      <w:start w:val="15"/>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nsid w:val="2FD81C5A"/>
    <w:multiLevelType w:val="hybridMultilevel"/>
    <w:tmpl w:val="57827170"/>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
    <w:nsid w:val="35E963A8"/>
    <w:multiLevelType w:val="hybridMultilevel"/>
    <w:tmpl w:val="F256874E"/>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
    <w:nsid w:val="3A510222"/>
    <w:multiLevelType w:val="hybridMultilevel"/>
    <w:tmpl w:val="2484321A"/>
    <w:lvl w:ilvl="0" w:tplc="04160001">
      <w:start w:val="1"/>
      <w:numFmt w:val="bullet"/>
      <w:lvlText w:val=""/>
      <w:lvlJc w:val="left"/>
      <w:pPr>
        <w:ind w:left="1800" w:hanging="360"/>
      </w:pPr>
      <w:rPr>
        <w:rFonts w:ascii="Symbol" w:hAnsi="Symbol" w:hint="default"/>
      </w:rPr>
    </w:lvl>
    <w:lvl w:ilvl="1" w:tplc="04160003" w:tentative="1">
      <w:start w:val="1"/>
      <w:numFmt w:val="bullet"/>
      <w:lvlText w:val="o"/>
      <w:lvlJc w:val="left"/>
      <w:pPr>
        <w:ind w:left="2520" w:hanging="360"/>
      </w:pPr>
      <w:rPr>
        <w:rFonts w:ascii="Courier New" w:hAnsi="Courier New" w:cs="Courier New" w:hint="default"/>
      </w:rPr>
    </w:lvl>
    <w:lvl w:ilvl="2" w:tplc="04160005" w:tentative="1">
      <w:start w:val="1"/>
      <w:numFmt w:val="bullet"/>
      <w:lvlText w:val=""/>
      <w:lvlJc w:val="left"/>
      <w:pPr>
        <w:ind w:left="3240" w:hanging="360"/>
      </w:pPr>
      <w:rPr>
        <w:rFonts w:ascii="Wingdings" w:hAnsi="Wingdings" w:hint="default"/>
      </w:rPr>
    </w:lvl>
    <w:lvl w:ilvl="3" w:tplc="04160001" w:tentative="1">
      <w:start w:val="1"/>
      <w:numFmt w:val="bullet"/>
      <w:lvlText w:val=""/>
      <w:lvlJc w:val="left"/>
      <w:pPr>
        <w:ind w:left="3960" w:hanging="360"/>
      </w:pPr>
      <w:rPr>
        <w:rFonts w:ascii="Symbol" w:hAnsi="Symbol" w:hint="default"/>
      </w:rPr>
    </w:lvl>
    <w:lvl w:ilvl="4" w:tplc="04160003" w:tentative="1">
      <w:start w:val="1"/>
      <w:numFmt w:val="bullet"/>
      <w:lvlText w:val="o"/>
      <w:lvlJc w:val="left"/>
      <w:pPr>
        <w:ind w:left="4680" w:hanging="360"/>
      </w:pPr>
      <w:rPr>
        <w:rFonts w:ascii="Courier New" w:hAnsi="Courier New" w:cs="Courier New" w:hint="default"/>
      </w:rPr>
    </w:lvl>
    <w:lvl w:ilvl="5" w:tplc="04160005" w:tentative="1">
      <w:start w:val="1"/>
      <w:numFmt w:val="bullet"/>
      <w:lvlText w:val=""/>
      <w:lvlJc w:val="left"/>
      <w:pPr>
        <w:ind w:left="5400" w:hanging="360"/>
      </w:pPr>
      <w:rPr>
        <w:rFonts w:ascii="Wingdings" w:hAnsi="Wingdings" w:hint="default"/>
      </w:rPr>
    </w:lvl>
    <w:lvl w:ilvl="6" w:tplc="04160001" w:tentative="1">
      <w:start w:val="1"/>
      <w:numFmt w:val="bullet"/>
      <w:lvlText w:val=""/>
      <w:lvlJc w:val="left"/>
      <w:pPr>
        <w:ind w:left="6120" w:hanging="360"/>
      </w:pPr>
      <w:rPr>
        <w:rFonts w:ascii="Symbol" w:hAnsi="Symbol" w:hint="default"/>
      </w:rPr>
    </w:lvl>
    <w:lvl w:ilvl="7" w:tplc="04160003" w:tentative="1">
      <w:start w:val="1"/>
      <w:numFmt w:val="bullet"/>
      <w:lvlText w:val="o"/>
      <w:lvlJc w:val="left"/>
      <w:pPr>
        <w:ind w:left="6840" w:hanging="360"/>
      </w:pPr>
      <w:rPr>
        <w:rFonts w:ascii="Courier New" w:hAnsi="Courier New" w:cs="Courier New" w:hint="default"/>
      </w:rPr>
    </w:lvl>
    <w:lvl w:ilvl="8" w:tplc="04160005" w:tentative="1">
      <w:start w:val="1"/>
      <w:numFmt w:val="bullet"/>
      <w:lvlText w:val=""/>
      <w:lvlJc w:val="left"/>
      <w:pPr>
        <w:ind w:left="7560" w:hanging="360"/>
      </w:pPr>
      <w:rPr>
        <w:rFonts w:ascii="Wingdings" w:hAnsi="Wingdings" w:hint="default"/>
      </w:rPr>
    </w:lvl>
  </w:abstractNum>
  <w:abstractNum w:abstractNumId="8">
    <w:nsid w:val="3C7937AD"/>
    <w:multiLevelType w:val="hybridMultilevel"/>
    <w:tmpl w:val="37B808E4"/>
    <w:lvl w:ilvl="0" w:tplc="04160001">
      <w:start w:val="1"/>
      <w:numFmt w:val="bullet"/>
      <w:lvlText w:val=""/>
      <w:lvlJc w:val="left"/>
      <w:pPr>
        <w:ind w:left="1146" w:hanging="360"/>
      </w:pPr>
      <w:rPr>
        <w:rFonts w:ascii="Symbol" w:hAnsi="Symbol" w:hint="default"/>
      </w:rPr>
    </w:lvl>
    <w:lvl w:ilvl="1" w:tplc="04160003" w:tentative="1">
      <w:start w:val="1"/>
      <w:numFmt w:val="bullet"/>
      <w:lvlText w:val="o"/>
      <w:lvlJc w:val="left"/>
      <w:pPr>
        <w:ind w:left="1866" w:hanging="360"/>
      </w:pPr>
      <w:rPr>
        <w:rFonts w:ascii="Courier New" w:hAnsi="Courier New" w:cs="Courier New" w:hint="default"/>
      </w:rPr>
    </w:lvl>
    <w:lvl w:ilvl="2" w:tplc="04160005" w:tentative="1">
      <w:start w:val="1"/>
      <w:numFmt w:val="bullet"/>
      <w:lvlText w:val=""/>
      <w:lvlJc w:val="left"/>
      <w:pPr>
        <w:ind w:left="2586" w:hanging="360"/>
      </w:pPr>
      <w:rPr>
        <w:rFonts w:ascii="Wingdings" w:hAnsi="Wingdings" w:hint="default"/>
      </w:rPr>
    </w:lvl>
    <w:lvl w:ilvl="3" w:tplc="04160001" w:tentative="1">
      <w:start w:val="1"/>
      <w:numFmt w:val="bullet"/>
      <w:lvlText w:val=""/>
      <w:lvlJc w:val="left"/>
      <w:pPr>
        <w:ind w:left="3306" w:hanging="360"/>
      </w:pPr>
      <w:rPr>
        <w:rFonts w:ascii="Symbol" w:hAnsi="Symbol" w:hint="default"/>
      </w:rPr>
    </w:lvl>
    <w:lvl w:ilvl="4" w:tplc="04160003" w:tentative="1">
      <w:start w:val="1"/>
      <w:numFmt w:val="bullet"/>
      <w:lvlText w:val="o"/>
      <w:lvlJc w:val="left"/>
      <w:pPr>
        <w:ind w:left="4026" w:hanging="360"/>
      </w:pPr>
      <w:rPr>
        <w:rFonts w:ascii="Courier New" w:hAnsi="Courier New" w:cs="Courier New" w:hint="default"/>
      </w:rPr>
    </w:lvl>
    <w:lvl w:ilvl="5" w:tplc="04160005" w:tentative="1">
      <w:start w:val="1"/>
      <w:numFmt w:val="bullet"/>
      <w:lvlText w:val=""/>
      <w:lvlJc w:val="left"/>
      <w:pPr>
        <w:ind w:left="4746" w:hanging="360"/>
      </w:pPr>
      <w:rPr>
        <w:rFonts w:ascii="Wingdings" w:hAnsi="Wingdings" w:hint="default"/>
      </w:rPr>
    </w:lvl>
    <w:lvl w:ilvl="6" w:tplc="04160001" w:tentative="1">
      <w:start w:val="1"/>
      <w:numFmt w:val="bullet"/>
      <w:lvlText w:val=""/>
      <w:lvlJc w:val="left"/>
      <w:pPr>
        <w:ind w:left="5466" w:hanging="360"/>
      </w:pPr>
      <w:rPr>
        <w:rFonts w:ascii="Symbol" w:hAnsi="Symbol" w:hint="default"/>
      </w:rPr>
    </w:lvl>
    <w:lvl w:ilvl="7" w:tplc="04160003" w:tentative="1">
      <w:start w:val="1"/>
      <w:numFmt w:val="bullet"/>
      <w:lvlText w:val="o"/>
      <w:lvlJc w:val="left"/>
      <w:pPr>
        <w:ind w:left="6186" w:hanging="360"/>
      </w:pPr>
      <w:rPr>
        <w:rFonts w:ascii="Courier New" w:hAnsi="Courier New" w:cs="Courier New" w:hint="default"/>
      </w:rPr>
    </w:lvl>
    <w:lvl w:ilvl="8" w:tplc="04160005" w:tentative="1">
      <w:start w:val="1"/>
      <w:numFmt w:val="bullet"/>
      <w:lvlText w:val=""/>
      <w:lvlJc w:val="left"/>
      <w:pPr>
        <w:ind w:left="6906" w:hanging="360"/>
      </w:pPr>
      <w:rPr>
        <w:rFonts w:ascii="Wingdings" w:hAnsi="Wingdings" w:hint="default"/>
      </w:rPr>
    </w:lvl>
  </w:abstractNum>
  <w:abstractNum w:abstractNumId="9">
    <w:nsid w:val="435B46F0"/>
    <w:multiLevelType w:val="hybridMultilevel"/>
    <w:tmpl w:val="57827170"/>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
    <w:nsid w:val="4B245CED"/>
    <w:multiLevelType w:val="hybridMultilevel"/>
    <w:tmpl w:val="8352782A"/>
    <w:lvl w:ilvl="0" w:tplc="04160001">
      <w:start w:val="1"/>
      <w:numFmt w:val="bullet"/>
      <w:lvlText w:val=""/>
      <w:lvlJc w:val="left"/>
      <w:pPr>
        <w:ind w:left="1524" w:hanging="360"/>
      </w:pPr>
      <w:rPr>
        <w:rFonts w:ascii="Symbol" w:hAnsi="Symbol" w:hint="default"/>
      </w:rPr>
    </w:lvl>
    <w:lvl w:ilvl="1" w:tplc="04160003" w:tentative="1">
      <w:start w:val="1"/>
      <w:numFmt w:val="bullet"/>
      <w:lvlText w:val="o"/>
      <w:lvlJc w:val="left"/>
      <w:pPr>
        <w:ind w:left="2244" w:hanging="360"/>
      </w:pPr>
      <w:rPr>
        <w:rFonts w:ascii="Courier New" w:hAnsi="Courier New" w:cs="Courier New" w:hint="default"/>
      </w:rPr>
    </w:lvl>
    <w:lvl w:ilvl="2" w:tplc="04160005" w:tentative="1">
      <w:start w:val="1"/>
      <w:numFmt w:val="bullet"/>
      <w:lvlText w:val=""/>
      <w:lvlJc w:val="left"/>
      <w:pPr>
        <w:ind w:left="2964" w:hanging="360"/>
      </w:pPr>
      <w:rPr>
        <w:rFonts w:ascii="Wingdings" w:hAnsi="Wingdings" w:hint="default"/>
      </w:rPr>
    </w:lvl>
    <w:lvl w:ilvl="3" w:tplc="04160001" w:tentative="1">
      <w:start w:val="1"/>
      <w:numFmt w:val="bullet"/>
      <w:lvlText w:val=""/>
      <w:lvlJc w:val="left"/>
      <w:pPr>
        <w:ind w:left="3684" w:hanging="360"/>
      </w:pPr>
      <w:rPr>
        <w:rFonts w:ascii="Symbol" w:hAnsi="Symbol" w:hint="default"/>
      </w:rPr>
    </w:lvl>
    <w:lvl w:ilvl="4" w:tplc="04160003" w:tentative="1">
      <w:start w:val="1"/>
      <w:numFmt w:val="bullet"/>
      <w:lvlText w:val="o"/>
      <w:lvlJc w:val="left"/>
      <w:pPr>
        <w:ind w:left="4404" w:hanging="360"/>
      </w:pPr>
      <w:rPr>
        <w:rFonts w:ascii="Courier New" w:hAnsi="Courier New" w:cs="Courier New" w:hint="default"/>
      </w:rPr>
    </w:lvl>
    <w:lvl w:ilvl="5" w:tplc="04160005" w:tentative="1">
      <w:start w:val="1"/>
      <w:numFmt w:val="bullet"/>
      <w:lvlText w:val=""/>
      <w:lvlJc w:val="left"/>
      <w:pPr>
        <w:ind w:left="5124" w:hanging="360"/>
      </w:pPr>
      <w:rPr>
        <w:rFonts w:ascii="Wingdings" w:hAnsi="Wingdings" w:hint="default"/>
      </w:rPr>
    </w:lvl>
    <w:lvl w:ilvl="6" w:tplc="04160001" w:tentative="1">
      <w:start w:val="1"/>
      <w:numFmt w:val="bullet"/>
      <w:lvlText w:val=""/>
      <w:lvlJc w:val="left"/>
      <w:pPr>
        <w:ind w:left="5844" w:hanging="360"/>
      </w:pPr>
      <w:rPr>
        <w:rFonts w:ascii="Symbol" w:hAnsi="Symbol" w:hint="default"/>
      </w:rPr>
    </w:lvl>
    <w:lvl w:ilvl="7" w:tplc="04160003" w:tentative="1">
      <w:start w:val="1"/>
      <w:numFmt w:val="bullet"/>
      <w:lvlText w:val="o"/>
      <w:lvlJc w:val="left"/>
      <w:pPr>
        <w:ind w:left="6564" w:hanging="360"/>
      </w:pPr>
      <w:rPr>
        <w:rFonts w:ascii="Courier New" w:hAnsi="Courier New" w:cs="Courier New" w:hint="default"/>
      </w:rPr>
    </w:lvl>
    <w:lvl w:ilvl="8" w:tplc="04160005" w:tentative="1">
      <w:start w:val="1"/>
      <w:numFmt w:val="bullet"/>
      <w:lvlText w:val=""/>
      <w:lvlJc w:val="left"/>
      <w:pPr>
        <w:ind w:left="7284" w:hanging="360"/>
      </w:pPr>
      <w:rPr>
        <w:rFonts w:ascii="Wingdings" w:hAnsi="Wingdings" w:hint="default"/>
      </w:rPr>
    </w:lvl>
  </w:abstractNum>
  <w:abstractNum w:abstractNumId="11">
    <w:nsid w:val="5C3479C2"/>
    <w:multiLevelType w:val="hybridMultilevel"/>
    <w:tmpl w:val="CC4ABF5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
    <w:nsid w:val="5C6D1C8C"/>
    <w:multiLevelType w:val="hybridMultilevel"/>
    <w:tmpl w:val="C53C100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nsid w:val="654719EF"/>
    <w:multiLevelType w:val="hybridMultilevel"/>
    <w:tmpl w:val="3F52931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nsid w:val="67BB4CCC"/>
    <w:multiLevelType w:val="hybridMultilevel"/>
    <w:tmpl w:val="C440500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nsid w:val="758F3218"/>
    <w:multiLevelType w:val="hybridMultilevel"/>
    <w:tmpl w:val="EFC2776C"/>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16">
    <w:nsid w:val="79101AF2"/>
    <w:multiLevelType w:val="hybridMultilevel"/>
    <w:tmpl w:val="C75825E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
    <w:nsid w:val="7E2234BB"/>
    <w:multiLevelType w:val="hybridMultilevel"/>
    <w:tmpl w:val="63B0F104"/>
    <w:lvl w:ilvl="0" w:tplc="04160001">
      <w:start w:val="1"/>
      <w:numFmt w:val="bullet"/>
      <w:lvlText w:val=""/>
      <w:lvlJc w:val="left"/>
      <w:pPr>
        <w:ind w:left="1078" w:hanging="360"/>
      </w:pPr>
      <w:rPr>
        <w:rFonts w:ascii="Symbol" w:hAnsi="Symbol" w:hint="default"/>
      </w:rPr>
    </w:lvl>
    <w:lvl w:ilvl="1" w:tplc="04160003" w:tentative="1">
      <w:start w:val="1"/>
      <w:numFmt w:val="bullet"/>
      <w:lvlText w:val="o"/>
      <w:lvlJc w:val="left"/>
      <w:pPr>
        <w:ind w:left="1798" w:hanging="360"/>
      </w:pPr>
      <w:rPr>
        <w:rFonts w:ascii="Courier New" w:hAnsi="Courier New" w:cs="Courier New" w:hint="default"/>
      </w:rPr>
    </w:lvl>
    <w:lvl w:ilvl="2" w:tplc="04160005" w:tentative="1">
      <w:start w:val="1"/>
      <w:numFmt w:val="bullet"/>
      <w:lvlText w:val=""/>
      <w:lvlJc w:val="left"/>
      <w:pPr>
        <w:ind w:left="2518" w:hanging="360"/>
      </w:pPr>
      <w:rPr>
        <w:rFonts w:ascii="Wingdings" w:hAnsi="Wingdings" w:hint="default"/>
      </w:rPr>
    </w:lvl>
    <w:lvl w:ilvl="3" w:tplc="04160001" w:tentative="1">
      <w:start w:val="1"/>
      <w:numFmt w:val="bullet"/>
      <w:lvlText w:val=""/>
      <w:lvlJc w:val="left"/>
      <w:pPr>
        <w:ind w:left="3238" w:hanging="360"/>
      </w:pPr>
      <w:rPr>
        <w:rFonts w:ascii="Symbol" w:hAnsi="Symbol" w:hint="default"/>
      </w:rPr>
    </w:lvl>
    <w:lvl w:ilvl="4" w:tplc="04160003" w:tentative="1">
      <w:start w:val="1"/>
      <w:numFmt w:val="bullet"/>
      <w:lvlText w:val="o"/>
      <w:lvlJc w:val="left"/>
      <w:pPr>
        <w:ind w:left="3958" w:hanging="360"/>
      </w:pPr>
      <w:rPr>
        <w:rFonts w:ascii="Courier New" w:hAnsi="Courier New" w:cs="Courier New" w:hint="default"/>
      </w:rPr>
    </w:lvl>
    <w:lvl w:ilvl="5" w:tplc="04160005" w:tentative="1">
      <w:start w:val="1"/>
      <w:numFmt w:val="bullet"/>
      <w:lvlText w:val=""/>
      <w:lvlJc w:val="left"/>
      <w:pPr>
        <w:ind w:left="4678" w:hanging="360"/>
      </w:pPr>
      <w:rPr>
        <w:rFonts w:ascii="Wingdings" w:hAnsi="Wingdings" w:hint="default"/>
      </w:rPr>
    </w:lvl>
    <w:lvl w:ilvl="6" w:tplc="04160001" w:tentative="1">
      <w:start w:val="1"/>
      <w:numFmt w:val="bullet"/>
      <w:lvlText w:val=""/>
      <w:lvlJc w:val="left"/>
      <w:pPr>
        <w:ind w:left="5398" w:hanging="360"/>
      </w:pPr>
      <w:rPr>
        <w:rFonts w:ascii="Symbol" w:hAnsi="Symbol" w:hint="default"/>
      </w:rPr>
    </w:lvl>
    <w:lvl w:ilvl="7" w:tplc="04160003" w:tentative="1">
      <w:start w:val="1"/>
      <w:numFmt w:val="bullet"/>
      <w:lvlText w:val="o"/>
      <w:lvlJc w:val="left"/>
      <w:pPr>
        <w:ind w:left="6118" w:hanging="360"/>
      </w:pPr>
      <w:rPr>
        <w:rFonts w:ascii="Courier New" w:hAnsi="Courier New" w:cs="Courier New" w:hint="default"/>
      </w:rPr>
    </w:lvl>
    <w:lvl w:ilvl="8" w:tplc="04160005" w:tentative="1">
      <w:start w:val="1"/>
      <w:numFmt w:val="bullet"/>
      <w:lvlText w:val=""/>
      <w:lvlJc w:val="left"/>
      <w:pPr>
        <w:ind w:left="6838" w:hanging="360"/>
      </w:pPr>
      <w:rPr>
        <w:rFonts w:ascii="Wingdings" w:hAnsi="Wingdings" w:hint="default"/>
      </w:rPr>
    </w:lvl>
  </w:abstractNum>
  <w:num w:numId="1">
    <w:abstractNumId w:val="1"/>
  </w:num>
  <w:num w:numId="2">
    <w:abstractNumId w:val="3"/>
  </w:num>
  <w:num w:numId="3">
    <w:abstractNumId w:val="11"/>
  </w:num>
  <w:num w:numId="4">
    <w:abstractNumId w:val="0"/>
  </w:num>
  <w:num w:numId="5">
    <w:abstractNumId w:val="16"/>
  </w:num>
  <w:num w:numId="6">
    <w:abstractNumId w:val="7"/>
  </w:num>
  <w:num w:numId="7">
    <w:abstractNumId w:val="13"/>
  </w:num>
  <w:num w:numId="8">
    <w:abstractNumId w:val="15"/>
  </w:num>
  <w:num w:numId="9">
    <w:abstractNumId w:val="17"/>
  </w:num>
  <w:num w:numId="10">
    <w:abstractNumId w:val="8"/>
  </w:num>
  <w:num w:numId="11">
    <w:abstractNumId w:val="6"/>
  </w:num>
  <w:num w:numId="12">
    <w:abstractNumId w:val="4"/>
  </w:num>
  <w:num w:numId="13">
    <w:abstractNumId w:val="9"/>
  </w:num>
  <w:num w:numId="14">
    <w:abstractNumId w:val="14"/>
  </w:num>
  <w:num w:numId="15">
    <w:abstractNumId w:val="12"/>
  </w:num>
  <w:num w:numId="16">
    <w:abstractNumId w:val="10"/>
  </w:num>
  <w:num w:numId="17">
    <w:abstractNumId w:val="5"/>
  </w:num>
  <w:num w:numId="18">
    <w:abstractNumId w:val="2"/>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claudia jacobi">
    <w15:presenceInfo w15:providerId="Windows Live" w15:userId="1503834b877cdf00"/>
  </w15:person>
</w15:people>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hideSpellingErrors/>
  <w:proofState w:spelling="clean" w:grammar="clean"/>
  <w:defaultTabStop w:val="708"/>
  <w:hyphenationZone w:val="425"/>
  <w:drawingGridHorizontalSpacing w:val="120"/>
  <w:displayHorizontalDrawingGridEvery w:val="2"/>
  <w:displayVerticalDrawingGridEvery w:val="2"/>
  <w:characterSpacingControl w:val="doNotCompress"/>
  <w:footnotePr>
    <w:footnote w:id="-1"/>
    <w:footnote w:id="0"/>
  </w:footnotePr>
  <w:endnotePr>
    <w:endnote w:id="-1"/>
    <w:endnote w:id="0"/>
  </w:endnotePr>
  <w:compat/>
  <w:rsids>
    <w:rsidRoot w:val="008C764A"/>
    <w:rsid w:val="000038C5"/>
    <w:rsid w:val="000122AA"/>
    <w:rsid w:val="00016E41"/>
    <w:rsid w:val="00017DF9"/>
    <w:rsid w:val="00022AA4"/>
    <w:rsid w:val="0002630E"/>
    <w:rsid w:val="0003378A"/>
    <w:rsid w:val="000338CD"/>
    <w:rsid w:val="00034677"/>
    <w:rsid w:val="00037649"/>
    <w:rsid w:val="00041888"/>
    <w:rsid w:val="00052291"/>
    <w:rsid w:val="00054576"/>
    <w:rsid w:val="000578A9"/>
    <w:rsid w:val="00057EEA"/>
    <w:rsid w:val="00072451"/>
    <w:rsid w:val="00072C32"/>
    <w:rsid w:val="00074567"/>
    <w:rsid w:val="00077CE5"/>
    <w:rsid w:val="00077E87"/>
    <w:rsid w:val="00081D8B"/>
    <w:rsid w:val="00083A5A"/>
    <w:rsid w:val="0008670E"/>
    <w:rsid w:val="00090C20"/>
    <w:rsid w:val="000948C4"/>
    <w:rsid w:val="000A009A"/>
    <w:rsid w:val="000A49B9"/>
    <w:rsid w:val="000A5F34"/>
    <w:rsid w:val="000B4366"/>
    <w:rsid w:val="000C30AB"/>
    <w:rsid w:val="000C4131"/>
    <w:rsid w:val="000C7740"/>
    <w:rsid w:val="000D24D8"/>
    <w:rsid w:val="000D3008"/>
    <w:rsid w:val="000D6918"/>
    <w:rsid w:val="00101B7A"/>
    <w:rsid w:val="00111509"/>
    <w:rsid w:val="00113B45"/>
    <w:rsid w:val="0012499B"/>
    <w:rsid w:val="00127BE8"/>
    <w:rsid w:val="00134ACB"/>
    <w:rsid w:val="001363F3"/>
    <w:rsid w:val="00141279"/>
    <w:rsid w:val="00150EA1"/>
    <w:rsid w:val="00152380"/>
    <w:rsid w:val="00152BA6"/>
    <w:rsid w:val="00155A29"/>
    <w:rsid w:val="00164513"/>
    <w:rsid w:val="0018039E"/>
    <w:rsid w:val="00181D73"/>
    <w:rsid w:val="00190639"/>
    <w:rsid w:val="001906E0"/>
    <w:rsid w:val="0019514B"/>
    <w:rsid w:val="00195D57"/>
    <w:rsid w:val="001962F6"/>
    <w:rsid w:val="00197F71"/>
    <w:rsid w:val="001A0999"/>
    <w:rsid w:val="001A1C34"/>
    <w:rsid w:val="001A6DFF"/>
    <w:rsid w:val="001B2379"/>
    <w:rsid w:val="001C0DFA"/>
    <w:rsid w:val="001C41AE"/>
    <w:rsid w:val="001C7E4B"/>
    <w:rsid w:val="001D329D"/>
    <w:rsid w:val="001D4552"/>
    <w:rsid w:val="001F54C8"/>
    <w:rsid w:val="001F59F7"/>
    <w:rsid w:val="00204031"/>
    <w:rsid w:val="00205B19"/>
    <w:rsid w:val="00212628"/>
    <w:rsid w:val="00212868"/>
    <w:rsid w:val="00220CA1"/>
    <w:rsid w:val="00223664"/>
    <w:rsid w:val="002247D9"/>
    <w:rsid w:val="00227CFC"/>
    <w:rsid w:val="00234347"/>
    <w:rsid w:val="0024440A"/>
    <w:rsid w:val="00245A47"/>
    <w:rsid w:val="00250F73"/>
    <w:rsid w:val="00263A38"/>
    <w:rsid w:val="00266E59"/>
    <w:rsid w:val="00270EEA"/>
    <w:rsid w:val="0027184B"/>
    <w:rsid w:val="00273CDE"/>
    <w:rsid w:val="00273CF7"/>
    <w:rsid w:val="00275795"/>
    <w:rsid w:val="002762F2"/>
    <w:rsid w:val="0027698C"/>
    <w:rsid w:val="0027711E"/>
    <w:rsid w:val="00277B0C"/>
    <w:rsid w:val="00277EF7"/>
    <w:rsid w:val="00281C90"/>
    <w:rsid w:val="00293863"/>
    <w:rsid w:val="00296A6C"/>
    <w:rsid w:val="002A3D03"/>
    <w:rsid w:val="002A46A5"/>
    <w:rsid w:val="002B0397"/>
    <w:rsid w:val="002B6AFA"/>
    <w:rsid w:val="002C1EC8"/>
    <w:rsid w:val="002C32CD"/>
    <w:rsid w:val="002C531F"/>
    <w:rsid w:val="002F17F8"/>
    <w:rsid w:val="0030073F"/>
    <w:rsid w:val="003011B6"/>
    <w:rsid w:val="0030483C"/>
    <w:rsid w:val="003054D9"/>
    <w:rsid w:val="003075C1"/>
    <w:rsid w:val="00311888"/>
    <w:rsid w:val="0031560E"/>
    <w:rsid w:val="00315797"/>
    <w:rsid w:val="00320F8E"/>
    <w:rsid w:val="00323F08"/>
    <w:rsid w:val="00336915"/>
    <w:rsid w:val="00346550"/>
    <w:rsid w:val="0034730B"/>
    <w:rsid w:val="00354A3A"/>
    <w:rsid w:val="003718C9"/>
    <w:rsid w:val="00371C45"/>
    <w:rsid w:val="0037259E"/>
    <w:rsid w:val="00386F16"/>
    <w:rsid w:val="003902FD"/>
    <w:rsid w:val="003A652C"/>
    <w:rsid w:val="003B1FCB"/>
    <w:rsid w:val="003B397A"/>
    <w:rsid w:val="003C0179"/>
    <w:rsid w:val="003C3885"/>
    <w:rsid w:val="003C6444"/>
    <w:rsid w:val="003C687B"/>
    <w:rsid w:val="003C742A"/>
    <w:rsid w:val="003D18BD"/>
    <w:rsid w:val="003D486A"/>
    <w:rsid w:val="003E3451"/>
    <w:rsid w:val="003E5AA8"/>
    <w:rsid w:val="003E663E"/>
    <w:rsid w:val="003F5634"/>
    <w:rsid w:val="004033B4"/>
    <w:rsid w:val="0041564D"/>
    <w:rsid w:val="00415DE2"/>
    <w:rsid w:val="00433702"/>
    <w:rsid w:val="00436BD5"/>
    <w:rsid w:val="00441E73"/>
    <w:rsid w:val="004434E8"/>
    <w:rsid w:val="004435FA"/>
    <w:rsid w:val="0045189A"/>
    <w:rsid w:val="004547B0"/>
    <w:rsid w:val="004575B5"/>
    <w:rsid w:val="004617C3"/>
    <w:rsid w:val="0047711D"/>
    <w:rsid w:val="0048639B"/>
    <w:rsid w:val="0049573B"/>
    <w:rsid w:val="004A52EC"/>
    <w:rsid w:val="004A6E07"/>
    <w:rsid w:val="004B598E"/>
    <w:rsid w:val="004C321B"/>
    <w:rsid w:val="004C46AB"/>
    <w:rsid w:val="004C49D4"/>
    <w:rsid w:val="004D2C27"/>
    <w:rsid w:val="004D70C5"/>
    <w:rsid w:val="004E0669"/>
    <w:rsid w:val="004F4B13"/>
    <w:rsid w:val="004F51D8"/>
    <w:rsid w:val="004F5B72"/>
    <w:rsid w:val="004F6025"/>
    <w:rsid w:val="00501443"/>
    <w:rsid w:val="00503A53"/>
    <w:rsid w:val="0050566A"/>
    <w:rsid w:val="00506711"/>
    <w:rsid w:val="00506D4C"/>
    <w:rsid w:val="0051613B"/>
    <w:rsid w:val="00516B6E"/>
    <w:rsid w:val="00524FFD"/>
    <w:rsid w:val="0052774F"/>
    <w:rsid w:val="00533BBF"/>
    <w:rsid w:val="00541D1A"/>
    <w:rsid w:val="005424A0"/>
    <w:rsid w:val="0054475F"/>
    <w:rsid w:val="00544ECE"/>
    <w:rsid w:val="00547E07"/>
    <w:rsid w:val="0056364E"/>
    <w:rsid w:val="00565CD4"/>
    <w:rsid w:val="00566597"/>
    <w:rsid w:val="005719FA"/>
    <w:rsid w:val="00572713"/>
    <w:rsid w:val="005762CD"/>
    <w:rsid w:val="005807AA"/>
    <w:rsid w:val="0058713C"/>
    <w:rsid w:val="005933BF"/>
    <w:rsid w:val="005939B8"/>
    <w:rsid w:val="00597960"/>
    <w:rsid w:val="005A422E"/>
    <w:rsid w:val="005B2674"/>
    <w:rsid w:val="005B2E15"/>
    <w:rsid w:val="005B6D5E"/>
    <w:rsid w:val="005B78F6"/>
    <w:rsid w:val="005B7CC5"/>
    <w:rsid w:val="005D0307"/>
    <w:rsid w:val="005D6F4F"/>
    <w:rsid w:val="005E2871"/>
    <w:rsid w:val="005E5285"/>
    <w:rsid w:val="005F60FC"/>
    <w:rsid w:val="005F75C2"/>
    <w:rsid w:val="0060042F"/>
    <w:rsid w:val="00607EBC"/>
    <w:rsid w:val="00612E83"/>
    <w:rsid w:val="00616D63"/>
    <w:rsid w:val="00626B68"/>
    <w:rsid w:val="006322DB"/>
    <w:rsid w:val="00633A9D"/>
    <w:rsid w:val="0063452D"/>
    <w:rsid w:val="00634E3C"/>
    <w:rsid w:val="00637D6B"/>
    <w:rsid w:val="0064631F"/>
    <w:rsid w:val="00652742"/>
    <w:rsid w:val="006565C2"/>
    <w:rsid w:val="00657640"/>
    <w:rsid w:val="00663583"/>
    <w:rsid w:val="00663DC9"/>
    <w:rsid w:val="00665B37"/>
    <w:rsid w:val="006675F7"/>
    <w:rsid w:val="00676FCF"/>
    <w:rsid w:val="00681A4F"/>
    <w:rsid w:val="00683DAD"/>
    <w:rsid w:val="00684EA2"/>
    <w:rsid w:val="0068554D"/>
    <w:rsid w:val="00686A40"/>
    <w:rsid w:val="00690E47"/>
    <w:rsid w:val="00696187"/>
    <w:rsid w:val="006A2ABE"/>
    <w:rsid w:val="006A664E"/>
    <w:rsid w:val="006A7B97"/>
    <w:rsid w:val="006B565C"/>
    <w:rsid w:val="006C0C1A"/>
    <w:rsid w:val="006C275E"/>
    <w:rsid w:val="006C5EAE"/>
    <w:rsid w:val="006D0644"/>
    <w:rsid w:val="006D71B9"/>
    <w:rsid w:val="006D76FA"/>
    <w:rsid w:val="006E1C6E"/>
    <w:rsid w:val="006E4508"/>
    <w:rsid w:val="006E58FA"/>
    <w:rsid w:val="006F73EF"/>
    <w:rsid w:val="007012B4"/>
    <w:rsid w:val="0070268E"/>
    <w:rsid w:val="0070503F"/>
    <w:rsid w:val="007054BD"/>
    <w:rsid w:val="00706CC5"/>
    <w:rsid w:val="00711E3D"/>
    <w:rsid w:val="007140DB"/>
    <w:rsid w:val="00716EDA"/>
    <w:rsid w:val="00721184"/>
    <w:rsid w:val="007215E4"/>
    <w:rsid w:val="0072386D"/>
    <w:rsid w:val="00724B6A"/>
    <w:rsid w:val="00731DB4"/>
    <w:rsid w:val="00733AC9"/>
    <w:rsid w:val="00760CF3"/>
    <w:rsid w:val="00765134"/>
    <w:rsid w:val="00765709"/>
    <w:rsid w:val="00767C9E"/>
    <w:rsid w:val="00787A37"/>
    <w:rsid w:val="00792B3B"/>
    <w:rsid w:val="007931E2"/>
    <w:rsid w:val="007A023D"/>
    <w:rsid w:val="007A2CD0"/>
    <w:rsid w:val="007B5548"/>
    <w:rsid w:val="007C52C6"/>
    <w:rsid w:val="007C774E"/>
    <w:rsid w:val="007D5B98"/>
    <w:rsid w:val="007F0D83"/>
    <w:rsid w:val="007F31D3"/>
    <w:rsid w:val="00800530"/>
    <w:rsid w:val="008065DF"/>
    <w:rsid w:val="00806BFA"/>
    <w:rsid w:val="008076D5"/>
    <w:rsid w:val="00812270"/>
    <w:rsid w:val="00824D8D"/>
    <w:rsid w:val="0082707D"/>
    <w:rsid w:val="008272A1"/>
    <w:rsid w:val="00827693"/>
    <w:rsid w:val="00851B02"/>
    <w:rsid w:val="00851E6E"/>
    <w:rsid w:val="00872976"/>
    <w:rsid w:val="00873917"/>
    <w:rsid w:val="00873BCE"/>
    <w:rsid w:val="00876F71"/>
    <w:rsid w:val="00881237"/>
    <w:rsid w:val="00886B9B"/>
    <w:rsid w:val="00894359"/>
    <w:rsid w:val="008A0820"/>
    <w:rsid w:val="008A50DA"/>
    <w:rsid w:val="008A54ED"/>
    <w:rsid w:val="008B3C9C"/>
    <w:rsid w:val="008C2D5D"/>
    <w:rsid w:val="008C34B3"/>
    <w:rsid w:val="008C4469"/>
    <w:rsid w:val="008C764A"/>
    <w:rsid w:val="008C7912"/>
    <w:rsid w:val="008D3C03"/>
    <w:rsid w:val="008D4C26"/>
    <w:rsid w:val="008D78F9"/>
    <w:rsid w:val="008E53D4"/>
    <w:rsid w:val="008F15FB"/>
    <w:rsid w:val="00902E7F"/>
    <w:rsid w:val="00906791"/>
    <w:rsid w:val="00910A8B"/>
    <w:rsid w:val="009119BC"/>
    <w:rsid w:val="00920091"/>
    <w:rsid w:val="009317E8"/>
    <w:rsid w:val="009348E8"/>
    <w:rsid w:val="00943C0E"/>
    <w:rsid w:val="00946407"/>
    <w:rsid w:val="00955CEA"/>
    <w:rsid w:val="009639AD"/>
    <w:rsid w:val="00965270"/>
    <w:rsid w:val="00972DD6"/>
    <w:rsid w:val="0097715C"/>
    <w:rsid w:val="00977CEA"/>
    <w:rsid w:val="0098039F"/>
    <w:rsid w:val="0098059A"/>
    <w:rsid w:val="00991C87"/>
    <w:rsid w:val="00992E7A"/>
    <w:rsid w:val="009955BB"/>
    <w:rsid w:val="009A3792"/>
    <w:rsid w:val="009A6109"/>
    <w:rsid w:val="009B7DE4"/>
    <w:rsid w:val="009C5027"/>
    <w:rsid w:val="009C6C26"/>
    <w:rsid w:val="009D26E7"/>
    <w:rsid w:val="009E0F83"/>
    <w:rsid w:val="009E336E"/>
    <w:rsid w:val="009E5605"/>
    <w:rsid w:val="009E753C"/>
    <w:rsid w:val="009F3322"/>
    <w:rsid w:val="009F463C"/>
    <w:rsid w:val="00A0300D"/>
    <w:rsid w:val="00A10574"/>
    <w:rsid w:val="00A17EFF"/>
    <w:rsid w:val="00A22E3C"/>
    <w:rsid w:val="00A24724"/>
    <w:rsid w:val="00A30E5F"/>
    <w:rsid w:val="00A33D13"/>
    <w:rsid w:val="00A46130"/>
    <w:rsid w:val="00A50DC9"/>
    <w:rsid w:val="00A51D7F"/>
    <w:rsid w:val="00A52A03"/>
    <w:rsid w:val="00A54819"/>
    <w:rsid w:val="00A563E1"/>
    <w:rsid w:val="00A7133E"/>
    <w:rsid w:val="00A728AE"/>
    <w:rsid w:val="00A74535"/>
    <w:rsid w:val="00A75EAF"/>
    <w:rsid w:val="00A77042"/>
    <w:rsid w:val="00A82EFE"/>
    <w:rsid w:val="00A848A2"/>
    <w:rsid w:val="00A93B71"/>
    <w:rsid w:val="00A94F0E"/>
    <w:rsid w:val="00A975B5"/>
    <w:rsid w:val="00AA30AB"/>
    <w:rsid w:val="00AA54B9"/>
    <w:rsid w:val="00AA6589"/>
    <w:rsid w:val="00AC4368"/>
    <w:rsid w:val="00AC6EA2"/>
    <w:rsid w:val="00AC75F3"/>
    <w:rsid w:val="00AD7BA2"/>
    <w:rsid w:val="00AE2D33"/>
    <w:rsid w:val="00AE7004"/>
    <w:rsid w:val="00AE7C4E"/>
    <w:rsid w:val="00AF126D"/>
    <w:rsid w:val="00AF3864"/>
    <w:rsid w:val="00B00441"/>
    <w:rsid w:val="00B0107F"/>
    <w:rsid w:val="00B03434"/>
    <w:rsid w:val="00B2255E"/>
    <w:rsid w:val="00B31DF4"/>
    <w:rsid w:val="00B34A89"/>
    <w:rsid w:val="00B50C46"/>
    <w:rsid w:val="00B51292"/>
    <w:rsid w:val="00B5143C"/>
    <w:rsid w:val="00B52A16"/>
    <w:rsid w:val="00B53426"/>
    <w:rsid w:val="00B54238"/>
    <w:rsid w:val="00B6174D"/>
    <w:rsid w:val="00B61944"/>
    <w:rsid w:val="00B66DEF"/>
    <w:rsid w:val="00B66DFC"/>
    <w:rsid w:val="00B743F2"/>
    <w:rsid w:val="00B80A2B"/>
    <w:rsid w:val="00B83381"/>
    <w:rsid w:val="00B872EF"/>
    <w:rsid w:val="00B87443"/>
    <w:rsid w:val="00B972CB"/>
    <w:rsid w:val="00BA2FDD"/>
    <w:rsid w:val="00BB0719"/>
    <w:rsid w:val="00BB50C5"/>
    <w:rsid w:val="00BB7A06"/>
    <w:rsid w:val="00BC09FE"/>
    <w:rsid w:val="00BC20A5"/>
    <w:rsid w:val="00BC6F76"/>
    <w:rsid w:val="00BD7B7E"/>
    <w:rsid w:val="00BE0307"/>
    <w:rsid w:val="00BE6030"/>
    <w:rsid w:val="00BE6A94"/>
    <w:rsid w:val="00BF7496"/>
    <w:rsid w:val="00C059B9"/>
    <w:rsid w:val="00C1268C"/>
    <w:rsid w:val="00C14D89"/>
    <w:rsid w:val="00C1737C"/>
    <w:rsid w:val="00C177E6"/>
    <w:rsid w:val="00C17F15"/>
    <w:rsid w:val="00C202BA"/>
    <w:rsid w:val="00C43384"/>
    <w:rsid w:val="00C525B1"/>
    <w:rsid w:val="00C66B6D"/>
    <w:rsid w:val="00C70551"/>
    <w:rsid w:val="00C76864"/>
    <w:rsid w:val="00C8353E"/>
    <w:rsid w:val="00C84689"/>
    <w:rsid w:val="00C8602B"/>
    <w:rsid w:val="00C91977"/>
    <w:rsid w:val="00C93B38"/>
    <w:rsid w:val="00C941A3"/>
    <w:rsid w:val="00C94D30"/>
    <w:rsid w:val="00C968B1"/>
    <w:rsid w:val="00CA23F9"/>
    <w:rsid w:val="00CA26AD"/>
    <w:rsid w:val="00CA2FF1"/>
    <w:rsid w:val="00CA45DA"/>
    <w:rsid w:val="00CB43F4"/>
    <w:rsid w:val="00CC047D"/>
    <w:rsid w:val="00CC07DD"/>
    <w:rsid w:val="00CC73AB"/>
    <w:rsid w:val="00CD49D7"/>
    <w:rsid w:val="00CD53E5"/>
    <w:rsid w:val="00CD77EB"/>
    <w:rsid w:val="00CE616C"/>
    <w:rsid w:val="00CF0857"/>
    <w:rsid w:val="00CF2C79"/>
    <w:rsid w:val="00CF464A"/>
    <w:rsid w:val="00D01566"/>
    <w:rsid w:val="00D045A9"/>
    <w:rsid w:val="00D10AC4"/>
    <w:rsid w:val="00D12E45"/>
    <w:rsid w:val="00D16030"/>
    <w:rsid w:val="00D1640B"/>
    <w:rsid w:val="00D3022F"/>
    <w:rsid w:val="00D32485"/>
    <w:rsid w:val="00D33829"/>
    <w:rsid w:val="00D34E70"/>
    <w:rsid w:val="00D43EE6"/>
    <w:rsid w:val="00D46A6E"/>
    <w:rsid w:val="00D52601"/>
    <w:rsid w:val="00D529B5"/>
    <w:rsid w:val="00D53027"/>
    <w:rsid w:val="00D608EF"/>
    <w:rsid w:val="00D63197"/>
    <w:rsid w:val="00D64D74"/>
    <w:rsid w:val="00D664F8"/>
    <w:rsid w:val="00D67C12"/>
    <w:rsid w:val="00D67F92"/>
    <w:rsid w:val="00D70363"/>
    <w:rsid w:val="00D75BA0"/>
    <w:rsid w:val="00D7713F"/>
    <w:rsid w:val="00D835CE"/>
    <w:rsid w:val="00D90FD1"/>
    <w:rsid w:val="00D93BA3"/>
    <w:rsid w:val="00D94B8B"/>
    <w:rsid w:val="00D978E2"/>
    <w:rsid w:val="00DA0DA8"/>
    <w:rsid w:val="00DA45C2"/>
    <w:rsid w:val="00DA550C"/>
    <w:rsid w:val="00DB0D76"/>
    <w:rsid w:val="00DB1E21"/>
    <w:rsid w:val="00DB60DE"/>
    <w:rsid w:val="00DD3080"/>
    <w:rsid w:val="00DE14FD"/>
    <w:rsid w:val="00DE1884"/>
    <w:rsid w:val="00DE2264"/>
    <w:rsid w:val="00DF6A4C"/>
    <w:rsid w:val="00E03685"/>
    <w:rsid w:val="00E044F2"/>
    <w:rsid w:val="00E051B3"/>
    <w:rsid w:val="00E057A7"/>
    <w:rsid w:val="00E06897"/>
    <w:rsid w:val="00E16228"/>
    <w:rsid w:val="00E21B98"/>
    <w:rsid w:val="00E24E66"/>
    <w:rsid w:val="00E3163D"/>
    <w:rsid w:val="00E3578C"/>
    <w:rsid w:val="00E3583A"/>
    <w:rsid w:val="00E35C7E"/>
    <w:rsid w:val="00E41E0E"/>
    <w:rsid w:val="00E46BA5"/>
    <w:rsid w:val="00E476F2"/>
    <w:rsid w:val="00E47C24"/>
    <w:rsid w:val="00E56018"/>
    <w:rsid w:val="00E569A4"/>
    <w:rsid w:val="00E63306"/>
    <w:rsid w:val="00E65271"/>
    <w:rsid w:val="00E66798"/>
    <w:rsid w:val="00E66869"/>
    <w:rsid w:val="00E70A29"/>
    <w:rsid w:val="00E7134B"/>
    <w:rsid w:val="00E73C67"/>
    <w:rsid w:val="00E74A64"/>
    <w:rsid w:val="00E83C0A"/>
    <w:rsid w:val="00E92088"/>
    <w:rsid w:val="00E921A6"/>
    <w:rsid w:val="00E94A1A"/>
    <w:rsid w:val="00E9539C"/>
    <w:rsid w:val="00EA7135"/>
    <w:rsid w:val="00EC024F"/>
    <w:rsid w:val="00EC10C4"/>
    <w:rsid w:val="00EC136C"/>
    <w:rsid w:val="00ED0544"/>
    <w:rsid w:val="00ED4DDD"/>
    <w:rsid w:val="00ED5B11"/>
    <w:rsid w:val="00ED7C14"/>
    <w:rsid w:val="00EE4F44"/>
    <w:rsid w:val="00EF3162"/>
    <w:rsid w:val="00EF4454"/>
    <w:rsid w:val="00F0402B"/>
    <w:rsid w:val="00F053B4"/>
    <w:rsid w:val="00F20FFD"/>
    <w:rsid w:val="00F32695"/>
    <w:rsid w:val="00F34BFE"/>
    <w:rsid w:val="00F35844"/>
    <w:rsid w:val="00F37581"/>
    <w:rsid w:val="00F4428E"/>
    <w:rsid w:val="00F5336F"/>
    <w:rsid w:val="00F57648"/>
    <w:rsid w:val="00F73B5B"/>
    <w:rsid w:val="00F7556E"/>
    <w:rsid w:val="00F77B62"/>
    <w:rsid w:val="00F823C5"/>
    <w:rsid w:val="00F874DD"/>
    <w:rsid w:val="00F919A9"/>
    <w:rsid w:val="00F954CE"/>
    <w:rsid w:val="00FB032B"/>
    <w:rsid w:val="00FB233F"/>
    <w:rsid w:val="00FB37D7"/>
    <w:rsid w:val="00FB5A6C"/>
    <w:rsid w:val="00FC221E"/>
    <w:rsid w:val="00FC4DC8"/>
    <w:rsid w:val="00FC573A"/>
    <w:rsid w:val="00FC7722"/>
    <w:rsid w:val="00FE4025"/>
    <w:rsid w:val="00FF5821"/>
  </w:rsids>
  <m:mathPr>
    <m:mathFont m:val="Cambria Math"/>
    <m:brkBin m:val="before"/>
    <m:brkBinSub m:val="--"/>
    <m:smallFrac m:val="off"/>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409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Arial" w:eastAsiaTheme="minorHAnsi" w:hAnsi="Arial" w:cstheme="minorBidi"/>
        <w:sz w:val="24"/>
        <w:szCs w:val="22"/>
        <w:lang w:val="pt-BR" w:eastAsia="en-US" w:bidi="ar-SA"/>
      </w:rPr>
    </w:rPrDefault>
    <w:pPrDefault>
      <w:pPr>
        <w:spacing w:line="360"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Inden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C764A"/>
    <w:pPr>
      <w:spacing w:after="200" w:line="276" w:lineRule="auto"/>
      <w:jc w:val="left"/>
    </w:pPr>
  </w:style>
  <w:style w:type="paragraph" w:styleId="Ttulo3">
    <w:name w:val="heading 3"/>
    <w:basedOn w:val="Normal"/>
    <w:next w:val="Normal"/>
    <w:link w:val="Ttulo3Char"/>
    <w:qFormat/>
    <w:rsid w:val="008C764A"/>
    <w:pPr>
      <w:keepNext/>
      <w:spacing w:after="0" w:line="360" w:lineRule="auto"/>
      <w:jc w:val="center"/>
      <w:outlineLvl w:val="2"/>
    </w:pPr>
    <w:rPr>
      <w:rFonts w:ascii="Times New Roman" w:eastAsia="Times New Roman" w:hAnsi="Times New Roman"/>
      <w:b/>
      <w:bCs/>
      <w:szCs w:val="24"/>
      <w:lang w:eastAsia="pt-BR"/>
    </w:rPr>
  </w:style>
  <w:style w:type="character" w:default="1" w:styleId="Fontepargpadro">
    <w:name w:val="Default Paragraph Font"/>
    <w:uiPriority w:val="1"/>
    <w:semiHidden/>
    <w:unhideWhenUsed/>
  </w:style>
  <w:style w:type="table" w:default="1" w:styleId="Tabelanormal">
    <w:name w:val="Normal Table"/>
    <w:uiPriority w:val="99"/>
    <w:semiHidden/>
    <w:unhideWhenUsed/>
    <w:qFormat/>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3Char">
    <w:name w:val="Título 3 Char"/>
    <w:basedOn w:val="Fontepargpadro"/>
    <w:link w:val="Ttulo3"/>
    <w:rsid w:val="008C764A"/>
    <w:rPr>
      <w:rFonts w:ascii="Times New Roman" w:eastAsia="Times New Roman" w:hAnsi="Times New Roman" w:cs="Times New Roman"/>
      <w:b/>
      <w:bCs/>
      <w:szCs w:val="24"/>
      <w:lang w:eastAsia="pt-BR"/>
    </w:rPr>
  </w:style>
  <w:style w:type="paragraph" w:styleId="PargrafodaLista">
    <w:name w:val="List Paragraph"/>
    <w:basedOn w:val="Normal"/>
    <w:uiPriority w:val="34"/>
    <w:qFormat/>
    <w:rsid w:val="008C764A"/>
    <w:pPr>
      <w:spacing w:after="0" w:line="360" w:lineRule="auto"/>
      <w:ind w:left="720"/>
      <w:contextualSpacing/>
      <w:jc w:val="both"/>
    </w:pPr>
  </w:style>
  <w:style w:type="character" w:customStyle="1" w:styleId="apple-converted-space">
    <w:name w:val="apple-converted-space"/>
    <w:basedOn w:val="Fontepargpadro"/>
    <w:rsid w:val="00EF3162"/>
  </w:style>
  <w:style w:type="paragraph" w:customStyle="1" w:styleId="paragraph">
    <w:name w:val="paragraph"/>
    <w:basedOn w:val="Normal"/>
    <w:rsid w:val="00EF3162"/>
    <w:pPr>
      <w:spacing w:before="100" w:beforeAutospacing="1" w:after="100" w:afterAutospacing="1" w:line="240" w:lineRule="auto"/>
    </w:pPr>
    <w:rPr>
      <w:rFonts w:ascii="Times New Roman" w:eastAsia="Times New Roman" w:hAnsi="Times New Roman" w:cs="Times New Roman"/>
      <w:szCs w:val="24"/>
      <w:lang w:eastAsia="pt-BR"/>
    </w:rPr>
  </w:style>
  <w:style w:type="character" w:customStyle="1" w:styleId="normaltextrun">
    <w:name w:val="normaltextrun"/>
    <w:basedOn w:val="Fontepargpadro"/>
    <w:rsid w:val="00EF3162"/>
  </w:style>
  <w:style w:type="character" w:customStyle="1" w:styleId="eop">
    <w:name w:val="eop"/>
    <w:basedOn w:val="Fontepargpadro"/>
    <w:rsid w:val="00EF3162"/>
  </w:style>
  <w:style w:type="character" w:customStyle="1" w:styleId="spellingerror">
    <w:name w:val="spellingerror"/>
    <w:basedOn w:val="Fontepargpadro"/>
    <w:rsid w:val="00EF3162"/>
  </w:style>
  <w:style w:type="paragraph" w:customStyle="1" w:styleId="Default">
    <w:name w:val="Default"/>
    <w:rsid w:val="004033B4"/>
    <w:pPr>
      <w:autoSpaceDE w:val="0"/>
      <w:autoSpaceDN w:val="0"/>
      <w:adjustRightInd w:val="0"/>
      <w:spacing w:line="240" w:lineRule="auto"/>
      <w:jc w:val="left"/>
    </w:pPr>
    <w:rPr>
      <w:rFonts w:eastAsia="Calibri" w:cs="Arial"/>
      <w:color w:val="000000"/>
      <w:szCs w:val="24"/>
      <w:lang w:eastAsia="pt-BR"/>
    </w:rPr>
  </w:style>
  <w:style w:type="character" w:styleId="Hyperlink">
    <w:name w:val="Hyperlink"/>
    <w:uiPriority w:val="99"/>
    <w:unhideWhenUsed/>
    <w:rsid w:val="004033B4"/>
    <w:rPr>
      <w:color w:val="0000FF"/>
      <w:u w:val="single"/>
    </w:rPr>
  </w:style>
  <w:style w:type="table" w:styleId="Tabelacomgrade">
    <w:name w:val="Table Grid"/>
    <w:basedOn w:val="Tabelanormal"/>
    <w:uiPriority w:val="59"/>
    <w:rsid w:val="004033B4"/>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Forte">
    <w:name w:val="Strong"/>
    <w:uiPriority w:val="22"/>
    <w:qFormat/>
    <w:rsid w:val="004033B4"/>
    <w:rPr>
      <w:b/>
      <w:bCs/>
    </w:rPr>
  </w:style>
  <w:style w:type="paragraph" w:styleId="Cabealho">
    <w:name w:val="header"/>
    <w:basedOn w:val="Normal"/>
    <w:link w:val="CabealhoChar"/>
    <w:uiPriority w:val="99"/>
    <w:unhideWhenUsed/>
    <w:rsid w:val="004033B4"/>
    <w:pPr>
      <w:tabs>
        <w:tab w:val="center" w:pos="4252"/>
        <w:tab w:val="right" w:pos="8504"/>
      </w:tabs>
      <w:spacing w:after="0" w:line="240" w:lineRule="auto"/>
    </w:pPr>
    <w:rPr>
      <w:rFonts w:ascii="Calibri" w:eastAsia="Calibri" w:hAnsi="Calibri" w:cs="Times New Roman"/>
      <w:sz w:val="22"/>
    </w:rPr>
  </w:style>
  <w:style w:type="character" w:customStyle="1" w:styleId="CabealhoChar">
    <w:name w:val="Cabeçalho Char"/>
    <w:basedOn w:val="Fontepargpadro"/>
    <w:link w:val="Cabealho"/>
    <w:uiPriority w:val="99"/>
    <w:rsid w:val="004033B4"/>
    <w:rPr>
      <w:rFonts w:ascii="Calibri" w:eastAsia="Calibri" w:hAnsi="Calibri" w:cs="Times New Roman"/>
      <w:sz w:val="22"/>
    </w:rPr>
  </w:style>
  <w:style w:type="paragraph" w:styleId="Recuodecorpodetexto">
    <w:name w:val="Body Text Indent"/>
    <w:basedOn w:val="Normal"/>
    <w:link w:val="RecuodecorpodetextoChar"/>
    <w:rsid w:val="004033B4"/>
    <w:pPr>
      <w:spacing w:before="120" w:after="120" w:line="360" w:lineRule="auto"/>
      <w:ind w:firstLine="720"/>
      <w:jc w:val="both"/>
    </w:pPr>
    <w:rPr>
      <w:rFonts w:eastAsia="Times New Roman" w:cs="Times New Roman"/>
      <w:szCs w:val="24"/>
    </w:rPr>
  </w:style>
  <w:style w:type="character" w:customStyle="1" w:styleId="RecuodecorpodetextoChar">
    <w:name w:val="Recuo de corpo de texto Char"/>
    <w:basedOn w:val="Fontepargpadro"/>
    <w:link w:val="Recuodecorpodetexto"/>
    <w:rsid w:val="004033B4"/>
    <w:rPr>
      <w:rFonts w:eastAsia="Times New Roman" w:cs="Times New Roman"/>
      <w:szCs w:val="24"/>
    </w:rPr>
  </w:style>
  <w:style w:type="table" w:customStyle="1" w:styleId="TabelaSimples21">
    <w:name w:val="Tabela Simples 21"/>
    <w:basedOn w:val="Tabelanormal"/>
    <w:uiPriority w:val="42"/>
    <w:rsid w:val="004033B4"/>
    <w:pPr>
      <w:spacing w:line="240" w:lineRule="auto"/>
    </w:p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Rodap">
    <w:name w:val="footer"/>
    <w:basedOn w:val="Normal"/>
    <w:link w:val="RodapChar"/>
    <w:uiPriority w:val="99"/>
    <w:unhideWhenUsed/>
    <w:rsid w:val="00B972CB"/>
    <w:pPr>
      <w:tabs>
        <w:tab w:val="center" w:pos="4252"/>
        <w:tab w:val="right" w:pos="8504"/>
      </w:tabs>
      <w:spacing w:after="0" w:line="240" w:lineRule="auto"/>
    </w:pPr>
  </w:style>
  <w:style w:type="character" w:customStyle="1" w:styleId="RodapChar">
    <w:name w:val="Rodapé Char"/>
    <w:basedOn w:val="Fontepargpadro"/>
    <w:link w:val="Rodap"/>
    <w:uiPriority w:val="99"/>
    <w:rsid w:val="00B972CB"/>
  </w:style>
  <w:style w:type="character" w:styleId="Refdecomentrio">
    <w:name w:val="annotation reference"/>
    <w:basedOn w:val="Fontepargpadro"/>
    <w:uiPriority w:val="99"/>
    <w:semiHidden/>
    <w:unhideWhenUsed/>
    <w:rsid w:val="00C8602B"/>
    <w:rPr>
      <w:sz w:val="16"/>
      <w:szCs w:val="16"/>
    </w:rPr>
  </w:style>
  <w:style w:type="paragraph" w:styleId="Textodecomentrio">
    <w:name w:val="annotation text"/>
    <w:basedOn w:val="Normal"/>
    <w:link w:val="TextodecomentrioChar"/>
    <w:uiPriority w:val="99"/>
    <w:unhideWhenUsed/>
    <w:rsid w:val="00C8602B"/>
    <w:pPr>
      <w:spacing w:after="0" w:line="240" w:lineRule="auto"/>
      <w:jc w:val="both"/>
    </w:pPr>
    <w:rPr>
      <w:sz w:val="20"/>
      <w:szCs w:val="20"/>
    </w:rPr>
  </w:style>
  <w:style w:type="character" w:customStyle="1" w:styleId="TextodecomentrioChar">
    <w:name w:val="Texto de comentário Char"/>
    <w:basedOn w:val="Fontepargpadro"/>
    <w:link w:val="Textodecomentrio"/>
    <w:uiPriority w:val="99"/>
    <w:rsid w:val="00C8602B"/>
    <w:rPr>
      <w:sz w:val="20"/>
      <w:szCs w:val="20"/>
    </w:rPr>
  </w:style>
  <w:style w:type="paragraph" w:styleId="Textodebalo">
    <w:name w:val="Balloon Text"/>
    <w:basedOn w:val="Normal"/>
    <w:link w:val="TextodebaloChar"/>
    <w:uiPriority w:val="99"/>
    <w:semiHidden/>
    <w:unhideWhenUsed/>
    <w:rsid w:val="00C8602B"/>
    <w:pPr>
      <w:spacing w:after="0"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C8602B"/>
    <w:rPr>
      <w:rFonts w:ascii="Segoe UI" w:hAnsi="Segoe UI" w:cs="Segoe UI"/>
      <w:sz w:val="18"/>
      <w:szCs w:val="18"/>
    </w:rPr>
  </w:style>
  <w:style w:type="table" w:customStyle="1" w:styleId="TabeladeLista6Colorida1">
    <w:name w:val="Tabela de Lista 6 Colorida1"/>
    <w:basedOn w:val="Tabelanormal"/>
    <w:uiPriority w:val="51"/>
    <w:rsid w:val="00B61944"/>
    <w:pPr>
      <w:spacing w:line="240" w:lineRule="auto"/>
      <w:jc w:val="left"/>
    </w:pPr>
    <w:rPr>
      <w:rFonts w:asciiTheme="minorHAnsi" w:hAnsiTheme="minorHAnsi"/>
      <w:color w:val="000000" w:themeColor="text1"/>
      <w:sz w:val="22"/>
    </w:rPr>
    <w:tblPr>
      <w:tblStyleRowBandSize w:val="1"/>
      <w:tblStyleColBandSize w:val="1"/>
      <w:tblInd w:w="0" w:type="dxa"/>
      <w:tblBorders>
        <w:top w:val="single" w:sz="4" w:space="0" w:color="000000" w:themeColor="text1"/>
        <w:bottom w:val="single" w:sz="4" w:space="0" w:color="000000" w:themeColor="text1"/>
      </w:tblBorders>
      <w:tblCellMar>
        <w:top w:w="0" w:type="dxa"/>
        <w:left w:w="108" w:type="dxa"/>
        <w:bottom w:w="0" w:type="dxa"/>
        <w:right w:w="108" w:type="dxa"/>
      </w:tblCellMar>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NormalWeb">
    <w:name w:val="Normal (Web)"/>
    <w:basedOn w:val="Normal"/>
    <w:uiPriority w:val="99"/>
    <w:unhideWhenUsed/>
    <w:rsid w:val="00B61944"/>
    <w:pPr>
      <w:spacing w:before="100" w:beforeAutospacing="1" w:after="100" w:afterAutospacing="1" w:line="240" w:lineRule="auto"/>
    </w:pPr>
    <w:rPr>
      <w:rFonts w:ascii="Times New Roman" w:eastAsia="Times New Roman" w:hAnsi="Times New Roman" w:cs="Times New Roman"/>
      <w:szCs w:val="24"/>
      <w:lang w:eastAsia="pt-BR"/>
    </w:rPr>
  </w:style>
  <w:style w:type="paragraph" w:customStyle="1" w:styleId="CM10">
    <w:name w:val="CM10"/>
    <w:basedOn w:val="Default"/>
    <w:next w:val="Default"/>
    <w:uiPriority w:val="99"/>
    <w:rsid w:val="00B61944"/>
    <w:rPr>
      <w:rFonts w:ascii="BHOGN I+ Times New Roman PSMT" w:eastAsiaTheme="minorHAnsi" w:hAnsi="BHOGN I+ Times New Roman PSMT" w:cstheme="minorBidi"/>
      <w:color w:val="auto"/>
      <w:lang w:eastAsia="en-US"/>
    </w:rPr>
  </w:style>
  <w:style w:type="paragraph" w:styleId="Assuntodocomentrio">
    <w:name w:val="annotation subject"/>
    <w:basedOn w:val="Textodecomentrio"/>
    <w:next w:val="Textodecomentrio"/>
    <w:link w:val="AssuntodocomentrioChar"/>
    <w:uiPriority w:val="99"/>
    <w:semiHidden/>
    <w:unhideWhenUsed/>
    <w:rsid w:val="00B61944"/>
    <w:pPr>
      <w:spacing w:after="200"/>
      <w:jc w:val="left"/>
    </w:pPr>
    <w:rPr>
      <w:rFonts w:ascii="Calibri" w:eastAsia="Calibri" w:hAnsi="Calibri" w:cs="Times New Roman"/>
      <w:b/>
      <w:bCs/>
    </w:rPr>
  </w:style>
  <w:style w:type="character" w:customStyle="1" w:styleId="AssuntodocomentrioChar">
    <w:name w:val="Assunto do comentário Char"/>
    <w:basedOn w:val="TextodecomentrioChar"/>
    <w:link w:val="Assuntodocomentrio"/>
    <w:uiPriority w:val="99"/>
    <w:semiHidden/>
    <w:rsid w:val="00B61944"/>
    <w:rPr>
      <w:rFonts w:ascii="Calibri" w:eastAsia="Calibri" w:hAnsi="Calibri" w:cs="Times New Roman"/>
      <w:b/>
      <w:bCs/>
      <w:sz w:val="20"/>
      <w:szCs w:val="20"/>
    </w:rPr>
  </w:style>
  <w:style w:type="character" w:styleId="nfase">
    <w:name w:val="Emphasis"/>
    <w:basedOn w:val="Fontepargpadro"/>
    <w:uiPriority w:val="20"/>
    <w:qFormat/>
    <w:rsid w:val="001363F3"/>
    <w:rPr>
      <w:i/>
      <w:iCs/>
    </w:rPr>
  </w:style>
  <w:style w:type="paragraph" w:styleId="Pr-formataoHTML">
    <w:name w:val="HTML Preformatted"/>
    <w:basedOn w:val="Normal"/>
    <w:link w:val="Pr-formataoHTMLChar"/>
    <w:uiPriority w:val="99"/>
    <w:unhideWhenUsed/>
    <w:rsid w:val="00B34A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rsid w:val="00B34A89"/>
    <w:rPr>
      <w:rFonts w:ascii="Courier New" w:eastAsia="Times New Roman" w:hAnsi="Courier New" w:cs="Courier New"/>
      <w:sz w:val="20"/>
      <w:szCs w:val="20"/>
      <w:lang w:eastAsia="pt-BR"/>
    </w:rPr>
  </w:style>
  <w:style w:type="paragraph" w:customStyle="1" w:styleId="Corpodotexto">
    <w:name w:val="Corpo do texto"/>
    <w:basedOn w:val="Normal"/>
    <w:qFormat/>
    <w:rsid w:val="00F919A9"/>
    <w:pPr>
      <w:spacing w:after="0" w:line="360" w:lineRule="auto"/>
      <w:ind w:firstLine="708"/>
      <w:contextualSpacing/>
      <w:jc w:val="both"/>
    </w:pPr>
    <w:rPr>
      <w:rFonts w:ascii="Times New Roman" w:eastAsia="Calibri" w:hAnsi="Times New Roman" w:cs="Times New Roman"/>
      <w:color w:val="000000" w:themeColor="text1"/>
      <w:szCs w:val="24"/>
    </w:rPr>
  </w:style>
</w:styles>
</file>

<file path=word/webSettings.xml><?xml version="1.0" encoding="utf-8"?>
<w:webSettings xmlns:r="http://schemas.openxmlformats.org/officeDocument/2006/relationships" xmlns:w="http://schemas.openxmlformats.org/wordprocessingml/2006/main">
  <w:divs>
    <w:div w:id="10162677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eader" Target="header2.xml"/><Relationship Id="rId18" Type="http://schemas.openxmlformats.org/officeDocument/2006/relationships/hyperlink" Target="http://www.vemser.org.br" TargetMode="External"/><Relationship Id="rId26" Type="http://schemas.openxmlformats.org/officeDocument/2006/relationships/image" Target="media/image7.png"/><Relationship Id="rId3" Type="http://schemas.openxmlformats.org/officeDocument/2006/relationships/styles" Target="styles.xml"/><Relationship Id="rId21" Type="http://schemas.openxmlformats.org/officeDocument/2006/relationships/image" Target="media/image4.jpe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header" Target="header1.xml"/><Relationship Id="rId17" Type="http://schemas.openxmlformats.org/officeDocument/2006/relationships/hyperlink" Target="http://www.fazeracontecer.org.br" TargetMode="External"/><Relationship Id="rId25" Type="http://schemas.openxmlformats.org/officeDocument/2006/relationships/image" Target="media/image6.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www.esporteeducacao.org.br" TargetMode="External"/><Relationship Id="rId20" Type="http://schemas.openxmlformats.org/officeDocument/2006/relationships/image" Target="media/image3.jpeg"/><Relationship Id="rId29" Type="http://schemas.openxmlformats.org/officeDocument/2006/relationships/image" Target="media/image10.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pt.wikipedia.org/wiki/Sustentabilidade" TargetMode="External"/><Relationship Id="rId24" Type="http://schemas.openxmlformats.org/officeDocument/2006/relationships/hyperlink" Target="http://www.apabb.org.br/visualizar/A-dimenso-do-Esporte-Educacional/737.%20Acesso%2024/10/2016" TargetMode="External"/><Relationship Id="rId32" Type="http://schemas.openxmlformats.org/officeDocument/2006/relationships/image" Target="media/image13.jpeg"/><Relationship Id="rId5" Type="http://schemas.openxmlformats.org/officeDocument/2006/relationships/webSettings" Target="webSettings.xml"/><Relationship Id="rId15" Type="http://schemas.openxmlformats.org/officeDocument/2006/relationships/hyperlink" Target="http://www.acm-rs.com.br" TargetMode="External"/><Relationship Id="rId23" Type="http://schemas.openxmlformats.org/officeDocument/2006/relationships/hyperlink" Target="http://educar.sc.usp.br/biologia/textos/m_a_txt4.html" TargetMode="External"/><Relationship Id="rId28" Type="http://schemas.openxmlformats.org/officeDocument/2006/relationships/image" Target="media/image9.jpeg"/><Relationship Id="rId36" Type="http://schemas.microsoft.com/office/2011/relationships/people" Target="people.xml"/><Relationship Id="rId10" Type="http://schemas.openxmlformats.org/officeDocument/2006/relationships/hyperlink" Target="https://www.pensador.com/autor/nagib_anderaos_neto/" TargetMode="External"/><Relationship Id="rId19" Type="http://schemas.openxmlformats.org/officeDocument/2006/relationships/image" Target="media/image2.tiff"/><Relationship Id="rId31" Type="http://schemas.openxmlformats.org/officeDocument/2006/relationships/image" Target="media/image12.jpeg"/><Relationship Id="rId4" Type="http://schemas.openxmlformats.org/officeDocument/2006/relationships/settings" Target="settings.xml"/><Relationship Id="rId9" Type="http://schemas.openxmlformats.org/officeDocument/2006/relationships/hyperlink" Target="https://ufrb.edu.br/" TargetMode="External"/><Relationship Id="rId14" Type="http://schemas.openxmlformats.org/officeDocument/2006/relationships/hyperlink" Target="http://www.socialesporteclube.com.br" TargetMode="External"/><Relationship Id="rId22" Type="http://schemas.openxmlformats.org/officeDocument/2006/relationships/image" Target="media/image5.png"/><Relationship Id="rId27" Type="http://schemas.openxmlformats.org/officeDocument/2006/relationships/image" Target="media/image8.jpeg"/><Relationship Id="rId30" Type="http://schemas.openxmlformats.org/officeDocument/2006/relationships/image" Target="media/image11.jpeg"/><Relationship Id="rId35" Type="http://schemas.microsoft.com/office/2011/relationships/commentsExtended" Target="commentsExtended.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3862A0F-0D5A-4D11-988B-A84BDD2BE3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TotalTime>
  <Pages>108</Pages>
  <Words>29800</Words>
  <Characters>160925</Characters>
  <Application>Microsoft Office Word</Application>
  <DocSecurity>0</DocSecurity>
  <Lines>1341</Lines>
  <Paragraphs>380</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190345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Caca cerqueira</dc:creator>
  <cp:lastModifiedBy>nailton</cp:lastModifiedBy>
  <cp:revision>2</cp:revision>
  <cp:lastPrinted>2018-01-23T11:23:00Z</cp:lastPrinted>
  <dcterms:created xsi:type="dcterms:W3CDTF">2018-05-28T11:17:00Z</dcterms:created>
  <dcterms:modified xsi:type="dcterms:W3CDTF">2018-05-28T11:17:00Z</dcterms:modified>
</cp:coreProperties>
</file>